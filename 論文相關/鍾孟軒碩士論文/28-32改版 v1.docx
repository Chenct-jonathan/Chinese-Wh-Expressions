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DFC03E" w14:textId="33B3E317" w:rsidR="003F390B" w:rsidRDefault="00AD4A8B" w:rsidP="00AD4A8B">
      <w:pPr>
        <w:pStyle w:val="aff3"/>
      </w:pPr>
      <w:bookmarkStart w:id="0" w:name="_Toc151636514"/>
      <w:bookmarkStart w:id="1" w:name="_Toc115971558"/>
      <w:bookmarkStart w:id="2" w:name="_Toc115971778"/>
      <w:r>
        <w:t xml:space="preserve">Climbing towards </w:t>
      </w:r>
      <w:r w:rsidR="002871C1">
        <w:t xml:space="preserve">the </w:t>
      </w:r>
      <w:r w:rsidR="003F390B">
        <w:t xml:space="preserve">NLU </w:t>
      </w:r>
      <w:r>
        <w:t xml:space="preserve">of </w:t>
      </w:r>
      <w:r w:rsidR="003F390B">
        <w:t xml:space="preserve">Chinese </w:t>
      </w:r>
      <w:proofErr w:type="spellStart"/>
      <w:r w:rsidR="003F390B">
        <w:rPr>
          <w:i/>
          <w:iCs/>
        </w:rPr>
        <w:t>wh</w:t>
      </w:r>
      <w:proofErr w:type="spellEnd"/>
      <w:r w:rsidR="003F390B">
        <w:t>-expressions</w:t>
      </w:r>
      <w:bookmarkEnd w:id="0"/>
    </w:p>
    <w:p w14:paraId="6C682C64" w14:textId="11CD1B28" w:rsidR="00B26DCC" w:rsidRDefault="003E6002" w:rsidP="00601362">
      <w:pPr>
        <w:pStyle w:val="aff3"/>
      </w:pPr>
      <w:bookmarkStart w:id="3" w:name="_Toc151636515"/>
      <w:r>
        <w:rPr>
          <w:rFonts w:hint="eastAsia"/>
        </w:rPr>
        <w:t>邁向</w:t>
      </w:r>
      <w:r>
        <w:t>中文</w:t>
      </w:r>
      <w:r>
        <w:rPr>
          <w:rFonts w:hint="eastAsia"/>
        </w:rPr>
        <w:t xml:space="preserve"> </w:t>
      </w:r>
      <w:proofErr w:type="spellStart"/>
      <w:r>
        <w:rPr>
          <w:i/>
          <w:iCs/>
        </w:rPr>
        <w:t>wh</w:t>
      </w:r>
      <w:proofErr w:type="spellEnd"/>
      <w:r>
        <w:rPr>
          <w:i/>
          <w:iCs/>
        </w:rPr>
        <w:t xml:space="preserve"> </w:t>
      </w:r>
      <w:r>
        <w:t>詞</w:t>
      </w:r>
      <w:r>
        <w:rPr>
          <w:rFonts w:hint="eastAsia"/>
        </w:rPr>
        <w:t>的</w:t>
      </w:r>
      <w:r w:rsidR="003F390B">
        <w:t>自然語言</w:t>
      </w:r>
      <w:r>
        <w:rPr>
          <w:rFonts w:hint="eastAsia"/>
        </w:rPr>
        <w:t>理解工程</w:t>
      </w:r>
      <w:bookmarkEnd w:id="3"/>
    </w:p>
    <w:p w14:paraId="48BA5792" w14:textId="77777777" w:rsidR="001A0A36" w:rsidRDefault="001A0A36" w:rsidP="001A0A36">
      <w:pPr>
        <w:pStyle w:val="aff4"/>
      </w:pPr>
    </w:p>
    <w:p w14:paraId="5648E336" w14:textId="77777777" w:rsidR="00967324" w:rsidRPr="006F4189" w:rsidRDefault="00967324" w:rsidP="001A0A36">
      <w:pPr>
        <w:pStyle w:val="aff4"/>
      </w:pPr>
    </w:p>
    <w:p w14:paraId="5AC344C4" w14:textId="77777777" w:rsidR="005A5EDF" w:rsidRPr="00157D12" w:rsidRDefault="005A5EDF" w:rsidP="001A0A36">
      <w:pPr>
        <w:tabs>
          <w:tab w:val="clear" w:pos="900"/>
          <w:tab w:val="clear" w:pos="1080"/>
          <w:tab w:val="clear" w:pos="1440"/>
        </w:tabs>
        <w:ind w:firstLine="0"/>
        <w:jc w:val="center"/>
        <w:rPr>
          <w:sz w:val="28"/>
          <w:szCs w:val="28"/>
        </w:rPr>
      </w:pPr>
      <w:r w:rsidRPr="00157D12">
        <w:rPr>
          <w:rFonts w:hint="eastAsia"/>
          <w:sz w:val="28"/>
          <w:szCs w:val="28"/>
        </w:rPr>
        <w:t>陽明交通大學</w:t>
      </w:r>
      <w:r w:rsidRPr="00157D12">
        <w:rPr>
          <w:rFonts w:hint="eastAsia"/>
          <w:sz w:val="28"/>
          <w:szCs w:val="28"/>
        </w:rPr>
        <w:t xml:space="preserve"> </w:t>
      </w:r>
      <w:r w:rsidRPr="00157D12">
        <w:rPr>
          <w:rFonts w:hint="eastAsia"/>
          <w:sz w:val="28"/>
          <w:szCs w:val="28"/>
        </w:rPr>
        <w:t>外國語文學系</w:t>
      </w:r>
    </w:p>
    <w:p w14:paraId="70F6CCC3" w14:textId="5856DB82" w:rsidR="005A5EDF" w:rsidRPr="00157D12" w:rsidRDefault="005A5EDF" w:rsidP="001A0A36">
      <w:pPr>
        <w:tabs>
          <w:tab w:val="clear" w:pos="900"/>
          <w:tab w:val="clear" w:pos="1080"/>
          <w:tab w:val="clear" w:pos="1440"/>
        </w:tabs>
        <w:ind w:firstLine="0"/>
        <w:jc w:val="center"/>
        <w:rPr>
          <w:sz w:val="28"/>
          <w:szCs w:val="28"/>
        </w:rPr>
      </w:pPr>
      <w:r w:rsidRPr="00157D12">
        <w:rPr>
          <w:rFonts w:hint="eastAsia"/>
          <w:sz w:val="28"/>
          <w:szCs w:val="28"/>
        </w:rPr>
        <w:t>周昭廷</w:t>
      </w:r>
      <w:r w:rsidR="00A500D2">
        <w:rPr>
          <w:sz w:val="28"/>
          <w:szCs w:val="28"/>
        </w:rPr>
        <w:tab/>
      </w:r>
      <w:r w:rsidR="00A500D2">
        <w:rPr>
          <w:rFonts w:hint="eastAsia"/>
          <w:sz w:val="28"/>
          <w:szCs w:val="28"/>
        </w:rPr>
        <w:t>鍾孟軒</w:t>
      </w:r>
      <w:r w:rsidR="00A500D2">
        <w:rPr>
          <w:sz w:val="28"/>
          <w:szCs w:val="28"/>
        </w:rPr>
        <w:tab/>
      </w:r>
      <w:r w:rsidR="00A500D2">
        <w:rPr>
          <w:rFonts w:hint="eastAsia"/>
          <w:sz w:val="28"/>
          <w:szCs w:val="28"/>
        </w:rPr>
        <w:t>陳畯田</w:t>
      </w:r>
    </w:p>
    <w:p w14:paraId="3544035A" w14:textId="77777777" w:rsidR="00722AF5" w:rsidRDefault="00722AF5" w:rsidP="001A0A36">
      <w:pPr>
        <w:tabs>
          <w:tab w:val="clear" w:pos="900"/>
          <w:tab w:val="clear" w:pos="1080"/>
          <w:tab w:val="clear" w:pos="1440"/>
        </w:tabs>
        <w:ind w:firstLine="0"/>
        <w:jc w:val="center"/>
        <w:rPr>
          <w:sz w:val="28"/>
          <w:szCs w:val="28"/>
        </w:rPr>
      </w:pPr>
    </w:p>
    <w:p w14:paraId="661FD942" w14:textId="77777777" w:rsidR="00157D12" w:rsidRPr="00157D12" w:rsidRDefault="00157D12" w:rsidP="001A0A36">
      <w:pPr>
        <w:tabs>
          <w:tab w:val="clear" w:pos="900"/>
          <w:tab w:val="clear" w:pos="1080"/>
          <w:tab w:val="clear" w:pos="1440"/>
        </w:tabs>
        <w:ind w:firstLine="0"/>
        <w:jc w:val="center"/>
        <w:rPr>
          <w:sz w:val="28"/>
          <w:szCs w:val="28"/>
        </w:rPr>
      </w:pPr>
    </w:p>
    <w:p w14:paraId="2639F4D2" w14:textId="77777777" w:rsidR="005A5EDF" w:rsidRPr="00157D12" w:rsidRDefault="005A5EDF" w:rsidP="001A0A36">
      <w:pPr>
        <w:tabs>
          <w:tab w:val="clear" w:pos="900"/>
          <w:tab w:val="clear" w:pos="1080"/>
          <w:tab w:val="clear" w:pos="1440"/>
        </w:tabs>
        <w:ind w:firstLine="0"/>
        <w:jc w:val="center"/>
        <w:rPr>
          <w:b/>
          <w:bCs/>
          <w:sz w:val="28"/>
          <w:szCs w:val="28"/>
        </w:rPr>
      </w:pPr>
      <w:r w:rsidRPr="00157D12">
        <w:rPr>
          <w:rFonts w:hint="eastAsia"/>
          <w:b/>
          <w:bCs/>
          <w:sz w:val="28"/>
          <w:szCs w:val="28"/>
        </w:rPr>
        <w:t>O</w:t>
      </w:r>
      <w:r w:rsidRPr="00157D12">
        <w:rPr>
          <w:b/>
          <w:bCs/>
          <w:sz w:val="28"/>
          <w:szCs w:val="28"/>
        </w:rPr>
        <w:t>utline</w:t>
      </w:r>
    </w:p>
    <w:p w14:paraId="7E8205DE" w14:textId="2E3CAF8C" w:rsidR="00F5594F" w:rsidRDefault="00F5594F" w:rsidP="007D4B83">
      <w:pPr>
        <w:pStyle w:val="11"/>
        <w:rPr>
          <w:rFonts w:eastAsiaTheme="minorEastAsia" w:cstheme="minorBidi"/>
          <w:noProof/>
          <w:kern w:val="2"/>
          <w:sz w:val="24"/>
          <w:szCs w:val="24"/>
          <w14:ligatures w14:val="standardContextual"/>
        </w:rPr>
      </w:pPr>
      <w:r>
        <w:fldChar w:fldCharType="begin"/>
      </w:r>
      <w:r>
        <w:instrText xml:space="preserve"> TOC \o "1-3" \u </w:instrText>
      </w:r>
      <w:r>
        <w:fldChar w:fldCharType="separate"/>
      </w:r>
    </w:p>
    <w:p w14:paraId="5D28244F" w14:textId="4CC6100A" w:rsidR="00F5594F" w:rsidRDefault="00F5594F" w:rsidP="007D4B83">
      <w:pPr>
        <w:pStyle w:val="11"/>
        <w:rPr>
          <w:rFonts w:eastAsiaTheme="minorEastAsia" w:cstheme="minorBidi"/>
          <w:noProof/>
          <w:kern w:val="2"/>
          <w:sz w:val="24"/>
          <w:szCs w:val="24"/>
          <w14:ligatures w14:val="standardContextual"/>
        </w:rPr>
      </w:pPr>
      <w:r>
        <w:rPr>
          <w:noProof/>
        </w:rPr>
        <w:t>1</w:t>
      </w:r>
      <w:r>
        <w:rPr>
          <w:rFonts w:eastAsiaTheme="minorEastAsia" w:cstheme="minorBidi"/>
          <w:noProof/>
          <w:kern w:val="2"/>
          <w:sz w:val="24"/>
          <w:szCs w:val="24"/>
          <w14:ligatures w14:val="standardContextual"/>
        </w:rPr>
        <w:tab/>
      </w:r>
      <w:r>
        <w:rPr>
          <w:noProof/>
        </w:rPr>
        <w:t>Introduction</w:t>
      </w:r>
      <w:r w:rsidRPr="004D210C">
        <w:rPr>
          <w:rFonts w:eastAsia="PingFang TC"/>
          <w:noProof/>
        </w:rPr>
        <w:t xml:space="preserve"> &amp; </w:t>
      </w:r>
      <w:r>
        <w:rPr>
          <w:noProof/>
        </w:rPr>
        <w:t>problem description</w:t>
      </w:r>
      <w:r>
        <w:rPr>
          <w:noProof/>
        </w:rPr>
        <w:tab/>
      </w:r>
      <w:r>
        <w:rPr>
          <w:noProof/>
        </w:rPr>
        <w:fldChar w:fldCharType="begin"/>
      </w:r>
      <w:r>
        <w:rPr>
          <w:noProof/>
        </w:rPr>
        <w:instrText xml:space="preserve"> PAGEREF _Toc151636516 \h </w:instrText>
      </w:r>
      <w:r>
        <w:rPr>
          <w:noProof/>
        </w:rPr>
      </w:r>
      <w:r>
        <w:rPr>
          <w:noProof/>
        </w:rPr>
        <w:fldChar w:fldCharType="separate"/>
      </w:r>
      <w:r w:rsidR="00127171">
        <w:rPr>
          <w:noProof/>
        </w:rPr>
        <w:t>1</w:t>
      </w:r>
      <w:r>
        <w:rPr>
          <w:noProof/>
        </w:rPr>
        <w:fldChar w:fldCharType="end"/>
      </w:r>
    </w:p>
    <w:p w14:paraId="6805E4E8" w14:textId="031A0A68" w:rsidR="00F5594F" w:rsidRDefault="00F5594F" w:rsidP="007D4B83">
      <w:pPr>
        <w:pStyle w:val="11"/>
        <w:rPr>
          <w:rFonts w:eastAsiaTheme="minorEastAsia" w:cstheme="minorBidi"/>
          <w:noProof/>
          <w:kern w:val="2"/>
          <w:sz w:val="24"/>
          <w:szCs w:val="24"/>
          <w14:ligatures w14:val="standardContextual"/>
        </w:rPr>
      </w:pPr>
      <w:r>
        <w:rPr>
          <w:noProof/>
        </w:rPr>
        <w:t>2</w:t>
      </w:r>
      <w:r>
        <w:rPr>
          <w:rFonts w:eastAsiaTheme="minorEastAsia" w:cstheme="minorBidi"/>
          <w:noProof/>
          <w:kern w:val="2"/>
          <w:sz w:val="24"/>
          <w:szCs w:val="24"/>
          <w14:ligatures w14:val="standardContextual"/>
        </w:rPr>
        <w:tab/>
      </w:r>
      <w:r>
        <w:rPr>
          <w:noProof/>
        </w:rPr>
        <w:t xml:space="preserve">Empirical focus: The interpretations of Chinese </w:t>
      </w:r>
      <w:r w:rsidRPr="004D210C">
        <w:rPr>
          <w:i/>
          <w:iCs/>
          <w:noProof/>
        </w:rPr>
        <w:t>wh</w:t>
      </w:r>
      <w:r>
        <w:rPr>
          <w:noProof/>
        </w:rPr>
        <w:t>-expressions</w:t>
      </w:r>
      <w:r>
        <w:rPr>
          <w:noProof/>
        </w:rPr>
        <w:tab/>
      </w:r>
      <w:r>
        <w:rPr>
          <w:noProof/>
        </w:rPr>
        <w:fldChar w:fldCharType="begin"/>
      </w:r>
      <w:r>
        <w:rPr>
          <w:noProof/>
        </w:rPr>
        <w:instrText xml:space="preserve"> PAGEREF _Toc151636517 \h </w:instrText>
      </w:r>
      <w:r>
        <w:rPr>
          <w:noProof/>
        </w:rPr>
      </w:r>
      <w:r>
        <w:rPr>
          <w:noProof/>
        </w:rPr>
        <w:fldChar w:fldCharType="separate"/>
      </w:r>
      <w:r w:rsidR="00127171">
        <w:rPr>
          <w:noProof/>
        </w:rPr>
        <w:t>4</w:t>
      </w:r>
      <w:r>
        <w:rPr>
          <w:noProof/>
        </w:rPr>
        <w:fldChar w:fldCharType="end"/>
      </w:r>
    </w:p>
    <w:p w14:paraId="452B7BF0" w14:textId="47040945" w:rsidR="00F5594F" w:rsidRDefault="00F5594F" w:rsidP="00BB3781">
      <w:pPr>
        <w:pStyle w:val="22"/>
        <w:rPr>
          <w:rFonts w:eastAsiaTheme="minorEastAsia" w:cstheme="minorBidi"/>
          <w:noProof/>
          <w:kern w:val="2"/>
          <w:sz w:val="24"/>
          <w:szCs w:val="24"/>
          <w14:ligatures w14:val="standardContextual"/>
        </w:rPr>
      </w:pPr>
      <w:r>
        <w:rPr>
          <w:noProof/>
        </w:rPr>
        <w:t>2.1</w:t>
      </w:r>
      <w:r>
        <w:rPr>
          <w:rFonts w:eastAsiaTheme="minorEastAsia" w:cstheme="minorBidi"/>
          <w:noProof/>
          <w:kern w:val="2"/>
          <w:sz w:val="24"/>
          <w:szCs w:val="24"/>
          <w14:ligatures w14:val="standardContextual"/>
        </w:rPr>
        <w:tab/>
      </w:r>
      <w:r>
        <w:rPr>
          <w:noProof/>
        </w:rPr>
        <w:t xml:space="preserve">Three readings of Chinese </w:t>
      </w:r>
      <w:r w:rsidRPr="004D210C">
        <w:rPr>
          <w:i/>
          <w:iCs/>
          <w:noProof/>
        </w:rPr>
        <w:t>wh</w:t>
      </w:r>
      <w:r>
        <w:rPr>
          <w:noProof/>
        </w:rPr>
        <w:t>-expressions</w:t>
      </w:r>
      <w:r>
        <w:rPr>
          <w:noProof/>
        </w:rPr>
        <w:tab/>
      </w:r>
      <w:r>
        <w:rPr>
          <w:noProof/>
        </w:rPr>
        <w:fldChar w:fldCharType="begin"/>
      </w:r>
      <w:r>
        <w:rPr>
          <w:noProof/>
        </w:rPr>
        <w:instrText xml:space="preserve"> PAGEREF _Toc151636518 \h </w:instrText>
      </w:r>
      <w:r>
        <w:rPr>
          <w:noProof/>
        </w:rPr>
      </w:r>
      <w:r>
        <w:rPr>
          <w:noProof/>
        </w:rPr>
        <w:fldChar w:fldCharType="separate"/>
      </w:r>
      <w:r w:rsidR="00127171">
        <w:rPr>
          <w:noProof/>
        </w:rPr>
        <w:t>4</w:t>
      </w:r>
      <w:r>
        <w:rPr>
          <w:noProof/>
        </w:rPr>
        <w:fldChar w:fldCharType="end"/>
      </w:r>
    </w:p>
    <w:p w14:paraId="303E6FFE" w14:textId="58526E07" w:rsidR="00F5594F" w:rsidRPr="008631B6" w:rsidRDefault="00F5594F" w:rsidP="005B37D4">
      <w:pPr>
        <w:pStyle w:val="32"/>
        <w:rPr>
          <w:rFonts w:ascii="Times New Roman" w:eastAsiaTheme="minorEastAsia" w:hAnsi="Times New Roman" w:cs="Times New Roman"/>
          <w:i/>
          <w:noProof/>
          <w:kern w:val="2"/>
          <w:sz w:val="24"/>
          <w:szCs w:val="24"/>
          <w14:ligatures w14:val="standardContextual"/>
        </w:rPr>
      </w:pPr>
      <w:r w:rsidRPr="008631B6">
        <w:rPr>
          <w:rFonts w:ascii="Times New Roman" w:hAnsi="Times New Roman" w:cs="Times New Roman"/>
          <w:noProof/>
        </w:rPr>
        <w:t>2.1.1</w:t>
      </w:r>
      <w:r w:rsidRPr="008631B6">
        <w:rPr>
          <w:rFonts w:ascii="Times New Roman" w:eastAsiaTheme="minorEastAsia" w:hAnsi="Times New Roman" w:cs="Times New Roman"/>
          <w:i/>
          <w:noProof/>
          <w:kern w:val="2"/>
          <w:sz w:val="24"/>
          <w:szCs w:val="24"/>
          <w14:ligatures w14:val="standardContextual"/>
        </w:rPr>
        <w:tab/>
      </w:r>
      <w:r w:rsidRPr="008631B6">
        <w:rPr>
          <w:rFonts w:ascii="Times New Roman" w:hAnsi="Times New Roman" w:cs="Times New Roman"/>
          <w:noProof/>
        </w:rPr>
        <w:t>Interrogative use</w:t>
      </w:r>
      <w:r w:rsidRPr="008631B6">
        <w:rPr>
          <w:rFonts w:ascii="Times New Roman" w:hAnsi="Times New Roman" w:cs="Times New Roman"/>
          <w:noProof/>
        </w:rPr>
        <w:tab/>
      </w:r>
      <w:r w:rsidRPr="008631B6">
        <w:rPr>
          <w:rFonts w:ascii="Times New Roman" w:hAnsi="Times New Roman" w:cs="Times New Roman"/>
          <w:noProof/>
        </w:rPr>
        <w:fldChar w:fldCharType="begin"/>
      </w:r>
      <w:r w:rsidRPr="008631B6">
        <w:rPr>
          <w:rFonts w:ascii="Times New Roman" w:hAnsi="Times New Roman" w:cs="Times New Roman"/>
          <w:noProof/>
        </w:rPr>
        <w:instrText xml:space="preserve"> PAGEREF _Toc151636519 \h </w:instrText>
      </w:r>
      <w:r w:rsidRPr="008631B6">
        <w:rPr>
          <w:rFonts w:ascii="Times New Roman" w:hAnsi="Times New Roman" w:cs="Times New Roman"/>
          <w:noProof/>
        </w:rPr>
      </w:r>
      <w:r w:rsidRPr="008631B6">
        <w:rPr>
          <w:rFonts w:ascii="Times New Roman" w:hAnsi="Times New Roman" w:cs="Times New Roman"/>
          <w:noProof/>
        </w:rPr>
        <w:fldChar w:fldCharType="separate"/>
      </w:r>
      <w:r w:rsidR="00127171">
        <w:rPr>
          <w:rFonts w:ascii="Times New Roman" w:hAnsi="Times New Roman" w:cs="Times New Roman"/>
          <w:noProof/>
        </w:rPr>
        <w:t>5</w:t>
      </w:r>
      <w:r w:rsidRPr="008631B6">
        <w:rPr>
          <w:rFonts w:ascii="Times New Roman" w:hAnsi="Times New Roman" w:cs="Times New Roman"/>
          <w:noProof/>
        </w:rPr>
        <w:fldChar w:fldCharType="end"/>
      </w:r>
    </w:p>
    <w:p w14:paraId="665B39E3" w14:textId="488A7296" w:rsidR="00F5594F" w:rsidRPr="008631B6" w:rsidRDefault="00F5594F" w:rsidP="005B37D4">
      <w:pPr>
        <w:pStyle w:val="32"/>
        <w:rPr>
          <w:rFonts w:ascii="Times New Roman" w:eastAsiaTheme="minorEastAsia" w:hAnsi="Times New Roman" w:cs="Times New Roman"/>
          <w:i/>
          <w:noProof/>
          <w:kern w:val="2"/>
          <w:sz w:val="24"/>
          <w:szCs w:val="24"/>
          <w14:ligatures w14:val="standardContextual"/>
        </w:rPr>
      </w:pPr>
      <w:r w:rsidRPr="008631B6">
        <w:rPr>
          <w:rFonts w:ascii="Times New Roman" w:hAnsi="Times New Roman" w:cs="Times New Roman"/>
          <w:noProof/>
        </w:rPr>
        <w:t>2.1.2</w:t>
      </w:r>
      <w:r w:rsidRPr="008631B6">
        <w:rPr>
          <w:rFonts w:ascii="Times New Roman" w:eastAsiaTheme="minorEastAsia" w:hAnsi="Times New Roman" w:cs="Times New Roman"/>
          <w:i/>
          <w:noProof/>
          <w:kern w:val="2"/>
          <w:sz w:val="24"/>
          <w:szCs w:val="24"/>
          <w14:ligatures w14:val="standardContextual"/>
        </w:rPr>
        <w:tab/>
      </w:r>
      <w:r w:rsidRPr="008631B6">
        <w:rPr>
          <w:rFonts w:ascii="Times New Roman" w:hAnsi="Times New Roman" w:cs="Times New Roman"/>
          <w:noProof/>
        </w:rPr>
        <w:t>Existential use</w:t>
      </w:r>
      <w:r w:rsidRPr="008631B6">
        <w:rPr>
          <w:rFonts w:ascii="Times New Roman" w:hAnsi="Times New Roman" w:cs="Times New Roman"/>
          <w:noProof/>
        </w:rPr>
        <w:tab/>
      </w:r>
      <w:r w:rsidRPr="008631B6">
        <w:rPr>
          <w:rFonts w:ascii="Times New Roman" w:hAnsi="Times New Roman" w:cs="Times New Roman"/>
          <w:noProof/>
        </w:rPr>
        <w:fldChar w:fldCharType="begin"/>
      </w:r>
      <w:r w:rsidRPr="008631B6">
        <w:rPr>
          <w:rFonts w:ascii="Times New Roman" w:hAnsi="Times New Roman" w:cs="Times New Roman"/>
          <w:noProof/>
        </w:rPr>
        <w:instrText xml:space="preserve"> PAGEREF _Toc151636520 \h </w:instrText>
      </w:r>
      <w:r w:rsidRPr="008631B6">
        <w:rPr>
          <w:rFonts w:ascii="Times New Roman" w:hAnsi="Times New Roman" w:cs="Times New Roman"/>
          <w:noProof/>
        </w:rPr>
      </w:r>
      <w:r w:rsidRPr="008631B6">
        <w:rPr>
          <w:rFonts w:ascii="Times New Roman" w:hAnsi="Times New Roman" w:cs="Times New Roman"/>
          <w:noProof/>
        </w:rPr>
        <w:fldChar w:fldCharType="separate"/>
      </w:r>
      <w:r w:rsidR="00127171">
        <w:rPr>
          <w:rFonts w:ascii="Times New Roman" w:hAnsi="Times New Roman" w:cs="Times New Roman"/>
          <w:noProof/>
        </w:rPr>
        <w:t>5</w:t>
      </w:r>
      <w:r w:rsidRPr="008631B6">
        <w:rPr>
          <w:rFonts w:ascii="Times New Roman" w:hAnsi="Times New Roman" w:cs="Times New Roman"/>
          <w:noProof/>
        </w:rPr>
        <w:fldChar w:fldCharType="end"/>
      </w:r>
    </w:p>
    <w:p w14:paraId="54C8B8C4" w14:textId="6EC8CE99" w:rsidR="00F5594F" w:rsidRDefault="00F5594F" w:rsidP="005B37D4">
      <w:pPr>
        <w:pStyle w:val="32"/>
        <w:rPr>
          <w:rFonts w:eastAsiaTheme="minorEastAsia" w:cstheme="minorBidi"/>
          <w:i/>
          <w:noProof/>
          <w:kern w:val="2"/>
          <w:sz w:val="24"/>
          <w:szCs w:val="24"/>
          <w14:ligatures w14:val="standardContextual"/>
        </w:rPr>
      </w:pPr>
      <w:r w:rsidRPr="008631B6">
        <w:rPr>
          <w:rFonts w:ascii="Times New Roman" w:hAnsi="Times New Roman" w:cs="Times New Roman"/>
          <w:noProof/>
        </w:rPr>
        <w:t>2.1.3</w:t>
      </w:r>
      <w:r w:rsidRPr="008631B6">
        <w:rPr>
          <w:rFonts w:ascii="Times New Roman" w:eastAsiaTheme="minorEastAsia" w:hAnsi="Times New Roman" w:cs="Times New Roman"/>
          <w:i/>
          <w:noProof/>
          <w:kern w:val="2"/>
          <w:sz w:val="24"/>
          <w:szCs w:val="24"/>
          <w14:ligatures w14:val="standardContextual"/>
        </w:rPr>
        <w:tab/>
      </w:r>
      <w:r w:rsidRPr="008631B6">
        <w:rPr>
          <w:rFonts w:ascii="Times New Roman" w:hAnsi="Times New Roman" w:cs="Times New Roman"/>
          <w:noProof/>
        </w:rPr>
        <w:t>Universal use</w:t>
      </w:r>
      <w:r>
        <w:rPr>
          <w:noProof/>
        </w:rPr>
        <w:tab/>
      </w:r>
      <w:r>
        <w:rPr>
          <w:noProof/>
        </w:rPr>
        <w:fldChar w:fldCharType="begin"/>
      </w:r>
      <w:r>
        <w:rPr>
          <w:noProof/>
        </w:rPr>
        <w:instrText xml:space="preserve"> PAGEREF _Toc151636521 \h </w:instrText>
      </w:r>
      <w:r>
        <w:rPr>
          <w:noProof/>
        </w:rPr>
      </w:r>
      <w:r>
        <w:rPr>
          <w:noProof/>
        </w:rPr>
        <w:fldChar w:fldCharType="separate"/>
      </w:r>
      <w:r w:rsidR="00127171">
        <w:rPr>
          <w:noProof/>
        </w:rPr>
        <w:t>8</w:t>
      </w:r>
      <w:r>
        <w:rPr>
          <w:noProof/>
        </w:rPr>
        <w:fldChar w:fldCharType="end"/>
      </w:r>
    </w:p>
    <w:p w14:paraId="33652859" w14:textId="3A6ADB97" w:rsidR="00F5594F" w:rsidRDefault="00F5594F" w:rsidP="004C2550">
      <w:pPr>
        <w:pStyle w:val="22"/>
        <w:rPr>
          <w:rFonts w:eastAsiaTheme="minorEastAsia" w:cstheme="minorBidi"/>
          <w:noProof/>
          <w:kern w:val="2"/>
          <w:sz w:val="24"/>
          <w:szCs w:val="24"/>
          <w14:ligatures w14:val="standardContextual"/>
        </w:rPr>
      </w:pPr>
      <w:r>
        <w:rPr>
          <w:noProof/>
        </w:rPr>
        <w:t>2.2</w:t>
      </w:r>
      <w:r>
        <w:rPr>
          <w:rFonts w:eastAsiaTheme="minorEastAsia" w:cstheme="minorBidi"/>
          <w:noProof/>
          <w:kern w:val="2"/>
          <w:sz w:val="24"/>
          <w:szCs w:val="24"/>
          <w14:ligatures w14:val="standardContextual"/>
        </w:rPr>
        <w:tab/>
      </w:r>
      <w:r>
        <w:rPr>
          <w:noProof/>
        </w:rPr>
        <w:t xml:space="preserve">How to handle Chinese </w:t>
      </w:r>
      <w:r w:rsidRPr="004D210C">
        <w:rPr>
          <w:i/>
          <w:iCs/>
          <w:noProof/>
        </w:rPr>
        <w:t>wh</w:t>
      </w:r>
      <w:r>
        <w:rPr>
          <w:noProof/>
        </w:rPr>
        <w:t>-expressions in data-driven NLP?</w:t>
      </w:r>
      <w:r>
        <w:rPr>
          <w:noProof/>
        </w:rPr>
        <w:tab/>
      </w:r>
      <w:r>
        <w:rPr>
          <w:noProof/>
        </w:rPr>
        <w:fldChar w:fldCharType="begin"/>
      </w:r>
      <w:r>
        <w:rPr>
          <w:noProof/>
        </w:rPr>
        <w:instrText xml:space="preserve"> PAGEREF _Toc151636522 \h </w:instrText>
      </w:r>
      <w:r>
        <w:rPr>
          <w:noProof/>
        </w:rPr>
      </w:r>
      <w:r>
        <w:rPr>
          <w:noProof/>
        </w:rPr>
        <w:fldChar w:fldCharType="separate"/>
      </w:r>
      <w:r w:rsidR="00127171">
        <w:rPr>
          <w:noProof/>
        </w:rPr>
        <w:t>11</w:t>
      </w:r>
      <w:r>
        <w:rPr>
          <w:noProof/>
        </w:rPr>
        <w:fldChar w:fldCharType="end"/>
      </w:r>
    </w:p>
    <w:p w14:paraId="4AC99C72" w14:textId="62BB97D3" w:rsidR="00F5594F" w:rsidRDefault="00F5594F" w:rsidP="004C2550">
      <w:pPr>
        <w:pStyle w:val="22"/>
        <w:rPr>
          <w:rFonts w:eastAsiaTheme="minorEastAsia" w:cstheme="minorBidi"/>
          <w:noProof/>
          <w:kern w:val="2"/>
          <w:sz w:val="24"/>
          <w:szCs w:val="24"/>
          <w14:ligatures w14:val="standardContextual"/>
        </w:rPr>
      </w:pPr>
      <w:r>
        <w:rPr>
          <w:noProof/>
        </w:rPr>
        <w:t>2.3</w:t>
      </w:r>
      <w:r>
        <w:rPr>
          <w:rFonts w:eastAsiaTheme="minorEastAsia" w:cstheme="minorBidi"/>
          <w:noProof/>
          <w:kern w:val="2"/>
          <w:sz w:val="24"/>
          <w:szCs w:val="24"/>
          <w14:ligatures w14:val="standardContextual"/>
        </w:rPr>
        <w:tab/>
      </w:r>
      <w:r>
        <w:rPr>
          <w:noProof/>
        </w:rPr>
        <w:t>How data-driven NLP fails in translation</w:t>
      </w:r>
      <w:r>
        <w:rPr>
          <w:noProof/>
        </w:rPr>
        <w:tab/>
      </w:r>
      <w:r>
        <w:rPr>
          <w:noProof/>
        </w:rPr>
        <w:fldChar w:fldCharType="begin"/>
      </w:r>
      <w:r>
        <w:rPr>
          <w:noProof/>
        </w:rPr>
        <w:instrText xml:space="preserve"> PAGEREF _Toc151636523 \h </w:instrText>
      </w:r>
      <w:r>
        <w:rPr>
          <w:noProof/>
        </w:rPr>
      </w:r>
      <w:r>
        <w:rPr>
          <w:noProof/>
        </w:rPr>
        <w:fldChar w:fldCharType="separate"/>
      </w:r>
      <w:r w:rsidR="00127171">
        <w:rPr>
          <w:noProof/>
        </w:rPr>
        <w:t>15</w:t>
      </w:r>
      <w:r>
        <w:rPr>
          <w:noProof/>
        </w:rPr>
        <w:fldChar w:fldCharType="end"/>
      </w:r>
    </w:p>
    <w:p w14:paraId="3383B182" w14:textId="43515E1F" w:rsidR="00F5594F" w:rsidRDefault="00F5594F" w:rsidP="007D4B83">
      <w:pPr>
        <w:pStyle w:val="11"/>
        <w:rPr>
          <w:rFonts w:eastAsiaTheme="minorEastAsia" w:cstheme="minorBidi"/>
          <w:noProof/>
          <w:kern w:val="2"/>
          <w:sz w:val="24"/>
          <w:szCs w:val="24"/>
          <w14:ligatures w14:val="standardContextual"/>
        </w:rPr>
      </w:pPr>
      <w:r>
        <w:rPr>
          <w:noProof/>
        </w:rPr>
        <w:t>3</w:t>
      </w:r>
      <w:r>
        <w:rPr>
          <w:rFonts w:eastAsiaTheme="minorEastAsia" w:cstheme="minorBidi"/>
          <w:noProof/>
          <w:kern w:val="2"/>
          <w:sz w:val="24"/>
          <w:szCs w:val="24"/>
          <w14:ligatures w14:val="standardContextual"/>
        </w:rPr>
        <w:tab/>
      </w:r>
      <w:r>
        <w:rPr>
          <w:noProof/>
        </w:rPr>
        <w:t>Proposal / Design</w:t>
      </w:r>
      <w:r>
        <w:rPr>
          <w:noProof/>
        </w:rPr>
        <w:tab/>
      </w:r>
      <w:r>
        <w:rPr>
          <w:noProof/>
        </w:rPr>
        <w:fldChar w:fldCharType="begin"/>
      </w:r>
      <w:r>
        <w:rPr>
          <w:noProof/>
        </w:rPr>
        <w:instrText xml:space="preserve"> PAGEREF _Toc151636524 \h </w:instrText>
      </w:r>
      <w:r>
        <w:rPr>
          <w:noProof/>
        </w:rPr>
      </w:r>
      <w:r>
        <w:rPr>
          <w:noProof/>
        </w:rPr>
        <w:fldChar w:fldCharType="separate"/>
      </w:r>
      <w:r w:rsidR="00127171">
        <w:rPr>
          <w:noProof/>
        </w:rPr>
        <w:t>20</w:t>
      </w:r>
      <w:r>
        <w:rPr>
          <w:noProof/>
        </w:rPr>
        <w:fldChar w:fldCharType="end"/>
      </w:r>
    </w:p>
    <w:p w14:paraId="5E3D97E0" w14:textId="1B37E978" w:rsidR="00F5594F" w:rsidRDefault="00F5594F" w:rsidP="004C2550">
      <w:pPr>
        <w:pStyle w:val="22"/>
        <w:rPr>
          <w:rFonts w:eastAsiaTheme="minorEastAsia" w:cstheme="minorBidi"/>
          <w:noProof/>
          <w:kern w:val="2"/>
          <w:sz w:val="24"/>
          <w:szCs w:val="24"/>
          <w14:ligatures w14:val="standardContextual"/>
        </w:rPr>
      </w:pPr>
      <w:r>
        <w:rPr>
          <w:noProof/>
        </w:rPr>
        <w:t>3.1</w:t>
      </w:r>
      <w:r>
        <w:rPr>
          <w:rFonts w:eastAsiaTheme="minorEastAsia" w:cstheme="minorBidi"/>
          <w:noProof/>
          <w:kern w:val="2"/>
          <w:sz w:val="24"/>
          <w:szCs w:val="24"/>
          <w14:ligatures w14:val="standardContextual"/>
        </w:rPr>
        <w:tab/>
      </w:r>
      <w:r>
        <w:rPr>
          <w:noProof/>
        </w:rPr>
        <w:t xml:space="preserve">Articut </w:t>
      </w:r>
      <w:r>
        <w:rPr>
          <w:rFonts w:hint="eastAsia"/>
          <w:noProof/>
        </w:rPr>
        <w:t>斷詞系統</w:t>
      </w:r>
      <w:r>
        <w:rPr>
          <w:noProof/>
        </w:rPr>
        <w:tab/>
      </w:r>
      <w:r>
        <w:rPr>
          <w:noProof/>
        </w:rPr>
        <w:fldChar w:fldCharType="begin"/>
      </w:r>
      <w:r>
        <w:rPr>
          <w:noProof/>
        </w:rPr>
        <w:instrText xml:space="preserve"> PAGEREF _Toc151636525 \h </w:instrText>
      </w:r>
      <w:r>
        <w:rPr>
          <w:noProof/>
        </w:rPr>
      </w:r>
      <w:r>
        <w:rPr>
          <w:noProof/>
        </w:rPr>
        <w:fldChar w:fldCharType="separate"/>
      </w:r>
      <w:r w:rsidR="00127171">
        <w:rPr>
          <w:noProof/>
        </w:rPr>
        <w:t>20</w:t>
      </w:r>
      <w:r>
        <w:rPr>
          <w:noProof/>
        </w:rPr>
        <w:fldChar w:fldCharType="end"/>
      </w:r>
    </w:p>
    <w:p w14:paraId="7BF8496F" w14:textId="0325052B" w:rsidR="00F5594F" w:rsidRDefault="00F5594F" w:rsidP="004C2550">
      <w:pPr>
        <w:pStyle w:val="22"/>
        <w:rPr>
          <w:rFonts w:eastAsiaTheme="minorEastAsia" w:cstheme="minorBidi"/>
          <w:noProof/>
          <w:kern w:val="2"/>
          <w:sz w:val="24"/>
          <w:szCs w:val="24"/>
          <w14:ligatures w14:val="standardContextual"/>
        </w:rPr>
      </w:pPr>
      <w:r w:rsidRPr="004D210C">
        <w:rPr>
          <w:noProof/>
          <w:color w:val="000000" w:themeColor="text1"/>
        </w:rPr>
        <w:t>3.2</w:t>
      </w:r>
      <w:r>
        <w:rPr>
          <w:rFonts w:eastAsiaTheme="minorEastAsia" w:cstheme="minorBidi"/>
          <w:noProof/>
          <w:kern w:val="2"/>
          <w:sz w:val="24"/>
          <w:szCs w:val="24"/>
          <w14:ligatures w14:val="standardContextual"/>
        </w:rPr>
        <w:tab/>
      </w:r>
      <w:r w:rsidRPr="004D210C">
        <w:rPr>
          <w:noProof/>
          <w:color w:val="000000" w:themeColor="text1"/>
        </w:rPr>
        <w:t xml:space="preserve">Loki </w:t>
      </w:r>
      <w:r w:rsidRPr="004D210C">
        <w:rPr>
          <w:rFonts w:hint="eastAsia"/>
          <w:noProof/>
          <w:color w:val="000000" w:themeColor="text1"/>
        </w:rPr>
        <w:t>語意理解引擎</w:t>
      </w:r>
      <w:r>
        <w:rPr>
          <w:noProof/>
        </w:rPr>
        <w:tab/>
      </w:r>
      <w:r>
        <w:rPr>
          <w:noProof/>
        </w:rPr>
        <w:fldChar w:fldCharType="begin"/>
      </w:r>
      <w:r>
        <w:rPr>
          <w:noProof/>
        </w:rPr>
        <w:instrText xml:space="preserve"> PAGEREF _Toc151636526 \h </w:instrText>
      </w:r>
      <w:r>
        <w:rPr>
          <w:noProof/>
        </w:rPr>
      </w:r>
      <w:r>
        <w:rPr>
          <w:noProof/>
        </w:rPr>
        <w:fldChar w:fldCharType="separate"/>
      </w:r>
      <w:r w:rsidR="00127171">
        <w:rPr>
          <w:noProof/>
        </w:rPr>
        <w:t>26</w:t>
      </w:r>
      <w:r>
        <w:rPr>
          <w:noProof/>
        </w:rPr>
        <w:fldChar w:fldCharType="end"/>
      </w:r>
    </w:p>
    <w:p w14:paraId="7F261816" w14:textId="4F8FD6E7" w:rsidR="00F5594F" w:rsidRDefault="00F5594F" w:rsidP="004C2550">
      <w:pPr>
        <w:pStyle w:val="22"/>
        <w:rPr>
          <w:rFonts w:eastAsiaTheme="minorEastAsia" w:cstheme="minorBidi"/>
          <w:noProof/>
          <w:kern w:val="2"/>
          <w:sz w:val="24"/>
          <w:szCs w:val="24"/>
          <w14:ligatures w14:val="standardContextual"/>
        </w:rPr>
      </w:pPr>
      <w:r w:rsidRPr="004D210C">
        <w:rPr>
          <w:noProof/>
          <w:color w:val="000000" w:themeColor="text1"/>
        </w:rPr>
        <w:t>3.3</w:t>
      </w:r>
      <w:r>
        <w:rPr>
          <w:rFonts w:eastAsiaTheme="minorEastAsia" w:cstheme="minorBidi"/>
          <w:noProof/>
          <w:kern w:val="2"/>
          <w:sz w:val="24"/>
          <w:szCs w:val="24"/>
          <w14:ligatures w14:val="standardContextual"/>
        </w:rPr>
        <w:tab/>
      </w:r>
      <w:r w:rsidRPr="004D210C">
        <w:rPr>
          <w:noProof/>
          <w:color w:val="000000" w:themeColor="text1"/>
        </w:rPr>
        <w:t>Articut/Loki</w:t>
      </w:r>
      <w:r w:rsidR="00F602DE">
        <w:rPr>
          <w:noProof/>
          <w:color w:val="000000" w:themeColor="text1"/>
        </w:rPr>
        <w:t xml:space="preserve"> </w:t>
      </w:r>
      <w:r w:rsidRPr="004D210C">
        <w:rPr>
          <w:rFonts w:hint="eastAsia"/>
          <w:noProof/>
          <w:color w:val="000000" w:themeColor="text1"/>
        </w:rPr>
        <w:t>的運作細節：以存在語意為例</w:t>
      </w:r>
      <w:r>
        <w:rPr>
          <w:noProof/>
        </w:rPr>
        <w:tab/>
      </w:r>
      <w:r>
        <w:rPr>
          <w:noProof/>
        </w:rPr>
        <w:fldChar w:fldCharType="begin"/>
      </w:r>
      <w:r>
        <w:rPr>
          <w:noProof/>
        </w:rPr>
        <w:instrText xml:space="preserve"> PAGEREF _Toc151636527 \h </w:instrText>
      </w:r>
      <w:r>
        <w:rPr>
          <w:noProof/>
        </w:rPr>
      </w:r>
      <w:r>
        <w:rPr>
          <w:noProof/>
        </w:rPr>
        <w:fldChar w:fldCharType="separate"/>
      </w:r>
      <w:r w:rsidR="00127171">
        <w:rPr>
          <w:noProof/>
        </w:rPr>
        <w:t>28</w:t>
      </w:r>
      <w:r>
        <w:rPr>
          <w:noProof/>
        </w:rPr>
        <w:fldChar w:fldCharType="end"/>
      </w:r>
    </w:p>
    <w:p w14:paraId="7377126E" w14:textId="5C0A4D9C" w:rsidR="00F5594F" w:rsidRDefault="00F5594F" w:rsidP="004C2550">
      <w:pPr>
        <w:pStyle w:val="22"/>
        <w:rPr>
          <w:rFonts w:eastAsiaTheme="minorEastAsia" w:cstheme="minorBidi"/>
          <w:noProof/>
          <w:kern w:val="2"/>
          <w:sz w:val="24"/>
          <w:szCs w:val="24"/>
          <w14:ligatures w14:val="standardContextual"/>
        </w:rPr>
      </w:pPr>
      <w:r w:rsidRPr="004D210C">
        <w:rPr>
          <w:noProof/>
          <w:color w:val="000000" w:themeColor="text1"/>
        </w:rPr>
        <w:t>3.4</w:t>
      </w:r>
      <w:r>
        <w:rPr>
          <w:rFonts w:eastAsiaTheme="minorEastAsia" w:cstheme="minorBidi"/>
          <w:noProof/>
          <w:kern w:val="2"/>
          <w:sz w:val="24"/>
          <w:szCs w:val="24"/>
          <w14:ligatures w14:val="standardContextual"/>
        </w:rPr>
        <w:tab/>
      </w:r>
      <w:r w:rsidRPr="004D210C">
        <w:rPr>
          <w:noProof/>
          <w:color w:val="000000" w:themeColor="text1"/>
        </w:rPr>
        <w:t>C-command</w:t>
      </w:r>
      <w:r w:rsidR="00F602DE">
        <w:rPr>
          <w:noProof/>
          <w:color w:val="000000" w:themeColor="text1"/>
        </w:rPr>
        <w:t xml:space="preserve"> </w:t>
      </w:r>
      <w:r w:rsidRPr="004D210C">
        <w:rPr>
          <w:rFonts w:hint="eastAsia"/>
          <w:noProof/>
          <w:color w:val="000000" w:themeColor="text1"/>
        </w:rPr>
        <w:t>關係檢查器的程式實作</w:t>
      </w:r>
      <w:r>
        <w:rPr>
          <w:noProof/>
        </w:rPr>
        <w:tab/>
      </w:r>
      <w:r>
        <w:rPr>
          <w:noProof/>
        </w:rPr>
        <w:fldChar w:fldCharType="begin"/>
      </w:r>
      <w:r>
        <w:rPr>
          <w:noProof/>
        </w:rPr>
        <w:instrText xml:space="preserve"> PAGEREF _Toc151636528 \h </w:instrText>
      </w:r>
      <w:r>
        <w:rPr>
          <w:noProof/>
        </w:rPr>
      </w:r>
      <w:r>
        <w:rPr>
          <w:noProof/>
        </w:rPr>
        <w:fldChar w:fldCharType="separate"/>
      </w:r>
      <w:r w:rsidR="00127171">
        <w:rPr>
          <w:noProof/>
        </w:rPr>
        <w:t>33</w:t>
      </w:r>
      <w:r>
        <w:rPr>
          <w:noProof/>
        </w:rPr>
        <w:fldChar w:fldCharType="end"/>
      </w:r>
    </w:p>
    <w:p w14:paraId="3A0AEB57" w14:textId="2C58DD4B" w:rsidR="00F5594F" w:rsidRDefault="00F5594F" w:rsidP="004C2550">
      <w:pPr>
        <w:pStyle w:val="22"/>
        <w:rPr>
          <w:rFonts w:eastAsiaTheme="minorEastAsia" w:cstheme="minorBidi"/>
          <w:noProof/>
          <w:kern w:val="2"/>
          <w:sz w:val="24"/>
          <w:szCs w:val="24"/>
          <w14:ligatures w14:val="standardContextual"/>
        </w:rPr>
      </w:pPr>
      <w:r>
        <w:rPr>
          <w:noProof/>
        </w:rPr>
        <w:t>3.5</w:t>
      </w:r>
      <w:r>
        <w:rPr>
          <w:rFonts w:eastAsiaTheme="minorEastAsia" w:cstheme="minorBidi"/>
          <w:noProof/>
          <w:kern w:val="2"/>
          <w:sz w:val="24"/>
          <w:szCs w:val="24"/>
          <w14:ligatures w14:val="standardContextual"/>
        </w:rPr>
        <w:tab/>
      </w:r>
      <w:r>
        <w:rPr>
          <w:noProof/>
        </w:rPr>
        <w:t xml:space="preserve">Articut/Loki </w:t>
      </w:r>
      <w:r>
        <w:rPr>
          <w:rFonts w:hint="eastAsia"/>
          <w:noProof/>
        </w:rPr>
        <w:t>的效率、效能與準確率</w:t>
      </w:r>
      <w:r>
        <w:rPr>
          <w:noProof/>
        </w:rPr>
        <w:tab/>
      </w:r>
      <w:r>
        <w:rPr>
          <w:noProof/>
        </w:rPr>
        <w:fldChar w:fldCharType="begin"/>
      </w:r>
      <w:r>
        <w:rPr>
          <w:noProof/>
        </w:rPr>
        <w:instrText xml:space="preserve"> PAGEREF _Toc151636529 \h </w:instrText>
      </w:r>
      <w:r>
        <w:rPr>
          <w:noProof/>
        </w:rPr>
      </w:r>
      <w:r>
        <w:rPr>
          <w:noProof/>
        </w:rPr>
        <w:fldChar w:fldCharType="separate"/>
      </w:r>
      <w:r w:rsidR="00127171">
        <w:rPr>
          <w:noProof/>
        </w:rPr>
        <w:t>35</w:t>
      </w:r>
      <w:r>
        <w:rPr>
          <w:noProof/>
        </w:rPr>
        <w:fldChar w:fldCharType="end"/>
      </w:r>
    </w:p>
    <w:p w14:paraId="4FF3394D" w14:textId="55BBC294" w:rsidR="00F5594F" w:rsidRDefault="00F5594F" w:rsidP="007D4B83">
      <w:pPr>
        <w:pStyle w:val="11"/>
        <w:rPr>
          <w:rFonts w:eastAsiaTheme="minorEastAsia" w:cstheme="minorBidi"/>
          <w:noProof/>
          <w:kern w:val="2"/>
          <w:sz w:val="24"/>
          <w:szCs w:val="24"/>
          <w14:ligatures w14:val="standardContextual"/>
        </w:rPr>
      </w:pPr>
      <w:r>
        <w:rPr>
          <w:noProof/>
        </w:rPr>
        <w:t>4</w:t>
      </w:r>
      <w:r>
        <w:rPr>
          <w:rFonts w:eastAsiaTheme="minorEastAsia" w:cstheme="minorBidi"/>
          <w:noProof/>
          <w:kern w:val="2"/>
          <w:sz w:val="24"/>
          <w:szCs w:val="24"/>
          <w14:ligatures w14:val="standardContextual"/>
        </w:rPr>
        <w:tab/>
      </w:r>
      <w:r>
        <w:rPr>
          <w:noProof/>
        </w:rPr>
        <w:t>Tentative plan and possible challenges</w:t>
      </w:r>
      <w:r>
        <w:rPr>
          <w:noProof/>
        </w:rPr>
        <w:tab/>
      </w:r>
      <w:r>
        <w:rPr>
          <w:noProof/>
        </w:rPr>
        <w:fldChar w:fldCharType="begin"/>
      </w:r>
      <w:r>
        <w:rPr>
          <w:noProof/>
        </w:rPr>
        <w:instrText xml:space="preserve"> PAGEREF _Toc151636530 \h </w:instrText>
      </w:r>
      <w:r>
        <w:rPr>
          <w:noProof/>
        </w:rPr>
      </w:r>
      <w:r>
        <w:rPr>
          <w:noProof/>
        </w:rPr>
        <w:fldChar w:fldCharType="separate"/>
      </w:r>
      <w:r w:rsidR="00127171">
        <w:rPr>
          <w:noProof/>
        </w:rPr>
        <w:t>37</w:t>
      </w:r>
      <w:r>
        <w:rPr>
          <w:noProof/>
        </w:rPr>
        <w:fldChar w:fldCharType="end"/>
      </w:r>
    </w:p>
    <w:p w14:paraId="40EA30DD" w14:textId="56F46453" w:rsidR="00F5594F" w:rsidRDefault="00F5594F" w:rsidP="007D4B83">
      <w:pPr>
        <w:pStyle w:val="11"/>
        <w:rPr>
          <w:rFonts w:eastAsiaTheme="minorEastAsia" w:cstheme="minorBidi"/>
          <w:noProof/>
          <w:kern w:val="2"/>
          <w:sz w:val="24"/>
          <w:szCs w:val="24"/>
          <w14:ligatures w14:val="standardContextual"/>
        </w:rPr>
      </w:pPr>
      <w:r>
        <w:rPr>
          <w:noProof/>
        </w:rPr>
        <w:t>5</w:t>
      </w:r>
      <w:r>
        <w:rPr>
          <w:rFonts w:eastAsiaTheme="minorEastAsia" w:cstheme="minorBidi"/>
          <w:noProof/>
          <w:kern w:val="2"/>
          <w:sz w:val="24"/>
          <w:szCs w:val="24"/>
          <w14:ligatures w14:val="standardContextual"/>
        </w:rPr>
        <w:tab/>
      </w:r>
      <w:r>
        <w:rPr>
          <w:noProof/>
        </w:rPr>
        <w:t>Conclusion &amp; future work</w:t>
      </w:r>
      <w:r>
        <w:rPr>
          <w:noProof/>
        </w:rPr>
        <w:tab/>
      </w:r>
      <w:r>
        <w:rPr>
          <w:noProof/>
        </w:rPr>
        <w:fldChar w:fldCharType="begin"/>
      </w:r>
      <w:r>
        <w:rPr>
          <w:noProof/>
        </w:rPr>
        <w:instrText xml:space="preserve"> PAGEREF _Toc151636531 \h </w:instrText>
      </w:r>
      <w:r>
        <w:rPr>
          <w:noProof/>
        </w:rPr>
      </w:r>
      <w:r>
        <w:rPr>
          <w:noProof/>
        </w:rPr>
        <w:fldChar w:fldCharType="separate"/>
      </w:r>
      <w:r w:rsidR="00127171">
        <w:rPr>
          <w:noProof/>
        </w:rPr>
        <w:t>40</w:t>
      </w:r>
      <w:r>
        <w:rPr>
          <w:noProof/>
        </w:rPr>
        <w:fldChar w:fldCharType="end"/>
      </w:r>
    </w:p>
    <w:p w14:paraId="73616BB8" w14:textId="04A122EE" w:rsidR="00F5594F" w:rsidRDefault="00F5594F" w:rsidP="007D4B83">
      <w:pPr>
        <w:pStyle w:val="11"/>
        <w:rPr>
          <w:rFonts w:eastAsiaTheme="minorEastAsia" w:cstheme="minorBidi"/>
          <w:noProof/>
          <w:kern w:val="2"/>
          <w:sz w:val="24"/>
          <w:szCs w:val="24"/>
          <w14:ligatures w14:val="standardContextual"/>
        </w:rPr>
      </w:pPr>
      <w:r>
        <w:rPr>
          <w:noProof/>
        </w:rPr>
        <w:t>6</w:t>
      </w:r>
      <w:r>
        <w:rPr>
          <w:rFonts w:eastAsiaTheme="minorEastAsia" w:cstheme="minorBidi"/>
          <w:noProof/>
          <w:kern w:val="2"/>
          <w:sz w:val="24"/>
          <w:szCs w:val="24"/>
          <w14:ligatures w14:val="standardContextual"/>
        </w:rPr>
        <w:tab/>
      </w:r>
      <w:r>
        <w:rPr>
          <w:noProof/>
        </w:rPr>
        <w:t>References</w:t>
      </w:r>
      <w:r>
        <w:rPr>
          <w:noProof/>
        </w:rPr>
        <w:tab/>
      </w:r>
      <w:r>
        <w:rPr>
          <w:noProof/>
        </w:rPr>
        <w:fldChar w:fldCharType="begin"/>
      </w:r>
      <w:r>
        <w:rPr>
          <w:noProof/>
        </w:rPr>
        <w:instrText xml:space="preserve"> PAGEREF _Toc151636532 \h </w:instrText>
      </w:r>
      <w:r>
        <w:rPr>
          <w:noProof/>
        </w:rPr>
      </w:r>
      <w:r>
        <w:rPr>
          <w:noProof/>
        </w:rPr>
        <w:fldChar w:fldCharType="separate"/>
      </w:r>
      <w:r w:rsidR="00127171">
        <w:rPr>
          <w:noProof/>
        </w:rPr>
        <w:t>42</w:t>
      </w:r>
      <w:r>
        <w:rPr>
          <w:noProof/>
        </w:rPr>
        <w:fldChar w:fldCharType="end"/>
      </w:r>
    </w:p>
    <w:p w14:paraId="23AE6EE6" w14:textId="59F9BAA9" w:rsidR="00BE337F" w:rsidRDefault="00F5594F" w:rsidP="00BE337F">
      <w:pPr>
        <w:tabs>
          <w:tab w:val="clear" w:pos="900"/>
          <w:tab w:val="clear" w:pos="1080"/>
          <w:tab w:val="clear" w:pos="1440"/>
        </w:tabs>
        <w:ind w:firstLine="0"/>
      </w:pPr>
      <w:r>
        <w:fldChar w:fldCharType="end"/>
      </w:r>
    </w:p>
    <w:p w14:paraId="4D2C2DAB" w14:textId="77777777" w:rsidR="00BE337F" w:rsidRDefault="00BE337F">
      <w:pPr>
        <w:tabs>
          <w:tab w:val="clear" w:pos="900"/>
          <w:tab w:val="clear" w:pos="1080"/>
          <w:tab w:val="clear" w:pos="1440"/>
        </w:tabs>
        <w:ind w:firstLine="0"/>
        <w:jc w:val="left"/>
        <w:sectPr w:rsidR="00BE337F" w:rsidSect="00421301">
          <w:footerReference w:type="even" r:id="rId8"/>
          <w:footerReference w:type="default" r:id="rId9"/>
          <w:footerReference w:type="first" r:id="rId10"/>
          <w:pgSz w:w="12240" w:h="15840"/>
          <w:pgMar w:top="1134" w:right="1134" w:bottom="1134" w:left="1134" w:header="720" w:footer="720" w:gutter="0"/>
          <w:pgNumType w:start="1"/>
          <w:cols w:space="720"/>
          <w:formProt w:val="0"/>
          <w:docGrid w:linePitch="360"/>
        </w:sectPr>
      </w:pPr>
    </w:p>
    <w:p w14:paraId="7BE746CB" w14:textId="695FC5D1" w:rsidR="00035F4E" w:rsidRDefault="00CF1CA1" w:rsidP="009314C9">
      <w:pPr>
        <w:pStyle w:val="1"/>
        <w:numPr>
          <w:ilvl w:val="0"/>
          <w:numId w:val="29"/>
        </w:numPr>
        <w:spacing w:line="240" w:lineRule="auto"/>
      </w:pPr>
      <w:bookmarkStart w:id="4" w:name="_Toc151636516"/>
      <w:r>
        <w:lastRenderedPageBreak/>
        <w:t>Introduction</w:t>
      </w:r>
      <w:r w:rsidRPr="009314C9">
        <w:rPr>
          <w:rFonts w:eastAsia="PingFang TC"/>
        </w:rPr>
        <w:t xml:space="preserve"> &amp; </w:t>
      </w:r>
      <w:r>
        <w:t>problem description</w:t>
      </w:r>
      <w:bookmarkEnd w:id="1"/>
      <w:bookmarkEnd w:id="2"/>
      <w:bookmarkEnd w:id="4"/>
    </w:p>
    <w:p w14:paraId="2E1445E7" w14:textId="334A9644" w:rsidR="00035F4E" w:rsidRDefault="00CF1CA1" w:rsidP="00B7776D">
      <w:r>
        <w:t>徐嘉慧、何萬順、劉昭麟</w:t>
      </w:r>
      <w:r>
        <w:t xml:space="preserve"> (2016) </w:t>
      </w:r>
      <w:r>
        <w:t>針對語言學門熱門議題的調查報告中，提及「語言學內部</w:t>
      </w:r>
      <w:r>
        <w:t xml:space="preserve"> (</w:t>
      </w:r>
      <w:r>
        <w:rPr>
          <w:rFonts w:ascii="TimesNewRomanPSMT" w:hAnsi="TimesNewRomanPSMT"/>
        </w:rPr>
        <w:t>intradisciplinary</w:t>
      </w:r>
      <w:r>
        <w:t xml:space="preserve">) </w:t>
      </w:r>
      <w:r>
        <w:t>的跨次領域整合及語言學與其他學科的跨科際</w:t>
      </w:r>
      <w:r>
        <w:t xml:space="preserve"> (</w:t>
      </w:r>
      <w:r>
        <w:rPr>
          <w:rFonts w:ascii="TimesNewRomanPSMT" w:hAnsi="TimesNewRomanPSMT"/>
        </w:rPr>
        <w:t>interdisciplinary</w:t>
      </w:r>
      <w:r>
        <w:t xml:space="preserve">) </w:t>
      </w:r>
      <w:r>
        <w:t>研究是兩大重要主題」。雖然沒有語言學家會反對這個結論，但是臺灣國科會於</w:t>
      </w:r>
      <w:r>
        <w:rPr>
          <w:rFonts w:ascii="TimesNewRomanPSMT" w:hAnsi="TimesNewRomanPSMT"/>
        </w:rPr>
        <w:t xml:space="preserve">1995 </w:t>
      </w:r>
      <w:r>
        <w:t>年成立語言學門，至今已接近</w:t>
      </w:r>
      <w:r>
        <w:t>30</w:t>
      </w:r>
      <w:r>
        <w:t>年，真正付諸實行跨科際的語言學研究成果並不能算是豐碩</w:t>
      </w:r>
      <w:r w:rsidR="00AD5A00">
        <w:rPr>
          <w:rStyle w:val="afff3"/>
        </w:rPr>
        <w:footnoteReference w:id="1"/>
      </w:r>
      <w:r>
        <w:t>。語言學的跨科際對話的貧乏並不只是臺灣語言學門的獨有困難，而是整個語言學領域的共通問題。如</w:t>
      </w:r>
      <w:r>
        <w:t xml:space="preserve"> Joe Pater </w:t>
      </w:r>
      <w:r>
        <w:t>於</w:t>
      </w:r>
      <w:r>
        <w:t xml:space="preserve"> 2019 </w:t>
      </w:r>
      <w:r>
        <w:t>年在期刊</w:t>
      </w:r>
      <w:r w:rsidR="00736C57">
        <w:rPr>
          <w:rFonts w:hint="eastAsia"/>
        </w:rPr>
        <w:t xml:space="preserve"> </w:t>
      </w:r>
      <w:r>
        <w:rPr>
          <w:i/>
          <w:iCs/>
        </w:rPr>
        <w:t>Language</w:t>
      </w:r>
      <w:r w:rsidR="00736C57">
        <w:rPr>
          <w:i/>
          <w:iCs/>
        </w:rPr>
        <w:t xml:space="preserve"> </w:t>
      </w:r>
      <w:r w:rsidR="00736C57">
        <w:t>(</w:t>
      </w:r>
      <w:r w:rsidR="00736C57">
        <w:rPr>
          <w:rFonts w:hint="eastAsia"/>
        </w:rPr>
        <w:t>美國語言學會出版的指標性期刊</w:t>
      </w:r>
      <w:r w:rsidR="00736C57">
        <w:t xml:space="preserve">) </w:t>
      </w:r>
      <w:r>
        <w:t>刊出的文章所述，生成語言學</w:t>
      </w:r>
      <w:r>
        <w:t xml:space="preserve"> (Chomsky 1957) </w:t>
      </w:r>
      <w:r>
        <w:t>與人工智慧類神經網路</w:t>
      </w:r>
      <w:r>
        <w:t xml:space="preserve"> (Rosenblatt 1957</w:t>
      </w:r>
      <w:r>
        <w:t>，以下簡稱</w:t>
      </w:r>
      <w:r w:rsidR="009D5167">
        <w:t>‘</w:t>
      </w:r>
      <w:r>
        <w:t>類神經網路</w:t>
      </w:r>
      <w:r>
        <w:t>’)</w:t>
      </w:r>
      <w:r>
        <w:rPr>
          <w:rStyle w:val="afc"/>
        </w:rPr>
        <w:footnoteReference w:id="2"/>
      </w:r>
      <w:r>
        <w:t xml:space="preserve"> </w:t>
      </w:r>
      <w:r>
        <w:t>兩個領域雖是在同一年代誕生，但一直以來的發展態勢經常都是敵對且壁壘分明，</w:t>
      </w:r>
      <w:r>
        <w:t>Pater</w:t>
      </w:r>
      <w:r>
        <w:t>提出這兩個領域的衝突與歧見其實並不是本質上的不相容，僅僅只是研究的焦點不同罷了：生成語言學注重語言知識的結構表徵</w:t>
      </w:r>
      <w:r>
        <w:t xml:space="preserve"> (structured representation)</w:t>
      </w:r>
      <w:r>
        <w:t>，而類神經網路著眼於語言知識的學習機制與結果；因此</w:t>
      </w:r>
      <w:r>
        <w:t xml:space="preserve"> Pater </w:t>
      </w:r>
      <w:r>
        <w:t>認為這兩個領域應該是互補而非互斥，若能互通想法，整合研究，對整個認知科學領域才能產生更豐碩正面的成果。</w:t>
      </w:r>
    </w:p>
    <w:p w14:paraId="5ACA8635" w14:textId="386EBE50" w:rsidR="00035F4E" w:rsidRDefault="00CF1CA1" w:rsidP="00D76BB8">
      <w:r>
        <w:t xml:space="preserve">Pater </w:t>
      </w:r>
      <w:r>
        <w:t>試圖彌平跨科際衝突的文章引起廣大迴響，在同一期的</w:t>
      </w:r>
      <w:r>
        <w:t xml:space="preserve"> </w:t>
      </w:r>
      <w:r>
        <w:rPr>
          <w:i/>
          <w:iCs/>
        </w:rPr>
        <w:t xml:space="preserve">Language </w:t>
      </w:r>
      <w:r>
        <w:t>中，有兩篇回覆的內容在本計</w:t>
      </w:r>
      <w:r w:rsidR="00881AED">
        <w:t>劃</w:t>
      </w:r>
      <w:r>
        <w:t>的目標下特別重要。首先，</w:t>
      </w:r>
      <w:proofErr w:type="spellStart"/>
      <w:r>
        <w:t>Linzen</w:t>
      </w:r>
      <w:proofErr w:type="spellEnd"/>
      <w:r>
        <w:t xml:space="preserve"> (2019) </w:t>
      </w:r>
      <w:r>
        <w:t>陳述生成語言學與類神經網路可以如何達到互惠，生成語言學對於類神經網路的貢獻在於：針對人工智慧運算程式可能呈現的語言能力，提供明確的操作定義以及可驗證的假設與預測，並建構有效的實驗方式，測試特定人工智慧運算程式</w:t>
      </w:r>
      <w:r w:rsidR="00677038">
        <w:rPr>
          <w:rFonts w:hint="eastAsia"/>
        </w:rPr>
        <w:t>的</w:t>
      </w:r>
      <w:r w:rsidR="0094058D">
        <w:rPr>
          <w:rFonts w:hint="eastAsia"/>
        </w:rPr>
        <w:t>學習</w:t>
      </w:r>
      <w:r w:rsidR="00677038">
        <w:rPr>
          <w:rFonts w:hint="eastAsia"/>
        </w:rPr>
        <w:t>表現</w:t>
      </w:r>
      <w:r>
        <w:t>是否明確地符合語言學家界定的標準；而類神經網路對於生成語言學的</w:t>
      </w:r>
      <w:r>
        <w:lastRenderedPageBreak/>
        <w:t>貢獻在於：提供智慧運算的程式，模擬人類語句處理的結果，且測試生成語言學家假設的語言知識限制，如結構表徵</w:t>
      </w:r>
      <w:r>
        <w:t xml:space="preserve"> (structured representation) </w:t>
      </w:r>
      <w:r>
        <w:t>與語言規則的結構依存性</w:t>
      </w:r>
      <w:r>
        <w:t xml:space="preserve"> (structural dependency)</w:t>
      </w:r>
      <w:r>
        <w:t>，是否為成功的學習成果之必要條件。</w:t>
      </w:r>
    </w:p>
    <w:p w14:paraId="268B908C" w14:textId="5C4B36C5" w:rsidR="00035F4E" w:rsidRDefault="00CF1CA1" w:rsidP="00D76BB8">
      <w:r>
        <w:t>另一篇更深刻的回覆是</w:t>
      </w:r>
      <w:proofErr w:type="spellStart"/>
      <w:r>
        <w:t>Berent</w:t>
      </w:r>
      <w:proofErr w:type="spellEnd"/>
      <w:r>
        <w:t xml:space="preserve"> &amp; Marcus (2019)</w:t>
      </w:r>
      <w:r>
        <w:t>，他們提出雖然</w:t>
      </w:r>
      <w:r>
        <w:t>Pater</w:t>
      </w:r>
      <w:r>
        <w:t>描繪的跨科際研究交流願景的確有益於認知科學的整體發展，但以連結主義</w:t>
      </w:r>
      <w:r>
        <w:t xml:space="preserve"> (connectionism</w:t>
      </w:r>
      <w:r>
        <w:t>；</w:t>
      </w:r>
      <w:proofErr w:type="spellStart"/>
      <w:r>
        <w:t>Rumelhart</w:t>
      </w:r>
      <w:proofErr w:type="spellEnd"/>
      <w:r>
        <w:t xml:space="preserve"> et al. 1986) </w:t>
      </w:r>
      <w:r>
        <w:t>為本的類神經網路領域與生成語言學領域有兩個無法妥協的本質歧異</w:t>
      </w:r>
      <w:r>
        <w:rPr>
          <w:rStyle w:val="afc"/>
        </w:rPr>
        <w:footnoteReference w:id="3"/>
      </w:r>
      <w:r>
        <w:t>。第一個歧見在於語言通則知識</w:t>
      </w:r>
      <w:r>
        <w:t xml:space="preserve"> (generalization) </w:t>
      </w:r>
      <w:r>
        <w:t>的學習基礎與運用機制，生成語言學家認為語言通則知識的本質是代數性的</w:t>
      </w:r>
      <w:r>
        <w:t xml:space="preserve"> (algebraic</w:t>
      </w:r>
      <w:r>
        <w:rPr>
          <w:rStyle w:val="afc"/>
        </w:rPr>
        <w:footnoteReference w:id="4"/>
      </w:r>
      <w:r>
        <w:t>；見</w:t>
      </w:r>
      <w:r>
        <w:t xml:space="preserve">Chomsky &amp; </w:t>
      </w:r>
      <w:proofErr w:type="spellStart"/>
      <w:r>
        <w:t>Schützenberger</w:t>
      </w:r>
      <w:proofErr w:type="spellEnd"/>
      <w:r>
        <w:t xml:space="preserve"> 1963; Fodor &amp; </w:t>
      </w:r>
      <w:proofErr w:type="spellStart"/>
      <w:r>
        <w:t>Pylyshyn</w:t>
      </w:r>
      <w:proofErr w:type="spellEnd"/>
      <w:r>
        <w:t xml:space="preserve"> 1988; Pinker &amp; Prince 1988; Pinker 1991; Marcus 2001)</w:t>
      </w:r>
      <w:r>
        <w:t>；第二個歧見為結構表徵的需求，生成語言學的理論基石為結構表徵，語言規則運用以及語意解讀的必要條件皆為結構表徵</w:t>
      </w:r>
      <w:r>
        <w:t xml:space="preserve"> (</w:t>
      </w:r>
      <w:r>
        <w:t>即</w:t>
      </w:r>
      <w:r>
        <w:t>’</w:t>
      </w:r>
      <w:r>
        <w:t>結構依存性</w:t>
      </w:r>
      <w:r>
        <w:t>structural dependency’)</w:t>
      </w:r>
      <w:r>
        <w:t>，這兩個基礎的定義統整如</w:t>
      </w:r>
      <w:r>
        <w:fldChar w:fldCharType="begin"/>
      </w:r>
      <w:r>
        <w:instrText xml:space="preserve"> REF _Ref114156349 \r \h </w:instrText>
      </w:r>
      <w:r>
        <w:fldChar w:fldCharType="separate"/>
      </w:r>
      <w:r w:rsidR="00127171">
        <w:t>(1</w:t>
      </w:r>
      <w:r>
        <w:fldChar w:fldCharType="end"/>
      </w:r>
      <w:r>
        <w:t>)</w:t>
      </w:r>
      <w:r>
        <w:t>：</w:t>
      </w:r>
    </w:p>
    <w:p w14:paraId="533516E9" w14:textId="77777777" w:rsidR="00035F4E" w:rsidRDefault="00035F4E" w:rsidP="00D76BB8">
      <w:pPr>
        <w:ind w:firstLine="0"/>
      </w:pPr>
    </w:p>
    <w:p w14:paraId="36BCD07F" w14:textId="48D19728" w:rsidR="00035F4E" w:rsidRDefault="00CF1CA1" w:rsidP="00D76BB8">
      <w:pPr>
        <w:pStyle w:val="Example"/>
        <w:rPr>
          <w:rFonts w:ascii="新細明體" w:hAnsi="新細明體"/>
        </w:rPr>
      </w:pPr>
      <w:bookmarkStart w:id="5" w:name="_Ref114156349"/>
      <w:bookmarkStart w:id="6" w:name="_Ref114156926"/>
      <w:r>
        <w:t>)</w:t>
      </w:r>
      <w:r>
        <w:tab/>
        <w:t>The algebraic hypothesis</w:t>
      </w:r>
      <w:bookmarkEnd w:id="5"/>
      <w:r w:rsidR="00702154">
        <w:t>:</w:t>
      </w:r>
      <w:r>
        <w:tab/>
        <w:t>(</w:t>
      </w:r>
      <w:proofErr w:type="spellStart"/>
      <w:r>
        <w:t>Berent</w:t>
      </w:r>
      <w:proofErr w:type="spellEnd"/>
      <w:r>
        <w:t xml:space="preserve"> &amp; Marcus 2019: e78)</w:t>
      </w:r>
      <w:bookmarkEnd w:id="6"/>
    </w:p>
    <w:p w14:paraId="0497688A" w14:textId="77777777" w:rsidR="00035F4E" w:rsidRDefault="00CF1CA1" w:rsidP="003D5298">
      <w:pPr>
        <w:pStyle w:val="Examplea"/>
      </w:pPr>
      <w:r>
        <w:t xml:space="preserve">Structured representations </w:t>
      </w:r>
    </w:p>
    <w:p w14:paraId="3F9225CA" w14:textId="77777777" w:rsidR="00035F4E" w:rsidRPr="000A7A1D" w:rsidRDefault="00CF1CA1" w:rsidP="00352DEC">
      <w:pPr>
        <w:pStyle w:val="Glosscontinued"/>
        <w:rPr>
          <w:rFonts w:ascii="Times New Roman" w:hAnsi="Times New Roman"/>
        </w:rPr>
      </w:pPr>
      <w:r w:rsidRPr="000A7A1D">
        <w:rPr>
          <w:rFonts w:ascii="Times New Roman" w:hAnsi="Times New Roman"/>
          <w:color w:val="FFFFFF"/>
        </w:rPr>
        <w:t>i</w:t>
      </w:r>
      <w:r w:rsidRPr="000A7A1D">
        <w:rPr>
          <w:rFonts w:ascii="Times New Roman" w:hAnsi="Times New Roman"/>
        </w:rPr>
        <w:t>(i)</w:t>
      </w:r>
      <w:r w:rsidRPr="000A7A1D">
        <w:rPr>
          <w:rFonts w:ascii="Times New Roman" w:hAnsi="Times New Roman"/>
        </w:rPr>
        <w:tab/>
      </w:r>
      <w:proofErr w:type="spellStart"/>
      <w:r w:rsidRPr="000A7A1D">
        <w:rPr>
          <w:rFonts w:ascii="Times New Roman" w:hAnsi="Times New Roman"/>
        </w:rPr>
        <w:t>Categories</w:t>
      </w:r>
      <w:proofErr w:type="spellEnd"/>
      <w:r w:rsidRPr="000A7A1D">
        <w:rPr>
          <w:rFonts w:ascii="Times New Roman" w:hAnsi="Times New Roman"/>
        </w:rPr>
        <w:t xml:space="preserve"> (e.g. </w:t>
      </w:r>
      <w:proofErr w:type="spellStart"/>
      <w:r w:rsidRPr="000A7A1D">
        <w:rPr>
          <w:rFonts w:ascii="Times New Roman" w:hAnsi="Times New Roman"/>
        </w:rPr>
        <w:t>Noun</w:t>
      </w:r>
      <w:proofErr w:type="spellEnd"/>
      <w:r w:rsidRPr="000A7A1D">
        <w:rPr>
          <w:rFonts w:ascii="Times New Roman" w:hAnsi="Times New Roman"/>
        </w:rPr>
        <w:t xml:space="preserve">) </w:t>
      </w:r>
      <w:proofErr w:type="spellStart"/>
      <w:r w:rsidRPr="000A7A1D">
        <w:rPr>
          <w:rFonts w:ascii="Times New Roman" w:hAnsi="Times New Roman"/>
        </w:rPr>
        <w:t>form</w:t>
      </w:r>
      <w:proofErr w:type="spellEnd"/>
      <w:r w:rsidRPr="000A7A1D">
        <w:rPr>
          <w:rFonts w:ascii="Times New Roman" w:hAnsi="Times New Roman"/>
        </w:rPr>
        <w:t xml:space="preserve"> </w:t>
      </w:r>
      <w:proofErr w:type="spellStart"/>
      <w:r w:rsidRPr="000A7A1D">
        <w:rPr>
          <w:rFonts w:ascii="Times New Roman" w:hAnsi="Times New Roman"/>
        </w:rPr>
        <w:t>equivalence</w:t>
      </w:r>
      <w:proofErr w:type="spellEnd"/>
      <w:r w:rsidRPr="000A7A1D">
        <w:rPr>
          <w:rFonts w:ascii="Times New Roman" w:hAnsi="Times New Roman"/>
        </w:rPr>
        <w:t xml:space="preserve"> classes, </w:t>
      </w:r>
      <w:proofErr w:type="spellStart"/>
      <w:r w:rsidRPr="000A7A1D">
        <w:rPr>
          <w:rFonts w:ascii="Times New Roman" w:hAnsi="Times New Roman"/>
        </w:rPr>
        <w:t>distinct</w:t>
      </w:r>
      <w:proofErr w:type="spellEnd"/>
      <w:r w:rsidRPr="000A7A1D">
        <w:rPr>
          <w:rFonts w:ascii="Times New Roman" w:hAnsi="Times New Roman"/>
        </w:rPr>
        <w:t xml:space="preserve"> </w:t>
      </w:r>
      <w:proofErr w:type="spellStart"/>
      <w:r w:rsidRPr="000A7A1D">
        <w:rPr>
          <w:rFonts w:ascii="Times New Roman" w:hAnsi="Times New Roman"/>
        </w:rPr>
        <w:t>from</w:t>
      </w:r>
      <w:proofErr w:type="spellEnd"/>
      <w:r w:rsidRPr="000A7A1D">
        <w:rPr>
          <w:rFonts w:ascii="Times New Roman" w:hAnsi="Times New Roman"/>
        </w:rPr>
        <w:t xml:space="preserve"> </w:t>
      </w:r>
      <w:proofErr w:type="spellStart"/>
      <w:r w:rsidRPr="000A7A1D">
        <w:rPr>
          <w:rFonts w:ascii="Times New Roman" w:hAnsi="Times New Roman"/>
        </w:rPr>
        <w:t>their</w:t>
      </w:r>
      <w:proofErr w:type="spellEnd"/>
      <w:r w:rsidRPr="000A7A1D">
        <w:rPr>
          <w:rFonts w:ascii="Times New Roman" w:hAnsi="Times New Roman"/>
        </w:rPr>
        <w:t xml:space="preserve"> </w:t>
      </w:r>
      <w:proofErr w:type="spellStart"/>
      <w:r w:rsidRPr="000A7A1D">
        <w:rPr>
          <w:rFonts w:ascii="Times New Roman" w:hAnsi="Times New Roman"/>
        </w:rPr>
        <w:t>members</w:t>
      </w:r>
      <w:proofErr w:type="spellEnd"/>
      <w:r w:rsidRPr="000A7A1D">
        <w:rPr>
          <w:rFonts w:ascii="Times New Roman" w:hAnsi="Times New Roman"/>
        </w:rPr>
        <w:t xml:space="preserve"> </w:t>
      </w:r>
    </w:p>
    <w:p w14:paraId="64C07DF0" w14:textId="77777777" w:rsidR="00035F4E" w:rsidRPr="000A7A1D" w:rsidRDefault="00CF1CA1" w:rsidP="00B20C56">
      <w:pPr>
        <w:pStyle w:val="Glosscontinued"/>
        <w:ind w:left="589"/>
        <w:rPr>
          <w:rFonts w:ascii="Times New Roman" w:hAnsi="Times New Roman"/>
        </w:rPr>
      </w:pPr>
      <w:r w:rsidRPr="000A7A1D">
        <w:rPr>
          <w:rFonts w:ascii="Times New Roman" w:hAnsi="Times New Roman"/>
        </w:rPr>
        <w:t>(e.g. dog).</w:t>
      </w:r>
    </w:p>
    <w:p w14:paraId="47AC4BEF" w14:textId="77777777" w:rsidR="00035F4E" w:rsidRPr="000A7A1D" w:rsidRDefault="00CF1CA1" w:rsidP="00352DEC">
      <w:pPr>
        <w:pStyle w:val="Glosscontinued"/>
        <w:rPr>
          <w:rFonts w:ascii="Times New Roman" w:hAnsi="Times New Roman"/>
        </w:rPr>
      </w:pPr>
      <w:r w:rsidRPr="000A7A1D">
        <w:rPr>
          <w:rFonts w:ascii="Times New Roman" w:hAnsi="Times New Roman"/>
        </w:rPr>
        <w:t>(</w:t>
      </w:r>
      <w:proofErr w:type="spellStart"/>
      <w:r w:rsidRPr="000A7A1D">
        <w:rPr>
          <w:rFonts w:ascii="Times New Roman" w:hAnsi="Times New Roman"/>
        </w:rPr>
        <w:t>ii</w:t>
      </w:r>
      <w:proofErr w:type="spellEnd"/>
      <w:r w:rsidRPr="000A7A1D">
        <w:rPr>
          <w:rFonts w:ascii="Times New Roman" w:hAnsi="Times New Roman"/>
        </w:rPr>
        <w:t>)</w:t>
      </w:r>
      <w:r w:rsidRPr="000A7A1D">
        <w:rPr>
          <w:rFonts w:ascii="Times New Roman" w:hAnsi="Times New Roman"/>
        </w:rPr>
        <w:tab/>
        <w:t xml:space="preserve">Mental </w:t>
      </w:r>
      <w:proofErr w:type="spellStart"/>
      <w:r w:rsidRPr="000A7A1D">
        <w:rPr>
          <w:rFonts w:ascii="Times New Roman" w:hAnsi="Times New Roman"/>
        </w:rPr>
        <w:t>representations</w:t>
      </w:r>
      <w:proofErr w:type="spellEnd"/>
      <w:r w:rsidRPr="000A7A1D">
        <w:rPr>
          <w:rFonts w:ascii="Times New Roman" w:hAnsi="Times New Roman"/>
        </w:rPr>
        <w:t xml:space="preserve"> are </w:t>
      </w:r>
      <w:proofErr w:type="spellStart"/>
      <w:r w:rsidRPr="000A7A1D">
        <w:rPr>
          <w:rFonts w:ascii="Times New Roman" w:hAnsi="Times New Roman"/>
        </w:rPr>
        <w:t>symbols</w:t>
      </w:r>
      <w:proofErr w:type="spellEnd"/>
      <w:r w:rsidRPr="000A7A1D">
        <w:rPr>
          <w:rFonts w:ascii="Times New Roman" w:hAnsi="Times New Roman"/>
        </w:rPr>
        <w:t xml:space="preserve"> (</w:t>
      </w:r>
      <w:proofErr w:type="spellStart"/>
      <w:r w:rsidRPr="000A7A1D">
        <w:rPr>
          <w:rFonts w:ascii="Times New Roman" w:hAnsi="Times New Roman"/>
        </w:rPr>
        <w:t>either</w:t>
      </w:r>
      <w:proofErr w:type="spellEnd"/>
      <w:r w:rsidRPr="000A7A1D">
        <w:rPr>
          <w:rFonts w:ascii="Times New Roman" w:hAnsi="Times New Roman"/>
        </w:rPr>
        <w:t xml:space="preserve"> </w:t>
      </w:r>
      <w:proofErr w:type="spellStart"/>
      <w:r w:rsidRPr="000A7A1D">
        <w:rPr>
          <w:rFonts w:ascii="Times New Roman" w:hAnsi="Times New Roman"/>
        </w:rPr>
        <w:t>simple</w:t>
      </w:r>
      <w:proofErr w:type="spellEnd"/>
      <w:r w:rsidRPr="000A7A1D">
        <w:rPr>
          <w:rFonts w:ascii="Times New Roman" w:hAnsi="Times New Roman"/>
        </w:rPr>
        <w:t xml:space="preserve"> </w:t>
      </w:r>
      <w:proofErr w:type="spellStart"/>
      <w:r w:rsidRPr="000A7A1D">
        <w:rPr>
          <w:rFonts w:ascii="Times New Roman" w:hAnsi="Times New Roman"/>
        </w:rPr>
        <w:t>or</w:t>
      </w:r>
      <w:proofErr w:type="spellEnd"/>
      <w:r w:rsidRPr="000A7A1D">
        <w:rPr>
          <w:rFonts w:ascii="Times New Roman" w:hAnsi="Times New Roman"/>
        </w:rPr>
        <w:t xml:space="preserve"> </w:t>
      </w:r>
      <w:proofErr w:type="spellStart"/>
      <w:r w:rsidRPr="000A7A1D">
        <w:rPr>
          <w:rFonts w:ascii="Times New Roman" w:hAnsi="Times New Roman"/>
        </w:rPr>
        <w:t>complex</w:t>
      </w:r>
      <w:proofErr w:type="spellEnd"/>
      <w:r w:rsidRPr="000A7A1D">
        <w:rPr>
          <w:rFonts w:ascii="Times New Roman" w:hAnsi="Times New Roman"/>
        </w:rPr>
        <w:t>).</w:t>
      </w:r>
    </w:p>
    <w:p w14:paraId="37E9F14F" w14:textId="77777777" w:rsidR="00035F4E" w:rsidRPr="000A7A1D" w:rsidRDefault="00CF1CA1" w:rsidP="000A7A1D">
      <w:pPr>
        <w:pStyle w:val="Glosscontinued"/>
        <w:ind w:left="1431" w:hanging="580"/>
        <w:rPr>
          <w:rFonts w:ascii="Times New Roman" w:hAnsi="Times New Roman"/>
        </w:rPr>
      </w:pPr>
      <w:r w:rsidRPr="000A7A1D">
        <w:rPr>
          <w:rFonts w:ascii="Times New Roman" w:hAnsi="Times New Roman"/>
        </w:rPr>
        <w:t>(</w:t>
      </w:r>
      <w:proofErr w:type="spellStart"/>
      <w:r w:rsidRPr="000A7A1D">
        <w:rPr>
          <w:rFonts w:ascii="Times New Roman" w:hAnsi="Times New Roman"/>
        </w:rPr>
        <w:t>iii</w:t>
      </w:r>
      <w:proofErr w:type="spellEnd"/>
      <w:r w:rsidRPr="000A7A1D">
        <w:rPr>
          <w:rFonts w:ascii="Times New Roman" w:hAnsi="Times New Roman"/>
        </w:rPr>
        <w:t>)</w:t>
      </w:r>
      <w:r w:rsidRPr="000A7A1D">
        <w:rPr>
          <w:rFonts w:ascii="Times New Roman" w:hAnsi="Times New Roman"/>
        </w:rPr>
        <w:tab/>
        <w:t xml:space="preserve">The </w:t>
      </w:r>
      <w:proofErr w:type="spellStart"/>
      <w:r w:rsidRPr="000A7A1D">
        <w:rPr>
          <w:rFonts w:ascii="Times New Roman" w:hAnsi="Times New Roman"/>
        </w:rPr>
        <w:t>meaning</w:t>
      </w:r>
      <w:proofErr w:type="spellEnd"/>
      <w:r w:rsidRPr="000A7A1D">
        <w:rPr>
          <w:rFonts w:ascii="Times New Roman" w:hAnsi="Times New Roman"/>
        </w:rPr>
        <w:t xml:space="preserve"> </w:t>
      </w:r>
      <w:proofErr w:type="spellStart"/>
      <w:r w:rsidRPr="000A7A1D">
        <w:rPr>
          <w:rFonts w:ascii="Times New Roman" w:hAnsi="Times New Roman"/>
        </w:rPr>
        <w:t>of</w:t>
      </w:r>
      <w:proofErr w:type="spellEnd"/>
      <w:r w:rsidRPr="000A7A1D">
        <w:rPr>
          <w:rFonts w:ascii="Times New Roman" w:hAnsi="Times New Roman"/>
        </w:rPr>
        <w:t xml:space="preserve"> </w:t>
      </w:r>
      <w:proofErr w:type="spellStart"/>
      <w:r w:rsidRPr="000A7A1D">
        <w:rPr>
          <w:rFonts w:ascii="Times New Roman" w:hAnsi="Times New Roman"/>
        </w:rPr>
        <w:t>complex</w:t>
      </w:r>
      <w:proofErr w:type="spellEnd"/>
      <w:r w:rsidRPr="000A7A1D">
        <w:rPr>
          <w:rFonts w:ascii="Times New Roman" w:hAnsi="Times New Roman"/>
        </w:rPr>
        <w:t xml:space="preserve"> </w:t>
      </w:r>
      <w:proofErr w:type="spellStart"/>
      <w:r w:rsidRPr="000A7A1D">
        <w:rPr>
          <w:rFonts w:ascii="Times New Roman" w:hAnsi="Times New Roman"/>
        </w:rPr>
        <w:t>representations</w:t>
      </w:r>
      <w:proofErr w:type="spellEnd"/>
      <w:r w:rsidRPr="000A7A1D">
        <w:rPr>
          <w:rFonts w:ascii="Times New Roman" w:hAnsi="Times New Roman"/>
        </w:rPr>
        <w:t xml:space="preserve"> </w:t>
      </w:r>
      <w:proofErr w:type="spellStart"/>
      <w:r w:rsidRPr="000A7A1D">
        <w:rPr>
          <w:rFonts w:ascii="Times New Roman" w:hAnsi="Times New Roman"/>
        </w:rPr>
        <w:t>depends</w:t>
      </w:r>
      <w:proofErr w:type="spellEnd"/>
      <w:r w:rsidRPr="000A7A1D">
        <w:rPr>
          <w:rFonts w:ascii="Times New Roman" w:hAnsi="Times New Roman"/>
        </w:rPr>
        <w:t xml:space="preserve"> </w:t>
      </w:r>
      <w:proofErr w:type="spellStart"/>
      <w:r w:rsidRPr="000A7A1D">
        <w:rPr>
          <w:rFonts w:ascii="Times New Roman" w:hAnsi="Times New Roman"/>
        </w:rPr>
        <w:t>on</w:t>
      </w:r>
      <w:proofErr w:type="spellEnd"/>
      <w:r w:rsidRPr="000A7A1D">
        <w:rPr>
          <w:rFonts w:ascii="Times New Roman" w:hAnsi="Times New Roman"/>
        </w:rPr>
        <w:t xml:space="preserve"> </w:t>
      </w:r>
      <w:proofErr w:type="spellStart"/>
      <w:r w:rsidRPr="000A7A1D">
        <w:rPr>
          <w:rFonts w:ascii="Times New Roman" w:hAnsi="Times New Roman"/>
        </w:rPr>
        <w:t>the</w:t>
      </w:r>
      <w:proofErr w:type="spellEnd"/>
      <w:r w:rsidRPr="000A7A1D">
        <w:rPr>
          <w:rFonts w:ascii="Times New Roman" w:hAnsi="Times New Roman"/>
        </w:rPr>
        <w:t xml:space="preserve"> </w:t>
      </w:r>
      <w:proofErr w:type="spellStart"/>
      <w:r w:rsidRPr="000A7A1D">
        <w:rPr>
          <w:rFonts w:ascii="Times New Roman" w:hAnsi="Times New Roman"/>
        </w:rPr>
        <w:t>syntactic</w:t>
      </w:r>
      <w:proofErr w:type="spellEnd"/>
      <w:r w:rsidRPr="000A7A1D">
        <w:rPr>
          <w:rFonts w:ascii="Times New Roman" w:hAnsi="Times New Roman"/>
        </w:rPr>
        <w:t xml:space="preserve"> </w:t>
      </w:r>
      <w:proofErr w:type="spellStart"/>
      <w:r w:rsidRPr="000A7A1D">
        <w:rPr>
          <w:rFonts w:ascii="Times New Roman" w:hAnsi="Times New Roman"/>
        </w:rPr>
        <w:t>structure</w:t>
      </w:r>
      <w:proofErr w:type="spellEnd"/>
      <w:r w:rsidRPr="000A7A1D">
        <w:rPr>
          <w:rFonts w:ascii="Times New Roman" w:hAnsi="Times New Roman"/>
        </w:rPr>
        <w:t xml:space="preserve"> </w:t>
      </w:r>
      <w:proofErr w:type="spellStart"/>
      <w:r w:rsidRPr="000A7A1D">
        <w:rPr>
          <w:rFonts w:ascii="Times New Roman" w:hAnsi="Times New Roman"/>
        </w:rPr>
        <w:t>of</w:t>
      </w:r>
      <w:proofErr w:type="spellEnd"/>
      <w:r w:rsidRPr="000A7A1D">
        <w:rPr>
          <w:rFonts w:ascii="Times New Roman" w:hAnsi="Times New Roman"/>
        </w:rPr>
        <w:t xml:space="preserve"> </w:t>
      </w:r>
      <w:proofErr w:type="spellStart"/>
      <w:r w:rsidRPr="000A7A1D">
        <w:rPr>
          <w:rFonts w:ascii="Times New Roman" w:hAnsi="Times New Roman"/>
        </w:rPr>
        <w:t>their</w:t>
      </w:r>
      <w:proofErr w:type="spellEnd"/>
      <w:r w:rsidRPr="000A7A1D">
        <w:rPr>
          <w:rFonts w:ascii="Times New Roman" w:hAnsi="Times New Roman"/>
        </w:rPr>
        <w:t xml:space="preserve"> </w:t>
      </w:r>
      <w:proofErr w:type="spellStart"/>
      <w:r w:rsidRPr="000A7A1D">
        <w:rPr>
          <w:rFonts w:ascii="Times New Roman" w:hAnsi="Times New Roman"/>
        </w:rPr>
        <w:t>form</w:t>
      </w:r>
      <w:proofErr w:type="spellEnd"/>
      <w:r w:rsidRPr="000A7A1D">
        <w:rPr>
          <w:rFonts w:ascii="Times New Roman" w:hAnsi="Times New Roman"/>
        </w:rPr>
        <w:t xml:space="preserve"> </w:t>
      </w:r>
      <w:proofErr w:type="spellStart"/>
      <w:r w:rsidRPr="000A7A1D">
        <w:rPr>
          <w:rFonts w:ascii="Times New Roman" w:hAnsi="Times New Roman"/>
        </w:rPr>
        <w:t>and</w:t>
      </w:r>
      <w:proofErr w:type="spellEnd"/>
      <w:r w:rsidRPr="000A7A1D">
        <w:rPr>
          <w:rFonts w:ascii="Times New Roman" w:hAnsi="Times New Roman"/>
        </w:rPr>
        <w:t xml:space="preserve"> </w:t>
      </w:r>
      <w:proofErr w:type="spellStart"/>
      <w:r w:rsidRPr="000A7A1D">
        <w:rPr>
          <w:rFonts w:ascii="Times New Roman" w:hAnsi="Times New Roman"/>
        </w:rPr>
        <w:t>the</w:t>
      </w:r>
      <w:proofErr w:type="spellEnd"/>
      <w:r w:rsidRPr="000A7A1D">
        <w:rPr>
          <w:rFonts w:ascii="Times New Roman" w:hAnsi="Times New Roman"/>
        </w:rPr>
        <w:t xml:space="preserve"> </w:t>
      </w:r>
      <w:proofErr w:type="spellStart"/>
      <w:r w:rsidRPr="000A7A1D">
        <w:rPr>
          <w:rFonts w:ascii="Times New Roman" w:hAnsi="Times New Roman"/>
        </w:rPr>
        <w:t>meaning</w:t>
      </w:r>
      <w:proofErr w:type="spellEnd"/>
      <w:r w:rsidRPr="000A7A1D">
        <w:rPr>
          <w:rFonts w:ascii="Times New Roman" w:hAnsi="Times New Roman"/>
        </w:rPr>
        <w:t xml:space="preserve"> </w:t>
      </w:r>
      <w:proofErr w:type="spellStart"/>
      <w:r w:rsidRPr="000A7A1D">
        <w:rPr>
          <w:rFonts w:ascii="Times New Roman" w:hAnsi="Times New Roman"/>
        </w:rPr>
        <w:t>of</w:t>
      </w:r>
      <w:proofErr w:type="spellEnd"/>
      <w:r w:rsidRPr="000A7A1D">
        <w:rPr>
          <w:rFonts w:ascii="Times New Roman" w:hAnsi="Times New Roman"/>
        </w:rPr>
        <w:t xml:space="preserve"> </w:t>
      </w:r>
      <w:proofErr w:type="spellStart"/>
      <w:r w:rsidRPr="000A7A1D">
        <w:rPr>
          <w:rFonts w:ascii="Times New Roman" w:hAnsi="Times New Roman"/>
        </w:rPr>
        <w:t>their</w:t>
      </w:r>
      <w:proofErr w:type="spellEnd"/>
      <w:r w:rsidRPr="000A7A1D">
        <w:rPr>
          <w:rFonts w:ascii="Times New Roman" w:hAnsi="Times New Roman"/>
        </w:rPr>
        <w:t xml:space="preserve"> </w:t>
      </w:r>
      <w:proofErr w:type="spellStart"/>
      <w:r w:rsidRPr="000A7A1D">
        <w:rPr>
          <w:rFonts w:ascii="Times New Roman" w:hAnsi="Times New Roman"/>
        </w:rPr>
        <w:t>simple</w:t>
      </w:r>
      <w:proofErr w:type="spellEnd"/>
      <w:r w:rsidRPr="000A7A1D">
        <w:rPr>
          <w:rFonts w:ascii="Times New Roman" w:hAnsi="Times New Roman"/>
        </w:rPr>
        <w:t xml:space="preserve"> </w:t>
      </w:r>
      <w:proofErr w:type="spellStart"/>
      <w:r w:rsidRPr="000A7A1D">
        <w:rPr>
          <w:rFonts w:ascii="Times New Roman" w:hAnsi="Times New Roman"/>
        </w:rPr>
        <w:t>constituents</w:t>
      </w:r>
      <w:proofErr w:type="spellEnd"/>
      <w:r w:rsidRPr="000A7A1D">
        <w:rPr>
          <w:rFonts w:ascii="Times New Roman" w:hAnsi="Times New Roman"/>
        </w:rPr>
        <w:t>.</w:t>
      </w:r>
    </w:p>
    <w:p w14:paraId="24DB233E" w14:textId="77777777" w:rsidR="00035F4E" w:rsidRDefault="00CF1CA1" w:rsidP="003D5298">
      <w:pPr>
        <w:pStyle w:val="Examplea"/>
        <w:rPr>
          <w:rFonts w:ascii="新細明體" w:hAnsi="新細明體"/>
        </w:rPr>
      </w:pPr>
      <w:r>
        <w:t xml:space="preserve">Structure-sensitive processes </w:t>
      </w:r>
    </w:p>
    <w:p w14:paraId="05E3B634" w14:textId="77777777" w:rsidR="00035F4E" w:rsidRPr="000A7A1D" w:rsidRDefault="00CF1CA1" w:rsidP="000A7A1D">
      <w:pPr>
        <w:pStyle w:val="Glosscontinued"/>
        <w:ind w:left="1431" w:hanging="580"/>
        <w:rPr>
          <w:rFonts w:ascii="Times New Roman" w:hAnsi="Times New Roman"/>
        </w:rPr>
      </w:pPr>
      <w:r w:rsidRPr="000A7A1D">
        <w:rPr>
          <w:rFonts w:ascii="Times New Roman" w:hAnsi="Times New Roman"/>
          <w:color w:val="FFFFFF"/>
        </w:rPr>
        <w:t>i</w:t>
      </w:r>
      <w:r w:rsidRPr="000A7A1D">
        <w:rPr>
          <w:rFonts w:ascii="Times New Roman" w:hAnsi="Times New Roman"/>
        </w:rPr>
        <w:t>(i)</w:t>
      </w:r>
      <w:r w:rsidRPr="000A7A1D">
        <w:rPr>
          <w:rFonts w:ascii="Times New Roman" w:hAnsi="Times New Roman"/>
        </w:rPr>
        <w:tab/>
        <w:t xml:space="preserve">Mental processes </w:t>
      </w:r>
      <w:proofErr w:type="spellStart"/>
      <w:r w:rsidRPr="000A7A1D">
        <w:rPr>
          <w:rFonts w:ascii="Times New Roman" w:hAnsi="Times New Roman"/>
        </w:rPr>
        <w:t>manipulate</w:t>
      </w:r>
      <w:proofErr w:type="spellEnd"/>
      <w:r w:rsidRPr="000A7A1D">
        <w:rPr>
          <w:rFonts w:ascii="Times New Roman" w:hAnsi="Times New Roman"/>
        </w:rPr>
        <w:t xml:space="preserve"> </w:t>
      </w:r>
      <w:proofErr w:type="spellStart"/>
      <w:r w:rsidRPr="000A7A1D">
        <w:rPr>
          <w:rFonts w:ascii="Times New Roman" w:hAnsi="Times New Roman"/>
        </w:rPr>
        <w:t>the</w:t>
      </w:r>
      <w:proofErr w:type="spellEnd"/>
      <w:r w:rsidRPr="000A7A1D">
        <w:rPr>
          <w:rFonts w:ascii="Times New Roman" w:hAnsi="Times New Roman"/>
        </w:rPr>
        <w:t xml:space="preserve"> </w:t>
      </w:r>
      <w:proofErr w:type="spellStart"/>
      <w:r w:rsidRPr="000A7A1D">
        <w:rPr>
          <w:rFonts w:ascii="Times New Roman" w:hAnsi="Times New Roman"/>
        </w:rPr>
        <w:t>syntactic</w:t>
      </w:r>
      <w:proofErr w:type="spellEnd"/>
      <w:r w:rsidRPr="000A7A1D">
        <w:rPr>
          <w:rFonts w:ascii="Times New Roman" w:hAnsi="Times New Roman"/>
        </w:rPr>
        <w:t xml:space="preserve"> </w:t>
      </w:r>
      <w:proofErr w:type="spellStart"/>
      <w:r w:rsidRPr="000A7A1D">
        <w:rPr>
          <w:rFonts w:ascii="Times New Roman" w:hAnsi="Times New Roman"/>
        </w:rPr>
        <w:t>form</w:t>
      </w:r>
      <w:proofErr w:type="spellEnd"/>
      <w:r w:rsidRPr="000A7A1D">
        <w:rPr>
          <w:rFonts w:ascii="Times New Roman" w:hAnsi="Times New Roman"/>
        </w:rPr>
        <w:t xml:space="preserve"> </w:t>
      </w:r>
      <w:proofErr w:type="spellStart"/>
      <w:r w:rsidRPr="000A7A1D">
        <w:rPr>
          <w:rFonts w:ascii="Times New Roman" w:hAnsi="Times New Roman"/>
        </w:rPr>
        <w:t>of</w:t>
      </w:r>
      <w:proofErr w:type="spellEnd"/>
      <w:r w:rsidRPr="000A7A1D">
        <w:rPr>
          <w:rFonts w:ascii="Times New Roman" w:hAnsi="Times New Roman"/>
        </w:rPr>
        <w:t xml:space="preserve"> </w:t>
      </w:r>
      <w:proofErr w:type="spellStart"/>
      <w:r w:rsidRPr="000A7A1D">
        <w:rPr>
          <w:rFonts w:ascii="Times New Roman" w:hAnsi="Times New Roman"/>
        </w:rPr>
        <w:t>representations</w:t>
      </w:r>
      <w:proofErr w:type="spellEnd"/>
      <w:r w:rsidRPr="000A7A1D">
        <w:rPr>
          <w:rFonts w:ascii="Times New Roman" w:hAnsi="Times New Roman"/>
        </w:rPr>
        <w:t xml:space="preserve"> in a </w:t>
      </w:r>
      <w:proofErr w:type="spellStart"/>
      <w:r w:rsidRPr="000A7A1D">
        <w:rPr>
          <w:rFonts w:ascii="Times New Roman" w:hAnsi="Times New Roman"/>
        </w:rPr>
        <w:t>manner</w:t>
      </w:r>
      <w:proofErr w:type="spellEnd"/>
      <w:r w:rsidRPr="000A7A1D">
        <w:rPr>
          <w:rFonts w:ascii="Times New Roman" w:hAnsi="Times New Roman"/>
        </w:rPr>
        <w:t xml:space="preserve"> </w:t>
      </w:r>
      <w:proofErr w:type="spellStart"/>
      <w:r w:rsidRPr="000A7A1D">
        <w:rPr>
          <w:rFonts w:ascii="Times New Roman" w:hAnsi="Times New Roman"/>
        </w:rPr>
        <w:t>that</w:t>
      </w:r>
      <w:proofErr w:type="spellEnd"/>
      <w:r w:rsidRPr="000A7A1D">
        <w:rPr>
          <w:rFonts w:ascii="Times New Roman" w:hAnsi="Times New Roman"/>
        </w:rPr>
        <w:t xml:space="preserve"> </w:t>
      </w:r>
      <w:proofErr w:type="spellStart"/>
      <w:r w:rsidRPr="000A7A1D">
        <w:rPr>
          <w:rFonts w:ascii="Times New Roman" w:hAnsi="Times New Roman"/>
        </w:rPr>
        <w:t>is</w:t>
      </w:r>
      <w:proofErr w:type="spellEnd"/>
      <w:r w:rsidRPr="000A7A1D">
        <w:rPr>
          <w:rFonts w:ascii="Times New Roman" w:hAnsi="Times New Roman"/>
        </w:rPr>
        <w:t xml:space="preserve"> </w:t>
      </w:r>
      <w:proofErr w:type="spellStart"/>
      <w:r w:rsidRPr="000A7A1D">
        <w:rPr>
          <w:rFonts w:ascii="Times New Roman" w:hAnsi="Times New Roman"/>
        </w:rPr>
        <w:t>blind</w:t>
      </w:r>
      <w:proofErr w:type="spellEnd"/>
      <w:r w:rsidRPr="000A7A1D">
        <w:rPr>
          <w:rFonts w:ascii="Times New Roman" w:hAnsi="Times New Roman"/>
        </w:rPr>
        <w:t xml:space="preserve"> </w:t>
      </w:r>
      <w:proofErr w:type="spellStart"/>
      <w:r w:rsidRPr="000A7A1D">
        <w:rPr>
          <w:rFonts w:ascii="Times New Roman" w:hAnsi="Times New Roman"/>
        </w:rPr>
        <w:t>to</w:t>
      </w:r>
      <w:proofErr w:type="spellEnd"/>
      <w:r w:rsidRPr="000A7A1D">
        <w:rPr>
          <w:rFonts w:ascii="Times New Roman" w:hAnsi="Times New Roman"/>
        </w:rPr>
        <w:t xml:space="preserve"> </w:t>
      </w:r>
      <w:proofErr w:type="spellStart"/>
      <w:r w:rsidRPr="000A7A1D">
        <w:rPr>
          <w:rFonts w:ascii="Times New Roman" w:hAnsi="Times New Roman"/>
        </w:rPr>
        <w:t>their</w:t>
      </w:r>
      <w:proofErr w:type="spellEnd"/>
      <w:r w:rsidRPr="000A7A1D">
        <w:rPr>
          <w:rFonts w:ascii="Times New Roman" w:hAnsi="Times New Roman"/>
        </w:rPr>
        <w:t xml:space="preserve"> </w:t>
      </w:r>
      <w:proofErr w:type="spellStart"/>
      <w:r w:rsidRPr="000A7A1D">
        <w:rPr>
          <w:rFonts w:ascii="Times New Roman" w:hAnsi="Times New Roman"/>
        </w:rPr>
        <w:t>semantic</w:t>
      </w:r>
      <w:proofErr w:type="spellEnd"/>
      <w:r w:rsidRPr="000A7A1D">
        <w:rPr>
          <w:rFonts w:ascii="Times New Roman" w:hAnsi="Times New Roman"/>
        </w:rPr>
        <w:t xml:space="preserve"> </w:t>
      </w:r>
      <w:proofErr w:type="spellStart"/>
      <w:r w:rsidRPr="000A7A1D">
        <w:rPr>
          <w:rFonts w:ascii="Times New Roman" w:hAnsi="Times New Roman"/>
        </w:rPr>
        <w:t>content</w:t>
      </w:r>
      <w:proofErr w:type="spellEnd"/>
      <w:r w:rsidRPr="000A7A1D">
        <w:rPr>
          <w:rFonts w:ascii="Times New Roman" w:hAnsi="Times New Roman"/>
        </w:rPr>
        <w:t>.</w:t>
      </w:r>
    </w:p>
    <w:p w14:paraId="0BD1909B" w14:textId="77777777" w:rsidR="00035F4E" w:rsidRPr="000A7A1D" w:rsidRDefault="00CF1CA1" w:rsidP="00352DEC">
      <w:pPr>
        <w:pStyle w:val="Glosscontinued"/>
        <w:rPr>
          <w:rFonts w:ascii="Times New Roman" w:hAnsi="Times New Roman"/>
        </w:rPr>
      </w:pPr>
      <w:r w:rsidRPr="000A7A1D">
        <w:rPr>
          <w:rFonts w:ascii="Times New Roman" w:hAnsi="Times New Roman"/>
          <w:color w:val="FFFFFF"/>
        </w:rPr>
        <w:t>i</w:t>
      </w:r>
      <w:r w:rsidRPr="000A7A1D">
        <w:rPr>
          <w:rFonts w:ascii="Times New Roman" w:hAnsi="Times New Roman"/>
        </w:rPr>
        <w:t>(</w:t>
      </w:r>
      <w:proofErr w:type="spellStart"/>
      <w:r w:rsidRPr="000A7A1D">
        <w:rPr>
          <w:rFonts w:ascii="Times New Roman" w:hAnsi="Times New Roman"/>
        </w:rPr>
        <w:t>ii</w:t>
      </w:r>
      <w:proofErr w:type="spellEnd"/>
      <w:r w:rsidRPr="000A7A1D">
        <w:rPr>
          <w:rFonts w:ascii="Times New Roman" w:hAnsi="Times New Roman"/>
        </w:rPr>
        <w:t>)</w:t>
      </w:r>
      <w:r w:rsidRPr="000A7A1D">
        <w:rPr>
          <w:rFonts w:ascii="Times New Roman" w:hAnsi="Times New Roman"/>
        </w:rPr>
        <w:tab/>
        <w:t xml:space="preserve">Mental processes </w:t>
      </w:r>
      <w:proofErr w:type="spellStart"/>
      <w:r w:rsidRPr="000A7A1D">
        <w:rPr>
          <w:rFonts w:ascii="Times New Roman" w:hAnsi="Times New Roman"/>
        </w:rPr>
        <w:t>operate</w:t>
      </w:r>
      <w:proofErr w:type="spellEnd"/>
      <w:r w:rsidRPr="000A7A1D">
        <w:rPr>
          <w:rFonts w:ascii="Times New Roman" w:hAnsi="Times New Roman"/>
        </w:rPr>
        <w:t xml:space="preserve"> </w:t>
      </w:r>
      <w:proofErr w:type="spellStart"/>
      <w:r w:rsidRPr="000A7A1D">
        <w:rPr>
          <w:rFonts w:ascii="Times New Roman" w:hAnsi="Times New Roman"/>
        </w:rPr>
        <w:t>on</w:t>
      </w:r>
      <w:proofErr w:type="spellEnd"/>
      <w:r w:rsidRPr="000A7A1D">
        <w:rPr>
          <w:rFonts w:ascii="Times New Roman" w:hAnsi="Times New Roman"/>
        </w:rPr>
        <w:t xml:space="preserve"> </w:t>
      </w:r>
      <w:proofErr w:type="spellStart"/>
      <w:r w:rsidRPr="000A7A1D">
        <w:rPr>
          <w:rFonts w:ascii="Times New Roman" w:hAnsi="Times New Roman"/>
        </w:rPr>
        <w:t>variables</w:t>
      </w:r>
      <w:proofErr w:type="spellEnd"/>
      <w:r w:rsidRPr="000A7A1D">
        <w:rPr>
          <w:rFonts w:ascii="Times New Roman" w:hAnsi="Times New Roman"/>
        </w:rPr>
        <w:t>.</w:t>
      </w:r>
    </w:p>
    <w:p w14:paraId="01A54821" w14:textId="77777777" w:rsidR="00035F4E" w:rsidRDefault="00035F4E" w:rsidP="00D76BB8"/>
    <w:p w14:paraId="3CCCC7D8" w14:textId="26220459" w:rsidR="00035F4E" w:rsidRDefault="00CF1CA1" w:rsidP="00D76BB8">
      <w:r>
        <w:t>另一方面，類神經網路領域則否認</w:t>
      </w:r>
      <w:r w:rsidR="00EF0846">
        <w:rPr>
          <w:rFonts w:hint="eastAsia"/>
        </w:rPr>
        <w:t xml:space="preserve"> </w:t>
      </w:r>
      <w:r>
        <w:fldChar w:fldCharType="begin"/>
      </w:r>
      <w:r>
        <w:instrText xml:space="preserve"> REF _Ref114156349 \r \h </w:instrText>
      </w:r>
      <w:r>
        <w:fldChar w:fldCharType="separate"/>
      </w:r>
      <w:r w:rsidR="00127171">
        <w:t>(1</w:t>
      </w:r>
      <w:r>
        <w:fldChar w:fldCharType="end"/>
      </w:r>
      <w:r>
        <w:t>)</w:t>
      </w:r>
      <w:r w:rsidR="00EF0846">
        <w:t xml:space="preserve"> </w:t>
      </w:r>
      <w:r>
        <w:t>之中每一條陳述，與</w:t>
      </w:r>
      <w:r w:rsidR="00EF0846">
        <w:rPr>
          <w:rFonts w:hint="eastAsia"/>
        </w:rPr>
        <w:t xml:space="preserve"> </w:t>
      </w:r>
      <w:r>
        <w:fldChar w:fldCharType="begin"/>
      </w:r>
      <w:r>
        <w:instrText xml:space="preserve"> REF _Ref114156926 \r \h </w:instrText>
      </w:r>
      <w:r>
        <w:fldChar w:fldCharType="separate"/>
      </w:r>
      <w:r w:rsidR="00127171">
        <w:t>(1</w:t>
      </w:r>
      <w:r>
        <w:fldChar w:fldCharType="end"/>
      </w:r>
      <w:r>
        <w:t>)</w:t>
      </w:r>
      <w:r w:rsidR="00EF0846">
        <w:t xml:space="preserve"> </w:t>
      </w:r>
      <w:r>
        <w:t>對比，類神經網路領域在自然語言處理</w:t>
      </w:r>
      <w:r>
        <w:t xml:space="preserve"> (Natural Language Processing, NLP) </w:t>
      </w:r>
      <w:r>
        <w:t>任務中的基本運作方針可統整如</w:t>
      </w:r>
      <w:r w:rsidR="00EF0846">
        <w:rPr>
          <w:rFonts w:hint="eastAsia"/>
        </w:rPr>
        <w:t xml:space="preserve"> </w:t>
      </w:r>
      <w:r>
        <w:fldChar w:fldCharType="begin"/>
      </w:r>
      <w:r>
        <w:instrText xml:space="preserve"> REF _Ref114156884 \r \h </w:instrText>
      </w:r>
      <w:r>
        <w:fldChar w:fldCharType="separate"/>
      </w:r>
      <w:r w:rsidR="00127171">
        <w:t>(2</w:t>
      </w:r>
      <w:r>
        <w:fldChar w:fldCharType="end"/>
      </w:r>
      <w:r>
        <w:t>) (</w:t>
      </w:r>
      <w:proofErr w:type="spellStart"/>
      <w:r>
        <w:t>Berent</w:t>
      </w:r>
      <w:proofErr w:type="spellEnd"/>
      <w:r>
        <w:t xml:space="preserve"> &amp; Marcus 2019: e78)</w:t>
      </w:r>
      <w:r>
        <w:t>：</w:t>
      </w:r>
    </w:p>
    <w:p w14:paraId="171B899B" w14:textId="77777777" w:rsidR="00035F4E" w:rsidRDefault="00035F4E" w:rsidP="00D76BB8">
      <w:pPr>
        <w:ind w:firstLine="0"/>
      </w:pPr>
    </w:p>
    <w:p w14:paraId="167ABFF9" w14:textId="77777777" w:rsidR="00035F4E" w:rsidRDefault="00CF1CA1" w:rsidP="00D76BB8">
      <w:pPr>
        <w:pStyle w:val="Example"/>
        <w:rPr>
          <w:rFonts w:ascii="新細明體" w:hAnsi="新細明體"/>
        </w:rPr>
      </w:pPr>
      <w:bookmarkStart w:id="7" w:name="_Ref114156884"/>
      <w:bookmarkStart w:id="8" w:name="_Ref151635623"/>
      <w:r>
        <w:t>)</w:t>
      </w:r>
      <w:r>
        <w:tab/>
      </w:r>
      <w:bookmarkEnd w:id="7"/>
      <w:r>
        <w:t>a.  Mental operations consist of associations between inputs and outputs, induced by</w:t>
      </w:r>
      <w:bookmarkEnd w:id="8"/>
      <w:r>
        <w:t xml:space="preserve"> </w:t>
      </w:r>
    </w:p>
    <w:p w14:paraId="7E2383ED" w14:textId="77777777" w:rsidR="00035F4E" w:rsidRDefault="00CF1CA1" w:rsidP="00D76BB8">
      <w:pPr>
        <w:pStyle w:val="Example"/>
        <w:numPr>
          <w:ilvl w:val="0"/>
          <w:numId w:val="0"/>
        </w:numPr>
        <w:rPr>
          <w:rFonts w:ascii="新細明體" w:hAnsi="新細明體"/>
        </w:rPr>
      </w:pPr>
      <w:r>
        <w:tab/>
      </w:r>
      <w:r>
        <w:tab/>
        <w:t xml:space="preserve">   experience.</w:t>
      </w:r>
    </w:p>
    <w:p w14:paraId="33891E73" w14:textId="77777777" w:rsidR="00035F4E" w:rsidRDefault="00CF1CA1" w:rsidP="00D76BB8">
      <w:pPr>
        <w:pStyle w:val="Exampleb"/>
        <w:spacing w:line="240" w:lineRule="auto"/>
        <w:rPr>
          <w:rFonts w:ascii="新細明體" w:hAnsi="新細明體"/>
        </w:rPr>
      </w:pPr>
      <w:r>
        <w:t>There are no abstract categories distinct from their instances.</w:t>
      </w:r>
    </w:p>
    <w:p w14:paraId="2E61E54A" w14:textId="77777777" w:rsidR="00035F4E" w:rsidRDefault="00CF1CA1" w:rsidP="00D76BB8">
      <w:pPr>
        <w:pStyle w:val="Exampleb"/>
        <w:spacing w:line="240" w:lineRule="auto"/>
        <w:rPr>
          <w:rFonts w:ascii="新細明體" w:hAnsi="新細明體"/>
        </w:rPr>
      </w:pPr>
      <w:r>
        <w:lastRenderedPageBreak/>
        <w:t>There are no systematic links between the structure of mental representations and their meaning.</w:t>
      </w:r>
    </w:p>
    <w:p w14:paraId="7CA6149B" w14:textId="77777777" w:rsidR="00035F4E" w:rsidRDefault="00035F4E" w:rsidP="00D76BB8">
      <w:pPr>
        <w:ind w:firstLine="0"/>
      </w:pPr>
    </w:p>
    <w:p w14:paraId="0A717E84" w14:textId="5E0FD84C" w:rsidR="00035F4E" w:rsidRDefault="00CF1CA1" w:rsidP="00BD0CCF">
      <w:pPr>
        <w:ind w:firstLine="0"/>
      </w:pPr>
      <w:r>
        <w:t>因此，在</w:t>
      </w:r>
      <w:r w:rsidR="00505F9B">
        <w:rPr>
          <w:rFonts w:hint="eastAsia"/>
        </w:rPr>
        <w:t xml:space="preserve"> </w:t>
      </w:r>
      <w:r>
        <w:fldChar w:fldCharType="begin"/>
      </w:r>
      <w:r>
        <w:instrText xml:space="preserve"> REF _Ref114156884 \r \h </w:instrText>
      </w:r>
      <w:r w:rsidR="00BD0CCF">
        <w:instrText xml:space="preserve"> \* MERGEFORMAT </w:instrText>
      </w:r>
      <w:r>
        <w:fldChar w:fldCharType="separate"/>
      </w:r>
      <w:r w:rsidR="00127171">
        <w:t>(2</w:t>
      </w:r>
      <w:r>
        <w:fldChar w:fldCharType="end"/>
      </w:r>
      <w:r>
        <w:t>)</w:t>
      </w:r>
      <w:r w:rsidR="00505F9B">
        <w:t xml:space="preserve"> </w:t>
      </w:r>
      <w:r>
        <w:t>的框架下，語言通則知識的運用基礎並不具備代數性質，僅是特定字詞特徵</w:t>
      </w:r>
      <w:r>
        <w:t xml:space="preserve">(features) </w:t>
      </w:r>
      <w:r>
        <w:t>之間的相關性連結罷了</w:t>
      </w:r>
      <w:r>
        <w:t xml:space="preserve"> (</w:t>
      </w:r>
      <w:proofErr w:type="spellStart"/>
      <w:r>
        <w:t>Rumelhart</w:t>
      </w:r>
      <w:proofErr w:type="spellEnd"/>
      <w:r>
        <w:t xml:space="preserve"> &amp; McClelland 1986; Plunkett &amp; </w:t>
      </w:r>
      <w:proofErr w:type="spellStart"/>
      <w:r>
        <w:t>Juola</w:t>
      </w:r>
      <w:proofErr w:type="spellEnd"/>
      <w:r>
        <w:t xml:space="preserve"> 1999; </w:t>
      </w:r>
      <w:proofErr w:type="spellStart"/>
      <w:r>
        <w:t>Ramscar</w:t>
      </w:r>
      <w:proofErr w:type="spellEnd"/>
      <w:r>
        <w:t xml:space="preserve"> 2002; Bybee &amp; McClelland 2005)</w:t>
      </w:r>
      <w:r>
        <w:t>；其次，類神經網路領域通常是否認結構表徵在語言知識系統中的真實性或必要性，因此設計出來的智慧運算系統通常不會植入結構表徵知識，而在這樣的自然語言處理系統中，詞彙</w:t>
      </w:r>
      <w:r>
        <w:t>/</w:t>
      </w:r>
      <w:r>
        <w:t>語句的結構與其意義並沒有系統性的直接連結關係，語言的理解皆來自字詞之間的相關性連結與類比</w:t>
      </w:r>
      <w:r>
        <w:t xml:space="preserve"> (analogy)</w:t>
      </w:r>
      <w:r>
        <w:t>。</w:t>
      </w:r>
    </w:p>
    <w:p w14:paraId="3F0F3956" w14:textId="2014B64A" w:rsidR="00035F4E" w:rsidRDefault="00CF1CA1" w:rsidP="00D76BB8">
      <w:r>
        <w:t>在基本定義如此對立</w:t>
      </w:r>
      <w:r w:rsidR="00371982">
        <w:rPr>
          <w:rFonts w:hint="eastAsia"/>
        </w:rPr>
        <w:t xml:space="preserve"> </w:t>
      </w:r>
      <w:r w:rsidR="00371982">
        <w:t xml:space="preserve">(diagonal) </w:t>
      </w:r>
      <w:r>
        <w:t>的情況下，</w:t>
      </w:r>
      <w:proofErr w:type="spellStart"/>
      <w:r>
        <w:t>Berent</w:t>
      </w:r>
      <w:proofErr w:type="spellEnd"/>
      <w:r>
        <w:t xml:space="preserve"> &amp; Marcus (2019) </w:t>
      </w:r>
      <w:r>
        <w:t>認為生成語言學與類神經網路領域若真要進行有建設性的跨科際對話與合作，只有兩條路可以前進：一，</w:t>
      </w:r>
      <w:r>
        <w:fldChar w:fldCharType="begin"/>
      </w:r>
      <w:r>
        <w:instrText xml:space="preserve"> REF _Ref114156884 \r \h </w:instrText>
      </w:r>
      <w:r>
        <w:fldChar w:fldCharType="separate"/>
      </w:r>
      <w:r w:rsidR="00127171">
        <w:t>(2</w:t>
      </w:r>
      <w:r>
        <w:fldChar w:fldCharType="end"/>
      </w:r>
      <w:r>
        <w:t>)</w:t>
      </w:r>
      <w:r w:rsidR="009852C2">
        <w:t xml:space="preserve"> </w:t>
      </w:r>
      <w:r>
        <w:t>的運作框架是正確的，而生成語言學需要大幅修正其理論基礎</w:t>
      </w:r>
      <w:r w:rsidR="009852C2">
        <w:rPr>
          <w:rFonts w:hint="eastAsia"/>
        </w:rPr>
        <w:t xml:space="preserve"> </w:t>
      </w:r>
      <w:r>
        <w:fldChar w:fldCharType="begin"/>
      </w:r>
      <w:r>
        <w:instrText xml:space="preserve"> REF _Ref114156926 \r \h </w:instrText>
      </w:r>
      <w:r>
        <w:fldChar w:fldCharType="separate"/>
      </w:r>
      <w:r w:rsidR="00127171">
        <w:t>(1</w:t>
      </w:r>
      <w:r>
        <w:fldChar w:fldCharType="end"/>
      </w:r>
      <w:r>
        <w:t>)</w:t>
      </w:r>
      <w:r>
        <w:t>；二，</w:t>
      </w:r>
      <w:r>
        <w:fldChar w:fldCharType="begin"/>
      </w:r>
      <w:r>
        <w:instrText xml:space="preserve"> REF _Ref114156884 \r \h </w:instrText>
      </w:r>
      <w:r>
        <w:fldChar w:fldCharType="separate"/>
      </w:r>
      <w:r w:rsidR="00127171">
        <w:t>(2</w:t>
      </w:r>
      <w:r>
        <w:fldChar w:fldCharType="end"/>
      </w:r>
      <w:r>
        <w:t>)</w:t>
      </w:r>
      <w:r w:rsidR="009852C2">
        <w:t xml:space="preserve"> </w:t>
      </w:r>
      <w:r>
        <w:t>需要修正為一個接納代數與結構表徵的運作框架</w:t>
      </w:r>
      <w:bookmarkStart w:id="9" w:name="_Ref151478801"/>
      <w:r>
        <w:rPr>
          <w:rStyle w:val="afc"/>
        </w:rPr>
        <w:footnoteReference w:id="5"/>
      </w:r>
      <w:bookmarkEnd w:id="9"/>
      <w:r>
        <w:t>。近年來，在類神經網路領域已經有</w:t>
      </w:r>
      <w:r w:rsidR="00907C39">
        <w:rPr>
          <w:rFonts w:hint="eastAsia"/>
        </w:rPr>
        <w:t>許多</w:t>
      </w:r>
      <w:r>
        <w:t>研究顯示，第二條路可以大幅優化類神經網路的</w:t>
      </w:r>
      <w:r>
        <w:t xml:space="preserve"> NLP </w:t>
      </w:r>
      <w:r>
        <w:t>表現；舉例來說，</w:t>
      </w:r>
      <w:r>
        <w:t xml:space="preserve">Tran et al. (2018) </w:t>
      </w:r>
      <w:r>
        <w:t>發現</w:t>
      </w:r>
      <w:r w:rsidR="0052095A">
        <w:t>在判斷一致性協同</w:t>
      </w:r>
      <w:r w:rsidR="0052095A">
        <w:t xml:space="preserve"> (agreement) </w:t>
      </w:r>
      <w:r w:rsidR="0052095A">
        <w:t>的</w:t>
      </w:r>
      <w:r w:rsidR="0052095A">
        <w:rPr>
          <w:rFonts w:hint="eastAsia"/>
        </w:rPr>
        <w:t>任務上，</w:t>
      </w:r>
      <w:r w:rsidR="0052095A">
        <w:t>植入結構表徵知識的類神經網路</w:t>
      </w:r>
      <w:r w:rsidR="0052095A">
        <w:rPr>
          <w:rFonts w:hint="eastAsia"/>
        </w:rPr>
        <w:t>的表現優於</w:t>
      </w:r>
      <w:r>
        <w:t>只注意詞頻的類神經網路</w:t>
      </w:r>
      <w:r>
        <w:t xml:space="preserve"> (</w:t>
      </w:r>
      <w:r w:rsidR="00511D42">
        <w:rPr>
          <w:rFonts w:hint="eastAsia"/>
        </w:rPr>
        <w:t>如</w:t>
      </w:r>
      <w:r>
        <w:t>Vaswani et al. 2017)</w:t>
      </w:r>
      <w:r>
        <w:t>：</w:t>
      </w:r>
      <w:r w:rsidR="009C6254">
        <w:rPr>
          <w:rFonts w:hint="eastAsia"/>
        </w:rPr>
        <w:t>後</w:t>
      </w:r>
      <w:r>
        <w:t>者在雜訊較多的語句中，判斷一致性協同的錯誤比</w:t>
      </w:r>
      <w:r w:rsidR="009C6254">
        <w:rPr>
          <w:rFonts w:hint="eastAsia"/>
        </w:rPr>
        <w:t>前</w:t>
      </w:r>
      <w:r>
        <w:t>者多出三倍</w:t>
      </w:r>
      <w:r>
        <w:t xml:space="preserve"> (</w:t>
      </w:r>
      <w:proofErr w:type="spellStart"/>
      <w:r>
        <w:t>Kuncoro</w:t>
      </w:r>
      <w:proofErr w:type="spellEnd"/>
      <w:r>
        <w:t xml:space="preserve"> et al. 2018</w:t>
      </w:r>
      <w:r>
        <w:t>也提出類似的結論</w:t>
      </w:r>
      <w:r>
        <w:t>)</w:t>
      </w:r>
      <w:r>
        <w:t>；類似的研究還有</w:t>
      </w:r>
      <w:r>
        <w:t xml:space="preserve"> McCoy et al. (2020) </w:t>
      </w:r>
      <w:r>
        <w:t>訓練類神經網路學習英語形成是非問句的兩種可能方式：移動主句</w:t>
      </w:r>
      <w:r>
        <w:t xml:space="preserve"> (main clause) </w:t>
      </w:r>
      <w:r>
        <w:t>中的助動詞</w:t>
      </w:r>
      <w:r w:rsidR="005F5E97">
        <w:rPr>
          <w:rFonts w:hint="eastAsia"/>
        </w:rPr>
        <w:t xml:space="preserve"> </w:t>
      </w:r>
      <w:r>
        <w:fldChar w:fldCharType="begin"/>
      </w:r>
      <w:r>
        <w:instrText xml:space="preserve"> REF _Ref115043153 \r \h </w:instrText>
      </w:r>
      <w:r>
        <w:fldChar w:fldCharType="separate"/>
      </w:r>
      <w:r w:rsidR="00127171">
        <w:t>(3</w:t>
      </w:r>
      <w:r>
        <w:fldChar w:fldCharType="end"/>
      </w:r>
      <w:r w:rsidR="00CD71E1">
        <w:t>b</w:t>
      </w:r>
      <w:r>
        <w:t>)</w:t>
      </w:r>
      <w:r>
        <w:rPr>
          <w:smallCaps/>
        </w:rPr>
        <w:t xml:space="preserve"> move</w:t>
      </w:r>
      <w:r>
        <w:t>-</w:t>
      </w:r>
      <w:r>
        <w:rPr>
          <w:smallCaps/>
        </w:rPr>
        <w:t xml:space="preserve">main </w:t>
      </w:r>
      <w:r>
        <w:t>或是移動從左至右線性次序上的第一個助動詞</w:t>
      </w:r>
      <w:r w:rsidR="00152BD0">
        <w:rPr>
          <w:rFonts w:hint="eastAsia"/>
        </w:rPr>
        <w:t xml:space="preserve"> </w:t>
      </w:r>
      <w:r>
        <w:fldChar w:fldCharType="begin"/>
      </w:r>
      <w:r>
        <w:instrText xml:space="preserve"> REF _Ref115043153 \r \h </w:instrText>
      </w:r>
      <w:r>
        <w:fldChar w:fldCharType="separate"/>
      </w:r>
      <w:r w:rsidR="00127171">
        <w:t>(3</w:t>
      </w:r>
      <w:r>
        <w:fldChar w:fldCharType="end"/>
      </w:r>
      <w:r w:rsidR="00CD71E1">
        <w:t>c</w:t>
      </w:r>
      <w:r>
        <w:t>)</w:t>
      </w:r>
      <w:r>
        <w:rPr>
          <w:smallCaps/>
        </w:rPr>
        <w:t xml:space="preserve"> move</w:t>
      </w:r>
      <w:r>
        <w:t>-</w:t>
      </w:r>
      <w:r>
        <w:rPr>
          <w:smallCaps/>
        </w:rPr>
        <w:t>first</w:t>
      </w:r>
      <w:r>
        <w:t>。</w:t>
      </w:r>
    </w:p>
    <w:p w14:paraId="4617789A" w14:textId="77777777" w:rsidR="00035F4E" w:rsidRDefault="00035F4E" w:rsidP="00D76BB8">
      <w:pPr>
        <w:ind w:firstLine="0"/>
      </w:pPr>
    </w:p>
    <w:p w14:paraId="0D7A760E" w14:textId="77777777" w:rsidR="00035F4E" w:rsidRDefault="00CF1CA1" w:rsidP="00D76BB8">
      <w:pPr>
        <w:pStyle w:val="Example"/>
      </w:pPr>
      <w:bookmarkStart w:id="10" w:name="_Ref115043153"/>
      <w:r>
        <w:t>)</w:t>
      </w:r>
      <w:r>
        <w:tab/>
        <w:t xml:space="preserve">Subject-auxiliary inversion: </w:t>
      </w:r>
      <w:r>
        <w:rPr>
          <w:smallCaps/>
        </w:rPr>
        <w:t>move</w:t>
      </w:r>
      <w:r>
        <w:t>-</w:t>
      </w:r>
      <w:r>
        <w:rPr>
          <w:smallCaps/>
        </w:rPr>
        <w:t>main</w:t>
      </w:r>
      <w:r>
        <w:t xml:space="preserve"> or </w:t>
      </w:r>
      <w:r>
        <w:rPr>
          <w:smallCaps/>
        </w:rPr>
        <w:t>move</w:t>
      </w:r>
      <w:r>
        <w:t>-</w:t>
      </w:r>
      <w:r>
        <w:rPr>
          <w:smallCaps/>
        </w:rPr>
        <w:t>first</w:t>
      </w:r>
      <w:r>
        <w:t>?</w:t>
      </w:r>
      <w:bookmarkEnd w:id="10"/>
    </w:p>
    <w:p w14:paraId="2E0F9CDA" w14:textId="77777777" w:rsidR="00035F4E" w:rsidRDefault="00CF1CA1" w:rsidP="003D5298">
      <w:pPr>
        <w:pStyle w:val="Examplea"/>
      </w:pPr>
      <w:r>
        <w:t xml:space="preserve">Your zebras that </w:t>
      </w:r>
      <w:r>
        <w:rPr>
          <w:u w:val="single"/>
        </w:rPr>
        <w:t>don’t</w:t>
      </w:r>
      <w:r>
        <w:t xml:space="preserve"> dance </w:t>
      </w:r>
      <w:r>
        <w:rPr>
          <w:u w:val="single"/>
        </w:rPr>
        <w:t>do</w:t>
      </w:r>
      <w:r>
        <w:t xml:space="preserve"> chuckle.</w:t>
      </w:r>
    </w:p>
    <w:p w14:paraId="28011FA7" w14:textId="77777777" w:rsidR="00035F4E" w:rsidRDefault="00CF1CA1" w:rsidP="003D5298">
      <w:pPr>
        <w:pStyle w:val="Examplea"/>
      </w:pPr>
      <w:r>
        <w:t>Do your zebras that don’t dance chuckle?</w:t>
      </w:r>
      <w:r>
        <w:tab/>
      </w:r>
      <w:r>
        <w:tab/>
        <w:t>(</w:t>
      </w:r>
      <w:r>
        <w:rPr>
          <w:smallCaps/>
        </w:rPr>
        <w:t>move</w:t>
      </w:r>
      <w:r>
        <w:t>-</w:t>
      </w:r>
      <w:r>
        <w:rPr>
          <w:smallCaps/>
        </w:rPr>
        <w:t>main</w:t>
      </w:r>
      <w:r>
        <w:t>)</w:t>
      </w:r>
    </w:p>
    <w:p w14:paraId="4E2815F2" w14:textId="77777777" w:rsidR="00035F4E" w:rsidRDefault="00CF1CA1" w:rsidP="003D5298">
      <w:pPr>
        <w:pStyle w:val="Examplea"/>
      </w:pPr>
      <w:r>
        <w:t>*Don’t your zebras that dance do chuckle?</w:t>
      </w:r>
      <w:r>
        <w:tab/>
      </w:r>
      <w:r>
        <w:tab/>
        <w:t>(*</w:t>
      </w:r>
      <w:r>
        <w:rPr>
          <w:smallCaps/>
        </w:rPr>
        <w:t>move</w:t>
      </w:r>
      <w:r>
        <w:t>-</w:t>
      </w:r>
      <w:r>
        <w:rPr>
          <w:smallCaps/>
        </w:rPr>
        <w:t>first</w:t>
      </w:r>
      <w:r>
        <w:t>)</w:t>
      </w:r>
    </w:p>
    <w:p w14:paraId="72DEBB4E" w14:textId="77777777" w:rsidR="00035F4E" w:rsidRDefault="00035F4E" w:rsidP="00D76BB8">
      <w:pPr>
        <w:ind w:firstLine="0"/>
      </w:pPr>
    </w:p>
    <w:p w14:paraId="65C489BB" w14:textId="444CAA31" w:rsidR="00035F4E" w:rsidRDefault="00CF1CA1" w:rsidP="00D76BB8">
      <w:pPr>
        <w:ind w:firstLine="0"/>
      </w:pPr>
      <w:r>
        <w:t>他們發現只有植入結構表徵的類神經網路的表現能夠穩定地選擇正確的</w:t>
      </w:r>
      <w:r>
        <w:rPr>
          <w:smallCaps/>
        </w:rPr>
        <w:t>move</w:t>
      </w:r>
      <w:r>
        <w:t>-</w:t>
      </w:r>
      <w:r>
        <w:rPr>
          <w:smallCaps/>
        </w:rPr>
        <w:t>main</w:t>
      </w:r>
      <w:r>
        <w:t>規則來產出正確英語問句</w:t>
      </w:r>
      <w:r w:rsidR="001F04B3">
        <w:rPr>
          <w:rStyle w:val="afff3"/>
        </w:rPr>
        <w:footnoteReference w:id="6"/>
      </w:r>
      <w:r w:rsidR="00564B52">
        <w:rPr>
          <w:rFonts w:hint="eastAsia"/>
          <w:vertAlign w:val="superscript"/>
        </w:rPr>
        <w:t>,</w:t>
      </w:r>
      <w:r>
        <w:rPr>
          <w:rStyle w:val="afc"/>
        </w:rPr>
        <w:footnoteReference w:id="7"/>
      </w:r>
      <w:r>
        <w:t>。本計</w:t>
      </w:r>
      <w:r w:rsidR="00881AED">
        <w:t>劃</w:t>
      </w:r>
      <w:r>
        <w:t>目標在於延續此發展脈絡，實證焦點為中文生成語言學早期的熱門話</w:t>
      </w:r>
      <w:r>
        <w:lastRenderedPageBreak/>
        <w:t>題「</w:t>
      </w:r>
      <w:proofErr w:type="spellStart"/>
      <w:r>
        <w:rPr>
          <w:i/>
          <w:iCs/>
        </w:rPr>
        <w:t>wh</w:t>
      </w:r>
      <w:proofErr w:type="spellEnd"/>
      <w:r>
        <w:t>詞的解讀多樣性」</w:t>
      </w:r>
      <w:r>
        <w:t>(</w:t>
      </w:r>
      <w:r>
        <w:t>如範例</w:t>
      </w:r>
      <w:r w:rsidR="00BE70C4">
        <w:rPr>
          <w:rFonts w:hint="eastAsia"/>
        </w:rPr>
        <w:t xml:space="preserve"> </w:t>
      </w:r>
      <w:r>
        <w:fldChar w:fldCharType="begin"/>
      </w:r>
      <w:r>
        <w:instrText xml:space="preserve"> REF _Ref114318470 \r \h </w:instrText>
      </w:r>
      <w:r>
        <w:fldChar w:fldCharType="separate"/>
      </w:r>
      <w:r w:rsidR="00127171">
        <w:t>(4</w:t>
      </w:r>
      <w:r>
        <w:fldChar w:fldCharType="end"/>
      </w:r>
      <w:r>
        <w:t>)</w:t>
      </w:r>
      <w:r>
        <w:t>；</w:t>
      </w:r>
      <w:r>
        <w:t>Huang 1982/1998; Cheng 1991; Li 1992; Tsai 1994; Lin 1996, 1998)</w:t>
      </w:r>
      <w:r>
        <w:t>，以此經典的語言現象為本，證實</w:t>
      </w:r>
      <w:r>
        <w:t xml:space="preserve"> </w:t>
      </w:r>
      <w:proofErr w:type="spellStart"/>
      <w:r>
        <w:t>Berent</w:t>
      </w:r>
      <w:proofErr w:type="spellEnd"/>
      <w:r>
        <w:t xml:space="preserve"> &amp; Marcus (2019) </w:t>
      </w:r>
      <w:r>
        <w:t>指出的第二條路是較有競爭力的發展可能性</w:t>
      </w:r>
      <w:r>
        <w:rPr>
          <w:rStyle w:val="afc"/>
        </w:rPr>
        <w:footnoteReference w:id="8"/>
      </w:r>
      <w:r>
        <w:t>。</w:t>
      </w:r>
    </w:p>
    <w:p w14:paraId="3FE4C870" w14:textId="77777777" w:rsidR="00035F4E" w:rsidRDefault="00035F4E" w:rsidP="00D76BB8">
      <w:pPr>
        <w:ind w:firstLine="0"/>
      </w:pPr>
    </w:p>
    <w:p w14:paraId="46EA540B" w14:textId="77777777" w:rsidR="00035F4E" w:rsidRDefault="00CF1CA1" w:rsidP="00D76BB8">
      <w:pPr>
        <w:pStyle w:val="Example"/>
      </w:pPr>
      <w:bookmarkStart w:id="11" w:name="_Ref114318470"/>
      <w:r>
        <w:t>)</w:t>
      </w:r>
      <w:r>
        <w:tab/>
      </w:r>
      <w:r>
        <w:rPr>
          <w:rFonts w:ascii="BiauKai" w:eastAsia="BiauKai" w:hAnsi="BiauKai"/>
        </w:rPr>
        <w:t>「</w:t>
      </w:r>
      <w:proofErr w:type="spellStart"/>
      <w:r>
        <w:t>什麼</w:t>
      </w:r>
      <w:proofErr w:type="spellEnd"/>
      <w:r>
        <w:rPr>
          <w:rFonts w:ascii="BiauKai" w:eastAsia="BiauKai" w:hAnsi="BiauKai"/>
        </w:rPr>
        <w:t>」</w:t>
      </w:r>
      <w:r>
        <w:rPr>
          <w:lang w:eastAsia="zh-TW"/>
        </w:rPr>
        <w:t>的</w:t>
      </w:r>
      <w:proofErr w:type="spellStart"/>
      <w:r>
        <w:t>三種語意</w:t>
      </w:r>
      <w:proofErr w:type="spellEnd"/>
      <w:r>
        <w:rPr>
          <w:lang w:eastAsia="zh-TW"/>
        </w:rPr>
        <w:t>：</w:t>
      </w:r>
      <w:bookmarkEnd w:id="11"/>
    </w:p>
    <w:p w14:paraId="26A6FE4B" w14:textId="4FE7AFF7" w:rsidR="00035F4E" w:rsidRDefault="00CF1CA1" w:rsidP="003D5298">
      <w:pPr>
        <w:pStyle w:val="Examplea"/>
      </w:pPr>
      <w:r>
        <w:rPr>
          <w:lang w:eastAsia="zh-TW"/>
        </w:rPr>
        <w:t>疑問</w:t>
      </w:r>
      <w:r>
        <w:rPr>
          <w:lang w:eastAsia="zh-TW"/>
        </w:rPr>
        <w:t xml:space="preserve"> (</w:t>
      </w:r>
      <w:r>
        <w:t xml:space="preserve">Interrogative): </w:t>
      </w:r>
      <w:r>
        <w:rPr>
          <w:lang w:eastAsia="zh-TW"/>
        </w:rPr>
        <w:t>約翰吃</w:t>
      </w:r>
      <w:proofErr w:type="spellStart"/>
      <w:r>
        <w:t>了</w:t>
      </w:r>
      <w:r>
        <w:rPr>
          <w:u w:val="single"/>
        </w:rPr>
        <w:t>什麼</w:t>
      </w:r>
      <w:proofErr w:type="spellEnd"/>
      <w:r>
        <w:t>?</w:t>
      </w:r>
      <w:r w:rsidR="00564B52">
        <w:t xml:space="preserve"> (</w:t>
      </w:r>
      <w:r w:rsidR="00786407">
        <w:rPr>
          <w:lang w:eastAsia="zh-TW"/>
        </w:rPr>
        <w:t>=</w:t>
      </w:r>
      <w:r w:rsidR="00564B52" w:rsidRPr="007C7B1C">
        <w:rPr>
          <w:rFonts w:hint="eastAsia"/>
          <w:u w:val="single"/>
          <w:lang w:eastAsia="zh-TW"/>
        </w:rPr>
        <w:t>W</w:t>
      </w:r>
      <w:r w:rsidR="00564B52" w:rsidRPr="007C7B1C">
        <w:rPr>
          <w:u w:val="single"/>
        </w:rPr>
        <w:t>hat</w:t>
      </w:r>
      <w:r w:rsidR="00564B52">
        <w:t xml:space="preserve"> did John eat?)</w:t>
      </w:r>
    </w:p>
    <w:p w14:paraId="6F7643FB" w14:textId="065669FB" w:rsidR="00035F4E" w:rsidRDefault="00CF1CA1" w:rsidP="003D5298">
      <w:pPr>
        <w:pStyle w:val="Examplea"/>
      </w:pPr>
      <w:r>
        <w:rPr>
          <w:lang w:eastAsia="zh-TW"/>
        </w:rPr>
        <w:t>存在</w:t>
      </w:r>
      <w:r>
        <w:rPr>
          <w:lang w:eastAsia="zh-TW"/>
        </w:rPr>
        <w:t xml:space="preserve"> (</w:t>
      </w:r>
      <w:r>
        <w:t xml:space="preserve">Existential): </w:t>
      </w:r>
      <w:r>
        <w:rPr>
          <w:lang w:eastAsia="zh-TW"/>
        </w:rPr>
        <w:t>約翰可能吃</w:t>
      </w:r>
      <w:proofErr w:type="spellStart"/>
      <w:r>
        <w:t>了</w:t>
      </w:r>
      <w:r>
        <w:rPr>
          <w:rFonts w:ascii="BiauKai" w:hAnsi="BiauKai" w:cs="新細明體"/>
          <w:u w:val="single"/>
        </w:rPr>
        <w:t>什麼</w:t>
      </w:r>
      <w:proofErr w:type="spellEnd"/>
      <w:r>
        <w:rPr>
          <w:rFonts w:ascii="新細明體" w:eastAsia="新細明體" w:hAnsi="新細明體" w:cs="新細明體"/>
        </w:rPr>
        <w:t>。</w:t>
      </w:r>
      <w:r w:rsidR="002B7F45">
        <w:t>(</w:t>
      </w:r>
      <w:r w:rsidR="00786407">
        <w:t>=</w:t>
      </w:r>
      <w:r w:rsidR="002B7F45">
        <w:t xml:space="preserve">John might have eaten </w:t>
      </w:r>
      <w:r w:rsidR="002B7F45" w:rsidRPr="007C7B1C">
        <w:rPr>
          <w:u w:val="single"/>
        </w:rPr>
        <w:t>something</w:t>
      </w:r>
      <w:r w:rsidR="002B7F45">
        <w:t>.)</w:t>
      </w:r>
    </w:p>
    <w:p w14:paraId="271AF1FD" w14:textId="3C2C6E18" w:rsidR="00035F4E" w:rsidRDefault="00CF1CA1" w:rsidP="003D5298">
      <w:pPr>
        <w:pStyle w:val="Examplea"/>
      </w:pPr>
      <w:r>
        <w:rPr>
          <w:lang w:eastAsia="zh-TW"/>
        </w:rPr>
        <w:t>全稱</w:t>
      </w:r>
      <w:r>
        <w:rPr>
          <w:lang w:eastAsia="zh-TW"/>
        </w:rPr>
        <w:t xml:space="preserve"> (</w:t>
      </w:r>
      <w:r>
        <w:t xml:space="preserve">Universal): </w:t>
      </w:r>
      <w:r>
        <w:rPr>
          <w:rFonts w:ascii="BiauKai" w:hAnsi="BiauKai" w:cs="新細明體"/>
          <w:lang w:eastAsia="zh-TW"/>
        </w:rPr>
        <w:t>約翰</w:t>
      </w:r>
      <w:proofErr w:type="spellStart"/>
      <w:r>
        <w:rPr>
          <w:rFonts w:ascii="BiauKai" w:hAnsi="BiauKai" w:cs="新細明體"/>
          <w:u w:val="single"/>
        </w:rPr>
        <w:t>什麼</w:t>
      </w:r>
      <w:r>
        <w:rPr>
          <w:rFonts w:ascii="BiauKai" w:hAnsi="BiauKai" w:cs="新細明體"/>
        </w:rPr>
        <w:t>都</w:t>
      </w:r>
      <w:proofErr w:type="spellEnd"/>
      <w:r>
        <w:rPr>
          <w:rFonts w:ascii="BiauKai" w:hAnsi="BiauKai" w:cs="新細明體"/>
          <w:lang w:eastAsia="zh-TW"/>
        </w:rPr>
        <w:t>吃</w:t>
      </w:r>
      <w:r>
        <w:rPr>
          <w:rFonts w:ascii="新細明體" w:eastAsia="新細明體" w:hAnsi="新細明體" w:cs="新細明體"/>
        </w:rPr>
        <w:t>。</w:t>
      </w:r>
      <w:r w:rsidR="002B7F45">
        <w:rPr>
          <w:rFonts w:ascii="新細明體" w:eastAsia="新細明體" w:hAnsi="新細明體" w:cs="新細明體" w:hint="eastAsia"/>
        </w:rPr>
        <w:t>(</w:t>
      </w:r>
      <w:r w:rsidR="00786407">
        <w:rPr>
          <w:rFonts w:ascii="新細明體" w:eastAsia="新細明體" w:hAnsi="新細明體" w:cs="新細明體"/>
        </w:rPr>
        <w:t>=</w:t>
      </w:r>
      <w:r w:rsidR="002B7F45">
        <w:t xml:space="preserve">What did John </w:t>
      </w:r>
      <w:proofErr w:type="gramStart"/>
      <w:r w:rsidR="002B7F45">
        <w:t>eats</w:t>
      </w:r>
      <w:proofErr w:type="gramEnd"/>
      <w:r w:rsidR="002B7F45">
        <w:t xml:space="preserve"> </w:t>
      </w:r>
      <w:r w:rsidR="002B7F45" w:rsidRPr="007C7B1C">
        <w:rPr>
          <w:u w:val="single"/>
        </w:rPr>
        <w:t>everything</w:t>
      </w:r>
      <w:r w:rsidR="002B7F45">
        <w:t>.)</w:t>
      </w:r>
    </w:p>
    <w:p w14:paraId="4FC24FD9" w14:textId="77777777" w:rsidR="00035F4E" w:rsidRDefault="00035F4E" w:rsidP="00D76BB8">
      <w:pPr>
        <w:ind w:firstLine="0"/>
      </w:pPr>
    </w:p>
    <w:p w14:paraId="12E5CF83" w14:textId="1FF3EDBA" w:rsidR="00183EA4" w:rsidRDefault="00CF1CA1" w:rsidP="00E07263">
      <w:r>
        <w:t>本計</w:t>
      </w:r>
      <w:r w:rsidR="00881AED">
        <w:t>劃</w:t>
      </w:r>
      <w:r>
        <w:t>書的結構如下：第</w:t>
      </w:r>
      <w:r w:rsidR="00E33EAC">
        <w:rPr>
          <w:rFonts w:hint="eastAsia"/>
        </w:rPr>
        <w:t xml:space="preserve"> </w:t>
      </w:r>
      <w:r>
        <w:fldChar w:fldCharType="begin"/>
      </w:r>
      <w:r>
        <w:instrText xml:space="preserve"> REF _Ref115692769 \r \h </w:instrText>
      </w:r>
      <w:r>
        <w:fldChar w:fldCharType="separate"/>
      </w:r>
      <w:r w:rsidR="00127171">
        <w:t>2</w:t>
      </w:r>
      <w:r>
        <w:fldChar w:fldCharType="end"/>
      </w:r>
      <w:r w:rsidR="00E33EAC">
        <w:t xml:space="preserve"> </w:t>
      </w:r>
      <w:r>
        <w:t>節首先簡介中文</w:t>
      </w:r>
      <w:r w:rsidR="005E1212">
        <w:rPr>
          <w:rFonts w:hint="eastAsia"/>
        </w:rPr>
        <w:t xml:space="preserve"> </w:t>
      </w:r>
      <w:proofErr w:type="spellStart"/>
      <w:r>
        <w:rPr>
          <w:i/>
          <w:iCs/>
        </w:rPr>
        <w:t>wh</w:t>
      </w:r>
      <w:proofErr w:type="spellEnd"/>
      <w:r w:rsidR="005E1212">
        <w:rPr>
          <w:i/>
          <w:iCs/>
        </w:rPr>
        <w:t xml:space="preserve"> </w:t>
      </w:r>
      <w:r>
        <w:t>詞的三種語意解讀及其句法分佈限制，</w:t>
      </w:r>
      <w:r w:rsidR="004801DD">
        <w:rPr>
          <w:rFonts w:hint="eastAsia"/>
        </w:rPr>
        <w:t>目標在指出</w:t>
      </w:r>
      <w:r w:rsidR="004801DD" w:rsidRPr="004801DD">
        <w:rPr>
          <w:rFonts w:hint="eastAsia"/>
        </w:rPr>
        <w:t>現代生成語言學的研究成果</w:t>
      </w:r>
      <w:r w:rsidR="00AE67DD">
        <w:rPr>
          <w:rFonts w:hint="eastAsia"/>
        </w:rPr>
        <w:t>並</w:t>
      </w:r>
      <w:r w:rsidR="004801DD" w:rsidRPr="004801DD">
        <w:rPr>
          <w:rFonts w:hint="eastAsia"/>
        </w:rPr>
        <w:t>非</w:t>
      </w:r>
      <w:r w:rsidR="0060134B">
        <w:rPr>
          <w:rFonts w:hint="eastAsia"/>
        </w:rPr>
        <w:t>資訊科學界認為的「</w:t>
      </w:r>
      <w:r w:rsidR="004801DD" w:rsidRPr="004801DD">
        <w:rPr>
          <w:rFonts w:hint="eastAsia"/>
        </w:rPr>
        <w:t>龐雜</w:t>
      </w:r>
      <w:r w:rsidR="004801DD">
        <w:rPr>
          <w:rFonts w:hint="eastAsia"/>
        </w:rPr>
        <w:t>、</w:t>
      </w:r>
      <w:r w:rsidR="006B1B01">
        <w:rPr>
          <w:rFonts w:hint="eastAsia"/>
        </w:rPr>
        <w:t>主觀、</w:t>
      </w:r>
      <w:r w:rsidR="004801DD" w:rsidRPr="004801DD">
        <w:rPr>
          <w:rFonts w:hint="eastAsia"/>
        </w:rPr>
        <w:t>無法窮盡</w:t>
      </w:r>
      <w:r w:rsidR="004801DD">
        <w:rPr>
          <w:rFonts w:hint="eastAsia"/>
        </w:rPr>
        <w:t>或因人而異</w:t>
      </w:r>
      <w:r w:rsidR="0060134B">
        <w:rPr>
          <w:rFonts w:hint="eastAsia"/>
        </w:rPr>
        <w:t>」</w:t>
      </w:r>
      <w:r w:rsidR="004801DD">
        <w:rPr>
          <w:rFonts w:hint="eastAsia"/>
        </w:rPr>
        <w:t>；</w:t>
      </w:r>
      <w:r>
        <w:t>接著討論立基於</w:t>
      </w:r>
      <w:r w:rsidR="00296D02">
        <w:rPr>
          <w:rFonts w:hint="eastAsia"/>
        </w:rPr>
        <w:t xml:space="preserve"> </w:t>
      </w:r>
      <w:r>
        <w:fldChar w:fldCharType="begin"/>
      </w:r>
      <w:r>
        <w:instrText xml:space="preserve"> REF _Ref114156884 \r \h </w:instrText>
      </w:r>
      <w:r>
        <w:fldChar w:fldCharType="separate"/>
      </w:r>
      <w:r w:rsidR="00127171">
        <w:t>(2</w:t>
      </w:r>
      <w:r>
        <w:fldChar w:fldCharType="end"/>
      </w:r>
      <w:r>
        <w:t>)</w:t>
      </w:r>
      <w:r>
        <w:t>，以資料為本</w:t>
      </w:r>
      <w:r>
        <w:t xml:space="preserve"> (data-driven)</w:t>
      </w:r>
      <w:r>
        <w:t>，不植入結構表徵的</w:t>
      </w:r>
      <w:r w:rsidR="005E1212">
        <w:rPr>
          <w:rFonts w:hint="eastAsia"/>
        </w:rPr>
        <w:t xml:space="preserve"> </w:t>
      </w:r>
      <w:r>
        <w:t>NLP</w:t>
      </w:r>
      <w:r w:rsidR="005E1212">
        <w:t xml:space="preserve"> </w:t>
      </w:r>
      <w:r>
        <w:t>系統如何處理相關中文語句。第</w:t>
      </w:r>
      <w:r w:rsidR="00E33EAC">
        <w:rPr>
          <w:rFonts w:hint="eastAsia"/>
        </w:rPr>
        <w:t xml:space="preserve"> </w:t>
      </w:r>
      <w:r>
        <w:fldChar w:fldCharType="begin"/>
      </w:r>
      <w:r>
        <w:instrText xml:space="preserve"> REF _Ref115692816 \r \h </w:instrText>
      </w:r>
      <w:r>
        <w:fldChar w:fldCharType="separate"/>
      </w:r>
      <w:r w:rsidR="00127171">
        <w:t>3</w:t>
      </w:r>
      <w:r>
        <w:fldChar w:fldCharType="end"/>
      </w:r>
      <w:r w:rsidR="00E33EAC">
        <w:t xml:space="preserve"> </w:t>
      </w:r>
      <w:r>
        <w:t>節介紹立基於</w:t>
      </w:r>
      <w:r w:rsidR="00296D02">
        <w:rPr>
          <w:rFonts w:hint="eastAsia"/>
        </w:rPr>
        <w:t xml:space="preserve"> </w:t>
      </w:r>
      <w:r>
        <w:fldChar w:fldCharType="begin"/>
      </w:r>
      <w:r>
        <w:instrText xml:space="preserve"> REF _Ref114156926 \r \h </w:instrText>
      </w:r>
      <w:r>
        <w:fldChar w:fldCharType="separate"/>
      </w:r>
      <w:r w:rsidR="00127171">
        <w:t>(1</w:t>
      </w:r>
      <w:r>
        <w:fldChar w:fldCharType="end"/>
      </w:r>
      <w:r>
        <w:t>)</w:t>
      </w:r>
      <w:r>
        <w:t>，植入代數特質與結構表徵的「</w:t>
      </w:r>
      <w:proofErr w:type="spellStart"/>
      <w:r>
        <w:t>Articut</w:t>
      </w:r>
      <w:proofErr w:type="spellEnd"/>
      <w:r>
        <w:t>/Loki</w:t>
      </w:r>
      <w:r>
        <w:t>」</w:t>
      </w:r>
      <w:r>
        <w:t xml:space="preserve">(Wang et al. 2019) </w:t>
      </w:r>
      <w:r>
        <w:t>如何以語言規則為本</w:t>
      </w:r>
      <w:r>
        <w:t xml:space="preserve"> (rule-driven) </w:t>
      </w:r>
      <w:r>
        <w:t>進行</w:t>
      </w:r>
      <w:r w:rsidR="006F5B9B">
        <w:rPr>
          <w:rFonts w:hint="eastAsia"/>
        </w:rPr>
        <w:t xml:space="preserve"> </w:t>
      </w:r>
      <w:r>
        <w:t>NLP</w:t>
      </w:r>
      <w:r w:rsidR="006F5B9B">
        <w:t xml:space="preserve"> </w:t>
      </w:r>
      <w:r>
        <w:t>以及自然語言理解</w:t>
      </w:r>
      <w:r>
        <w:t xml:space="preserve"> (NLU)</w:t>
      </w:r>
      <w:r>
        <w:t>。第</w:t>
      </w:r>
      <w:r w:rsidR="00E33EAC">
        <w:rPr>
          <w:rFonts w:hint="eastAsia"/>
        </w:rPr>
        <w:t xml:space="preserve"> </w:t>
      </w:r>
      <w:r>
        <w:fldChar w:fldCharType="begin"/>
      </w:r>
      <w:r>
        <w:instrText xml:space="preserve"> REF _Ref115692822 \r \h </w:instrText>
      </w:r>
      <w:r>
        <w:fldChar w:fldCharType="separate"/>
      </w:r>
      <w:r w:rsidR="00127171">
        <w:t>4</w:t>
      </w:r>
      <w:r>
        <w:fldChar w:fldCharType="end"/>
      </w:r>
      <w:r w:rsidR="00E33EAC">
        <w:t xml:space="preserve"> </w:t>
      </w:r>
      <w:r>
        <w:t>節為計</w:t>
      </w:r>
      <w:r w:rsidR="00881AED">
        <w:t>劃</w:t>
      </w:r>
      <w:r>
        <w:t>期程與預期挑戰。第</w:t>
      </w:r>
      <w:r w:rsidR="00E33EAC">
        <w:rPr>
          <w:rFonts w:hint="eastAsia"/>
        </w:rPr>
        <w:t xml:space="preserve"> </w:t>
      </w:r>
      <w:r>
        <w:fldChar w:fldCharType="begin"/>
      </w:r>
      <w:r>
        <w:instrText xml:space="preserve"> REF _Ref115692827 \r \h </w:instrText>
      </w:r>
      <w:r>
        <w:fldChar w:fldCharType="separate"/>
      </w:r>
      <w:r w:rsidR="00127171">
        <w:t>5</w:t>
      </w:r>
      <w:r>
        <w:fldChar w:fldCharType="end"/>
      </w:r>
      <w:r w:rsidR="00E33EAC">
        <w:t xml:space="preserve"> </w:t>
      </w:r>
      <w:r>
        <w:t>節為本計</w:t>
      </w:r>
      <w:r w:rsidR="00881AED">
        <w:t>劃</w:t>
      </w:r>
      <w:r>
        <w:t>結論與發展願景。</w:t>
      </w:r>
    </w:p>
    <w:p w14:paraId="3EF6BCF0" w14:textId="77777777" w:rsidR="00035F4E" w:rsidRDefault="00CF1CA1" w:rsidP="00D76BB8">
      <w:pPr>
        <w:pStyle w:val="1"/>
        <w:spacing w:line="240" w:lineRule="auto"/>
      </w:pPr>
      <w:bookmarkStart w:id="12" w:name="_Toc115971779"/>
      <w:bookmarkStart w:id="13" w:name="_Ref115692769"/>
      <w:bookmarkStart w:id="14" w:name="_Toc115971559"/>
      <w:bookmarkStart w:id="15" w:name="_Toc151636517"/>
      <w:r>
        <w:t xml:space="preserve">Empirical focus: The interpretations of Chinese </w:t>
      </w:r>
      <w:proofErr w:type="spellStart"/>
      <w:r>
        <w:rPr>
          <w:i/>
          <w:iCs/>
        </w:rPr>
        <w:t>wh</w:t>
      </w:r>
      <w:proofErr w:type="spellEnd"/>
      <w:r>
        <w:t>-expressions</w:t>
      </w:r>
      <w:bookmarkEnd w:id="12"/>
      <w:bookmarkEnd w:id="13"/>
      <w:bookmarkEnd w:id="14"/>
      <w:bookmarkEnd w:id="15"/>
    </w:p>
    <w:p w14:paraId="1ABB0CFF" w14:textId="77777777" w:rsidR="00035F4E" w:rsidRDefault="00CF1CA1" w:rsidP="00D76BB8">
      <w:pPr>
        <w:pStyle w:val="2"/>
        <w:spacing w:line="240" w:lineRule="auto"/>
      </w:pPr>
      <w:bookmarkStart w:id="16" w:name="_Toc115971780"/>
      <w:bookmarkStart w:id="17" w:name="_Toc115971560"/>
      <w:bookmarkStart w:id="18" w:name="_Toc151636518"/>
      <w:r>
        <w:t xml:space="preserve">Three readings of Chinese </w:t>
      </w:r>
      <w:proofErr w:type="spellStart"/>
      <w:r>
        <w:rPr>
          <w:i/>
          <w:iCs/>
        </w:rPr>
        <w:t>wh</w:t>
      </w:r>
      <w:proofErr w:type="spellEnd"/>
      <w:r>
        <w:t>-expressions</w:t>
      </w:r>
      <w:bookmarkEnd w:id="16"/>
      <w:bookmarkEnd w:id="17"/>
      <w:bookmarkEnd w:id="18"/>
    </w:p>
    <w:p w14:paraId="14EE42E5" w14:textId="176A04CA" w:rsidR="00035F4E" w:rsidRDefault="00CF1CA1" w:rsidP="00D76BB8">
      <w:r>
        <w:t>如上節範例</w:t>
      </w:r>
      <w:r w:rsidR="00813ABC">
        <w:rPr>
          <w:rFonts w:hint="eastAsia"/>
        </w:rPr>
        <w:t xml:space="preserve"> </w:t>
      </w:r>
      <w:r>
        <w:fldChar w:fldCharType="begin"/>
      </w:r>
      <w:r>
        <w:instrText xml:space="preserve"> REF _Ref114318470 \r \h </w:instrText>
      </w:r>
      <w:r>
        <w:fldChar w:fldCharType="separate"/>
      </w:r>
      <w:r w:rsidR="00127171">
        <w:t>(4</w:t>
      </w:r>
      <w:r>
        <w:fldChar w:fldCharType="end"/>
      </w:r>
      <w:r>
        <w:t>)</w:t>
      </w:r>
      <w:r w:rsidR="00813ABC">
        <w:t xml:space="preserve"> </w:t>
      </w:r>
      <w:r>
        <w:t>所示，中文的</w:t>
      </w:r>
      <w:r w:rsidR="00BD0F3A">
        <w:rPr>
          <w:rFonts w:hint="eastAsia"/>
        </w:rPr>
        <w:t xml:space="preserve"> </w:t>
      </w:r>
      <w:proofErr w:type="spellStart"/>
      <w:r>
        <w:rPr>
          <w:i/>
          <w:iCs/>
        </w:rPr>
        <w:t>wh</w:t>
      </w:r>
      <w:proofErr w:type="spellEnd"/>
      <w:r w:rsidR="00BD0F3A">
        <w:rPr>
          <w:i/>
          <w:iCs/>
        </w:rPr>
        <w:t xml:space="preserve"> </w:t>
      </w:r>
      <w:r>
        <w:t>詞除了有最基本的疑問語意解讀</w:t>
      </w:r>
      <w:r w:rsidR="00813ABC">
        <w:rPr>
          <w:rFonts w:hint="eastAsia"/>
        </w:rPr>
        <w:t xml:space="preserve"> </w:t>
      </w:r>
      <w:r>
        <w:fldChar w:fldCharType="begin"/>
      </w:r>
      <w:r>
        <w:instrText xml:space="preserve"> REF _Ref114318470 \r \h </w:instrText>
      </w:r>
      <w:r>
        <w:fldChar w:fldCharType="separate"/>
      </w:r>
      <w:r w:rsidR="00127171">
        <w:t>(4</w:t>
      </w:r>
      <w:r>
        <w:fldChar w:fldCharType="end"/>
      </w:r>
      <w:r>
        <w:t>a)</w:t>
      </w:r>
      <w:r>
        <w:t>，也可在特定的語境中產生存在</w:t>
      </w:r>
      <w:r w:rsidR="00813ABC">
        <w:rPr>
          <w:rFonts w:hint="eastAsia"/>
        </w:rPr>
        <w:t xml:space="preserve"> </w:t>
      </w:r>
      <w:r>
        <w:fldChar w:fldCharType="begin"/>
      </w:r>
      <w:r>
        <w:instrText xml:space="preserve"> REF _Ref114318470 \r \h </w:instrText>
      </w:r>
      <w:r>
        <w:fldChar w:fldCharType="separate"/>
      </w:r>
      <w:r w:rsidR="00127171">
        <w:t>(4</w:t>
      </w:r>
      <w:r>
        <w:fldChar w:fldCharType="end"/>
      </w:r>
      <w:r>
        <w:t>b)</w:t>
      </w:r>
      <w:r w:rsidR="00813ABC">
        <w:t xml:space="preserve"> </w:t>
      </w:r>
      <w:r>
        <w:t>或是全稱</w:t>
      </w:r>
      <w:r w:rsidR="00813ABC">
        <w:rPr>
          <w:rFonts w:hint="eastAsia"/>
        </w:rPr>
        <w:t xml:space="preserve"> </w:t>
      </w:r>
      <w:r>
        <w:fldChar w:fldCharType="begin"/>
      </w:r>
      <w:r>
        <w:instrText xml:space="preserve"> REF _Ref114318470 \r \h </w:instrText>
      </w:r>
      <w:r>
        <w:fldChar w:fldCharType="separate"/>
      </w:r>
      <w:r w:rsidR="00127171">
        <w:t>(4</w:t>
      </w:r>
      <w:r>
        <w:fldChar w:fldCharType="end"/>
      </w:r>
      <w:r>
        <w:t>c)</w:t>
      </w:r>
      <w:r w:rsidR="00813ABC">
        <w:t xml:space="preserve"> </w:t>
      </w:r>
      <w:r>
        <w:t>解讀，而這三種解讀都各有其句法分佈限制；本節目標有二：闡</w:t>
      </w:r>
      <w:r>
        <w:lastRenderedPageBreak/>
        <w:t>明三種解讀的句法環境分佈以及討論立基於</w:t>
      </w:r>
      <w:r w:rsidR="00813ABC">
        <w:rPr>
          <w:rFonts w:hint="eastAsia"/>
        </w:rPr>
        <w:t xml:space="preserve"> </w:t>
      </w:r>
      <w:r>
        <w:fldChar w:fldCharType="begin"/>
      </w:r>
      <w:r>
        <w:instrText xml:space="preserve"> REF _Ref114156884 \r \h </w:instrText>
      </w:r>
      <w:r>
        <w:fldChar w:fldCharType="separate"/>
      </w:r>
      <w:r w:rsidR="00127171">
        <w:t>(2</w:t>
      </w:r>
      <w:r>
        <w:fldChar w:fldCharType="end"/>
      </w:r>
      <w:r>
        <w:t>)</w:t>
      </w:r>
      <w:r>
        <w:t>，以資料為本</w:t>
      </w:r>
      <w:r>
        <w:t xml:space="preserve"> (data-driven)</w:t>
      </w:r>
      <w:r>
        <w:t>，不植入結構表徵的</w:t>
      </w:r>
      <w:r>
        <w:t>NLP</w:t>
      </w:r>
      <w:r>
        <w:t>運算系統如何處理隨著句法環境變化，中文</w:t>
      </w:r>
      <w:r w:rsidR="00684554">
        <w:rPr>
          <w:rFonts w:hint="eastAsia"/>
        </w:rPr>
        <w:t xml:space="preserve"> </w:t>
      </w:r>
      <w:proofErr w:type="spellStart"/>
      <w:r>
        <w:rPr>
          <w:i/>
          <w:iCs/>
        </w:rPr>
        <w:t>wh</w:t>
      </w:r>
      <w:proofErr w:type="spellEnd"/>
      <w:r w:rsidR="00684554">
        <w:rPr>
          <w:i/>
          <w:iCs/>
        </w:rPr>
        <w:t xml:space="preserve"> </w:t>
      </w:r>
      <w:r>
        <w:t>詞展現的解讀多樣性。</w:t>
      </w:r>
    </w:p>
    <w:p w14:paraId="1388FDC5" w14:textId="77777777" w:rsidR="00035F4E" w:rsidRDefault="00CF1CA1" w:rsidP="00D76BB8">
      <w:pPr>
        <w:pStyle w:val="30"/>
        <w:spacing w:line="240" w:lineRule="auto"/>
      </w:pPr>
      <w:bookmarkStart w:id="19" w:name="_Toc115971561"/>
      <w:bookmarkStart w:id="20" w:name="_Toc115971781"/>
      <w:bookmarkStart w:id="21" w:name="_Toc151636519"/>
      <w:r>
        <w:t>Interrogative use</w:t>
      </w:r>
      <w:bookmarkEnd w:id="19"/>
      <w:bookmarkEnd w:id="20"/>
      <w:bookmarkEnd w:id="21"/>
    </w:p>
    <w:p w14:paraId="097C3959" w14:textId="04ADBB44" w:rsidR="00035F4E" w:rsidRDefault="00CF1CA1" w:rsidP="005823B5">
      <w:r>
        <w:t>中文能夠在生成語言學的發展歷史中佔有一席之地，</w:t>
      </w:r>
      <w:r>
        <w:t xml:space="preserve">Huang (1982/1998) </w:t>
      </w:r>
      <w:r>
        <w:t>的論文有決定性的影響，其中的關鍵語料為中文</w:t>
      </w:r>
      <w:r w:rsidR="001E5DC6">
        <w:rPr>
          <w:rFonts w:hint="eastAsia"/>
        </w:rPr>
        <w:t xml:space="preserve"> </w:t>
      </w:r>
      <w:proofErr w:type="spellStart"/>
      <w:r>
        <w:rPr>
          <w:i/>
          <w:iCs/>
        </w:rPr>
        <w:t>wh</w:t>
      </w:r>
      <w:proofErr w:type="spellEnd"/>
      <w:r w:rsidR="001E5DC6">
        <w:rPr>
          <w:i/>
          <w:iCs/>
        </w:rPr>
        <w:t xml:space="preserve"> </w:t>
      </w:r>
      <w:r>
        <w:t>詞的疑問語意分佈限制</w:t>
      </w:r>
      <w:r w:rsidR="005823B5">
        <w:rPr>
          <w:rFonts w:hint="eastAsia"/>
        </w:rPr>
        <w:t>。</w:t>
      </w:r>
      <w:r>
        <w:t xml:space="preserve">Huang (1982) </w:t>
      </w:r>
      <w:r>
        <w:t>發現在補語子句的中文</w:t>
      </w:r>
      <w:r w:rsidR="004A2435">
        <w:rPr>
          <w:rFonts w:hint="eastAsia"/>
        </w:rPr>
        <w:t xml:space="preserve"> </w:t>
      </w:r>
      <w:proofErr w:type="spellStart"/>
      <w:r>
        <w:rPr>
          <w:i/>
          <w:iCs/>
        </w:rPr>
        <w:t>wh</w:t>
      </w:r>
      <w:proofErr w:type="spellEnd"/>
      <w:r w:rsidR="004A2435">
        <w:rPr>
          <w:i/>
          <w:iCs/>
        </w:rPr>
        <w:t xml:space="preserve"> </w:t>
      </w:r>
      <w:r>
        <w:t>詞，其疑問語意範域</w:t>
      </w:r>
      <w:r>
        <w:t xml:space="preserve"> (interrogative scope) </w:t>
      </w:r>
      <w:r>
        <w:t>取決於主句中的動詞特性，舉例來說，如「問」或「想知道」類別的動詞，其補語子句必須是疑問句</w:t>
      </w:r>
      <w:r>
        <w:t>(</w:t>
      </w:r>
      <w:r w:rsidR="004A2435">
        <w:rPr>
          <w:rFonts w:hint="eastAsia"/>
        </w:rPr>
        <w:t>標註為</w:t>
      </w:r>
      <w:r>
        <w:t xml:space="preserve"> [+</w:t>
      </w:r>
      <w:proofErr w:type="spellStart"/>
      <w:r>
        <w:t>wh</w:t>
      </w:r>
      <w:proofErr w:type="spellEnd"/>
      <w:r>
        <w:t>] )</w:t>
      </w:r>
      <w:r>
        <w:t>，因此</w:t>
      </w:r>
      <w:r w:rsidR="00452016">
        <w:rPr>
          <w:rFonts w:hint="eastAsia"/>
        </w:rPr>
        <w:t xml:space="preserve"> </w:t>
      </w:r>
      <w:r>
        <w:fldChar w:fldCharType="begin"/>
      </w:r>
      <w:r>
        <w:instrText xml:space="preserve"> REF _Ref114827525 \r \h </w:instrText>
      </w:r>
      <w:r>
        <w:fldChar w:fldCharType="separate"/>
      </w:r>
      <w:r w:rsidR="00127171">
        <w:t>(5</w:t>
      </w:r>
      <w:r>
        <w:fldChar w:fldCharType="end"/>
      </w:r>
      <w:r>
        <w:t>a)</w:t>
      </w:r>
      <w:r w:rsidR="00452016">
        <w:t xml:space="preserve"> </w:t>
      </w:r>
      <w:r>
        <w:t>中的「誰」的疑問語意範域便局限於補語子句，形成了間接問句；而「相信」類的動詞，其補語子句必須是直述句</w:t>
      </w:r>
      <w:r w:rsidR="00452016">
        <w:rPr>
          <w:rFonts w:hint="eastAsia"/>
        </w:rPr>
        <w:t xml:space="preserve"> </w:t>
      </w:r>
      <w:r>
        <w:t>(</w:t>
      </w:r>
      <w:r>
        <w:t>即</w:t>
      </w:r>
      <w:r>
        <w:t xml:space="preserve"> [-</w:t>
      </w:r>
      <w:proofErr w:type="spellStart"/>
      <w:r>
        <w:t>wh</w:t>
      </w:r>
      <w:proofErr w:type="spellEnd"/>
      <w:r>
        <w:t>] )</w:t>
      </w:r>
      <w:r>
        <w:t>，而在這種補語子句中的</w:t>
      </w:r>
      <w:r>
        <w:t xml:space="preserve"> </w:t>
      </w:r>
      <w:proofErr w:type="spellStart"/>
      <w:r>
        <w:rPr>
          <w:i/>
          <w:iCs/>
        </w:rPr>
        <w:t>wh</w:t>
      </w:r>
      <w:proofErr w:type="spellEnd"/>
      <w:r>
        <w:rPr>
          <w:i/>
          <w:iCs/>
        </w:rPr>
        <w:t xml:space="preserve"> </w:t>
      </w:r>
      <w:r>
        <w:t>詞疑問範域便延伸至主要子句，形成直接問句如</w:t>
      </w:r>
      <w:r w:rsidR="00C67AE9">
        <w:rPr>
          <w:rFonts w:hint="eastAsia"/>
        </w:rPr>
        <w:t xml:space="preserve"> </w:t>
      </w:r>
      <w:r>
        <w:fldChar w:fldCharType="begin"/>
      </w:r>
      <w:r>
        <w:instrText xml:space="preserve"> REF _Ref114827525 \r \h </w:instrText>
      </w:r>
      <w:r>
        <w:fldChar w:fldCharType="separate"/>
      </w:r>
      <w:r w:rsidR="00127171">
        <w:t>(5</w:t>
      </w:r>
      <w:r>
        <w:fldChar w:fldCharType="end"/>
      </w:r>
      <w:r>
        <w:t>b)</w:t>
      </w:r>
      <w:r>
        <w:t>；最後，「知道」類的動詞對於其補語子句的疑問語氣沒有特定限制，</w:t>
      </w:r>
      <w:r w:rsidR="008D5C3C">
        <w:rPr>
          <w:rFonts w:hint="eastAsia"/>
        </w:rPr>
        <w:t>即其</w:t>
      </w:r>
      <w:r>
        <w:t>補語子句可以是問句也可以是直述句，因此在這類補語子句中的</w:t>
      </w:r>
      <w:r>
        <w:t xml:space="preserve"> </w:t>
      </w:r>
      <w:proofErr w:type="spellStart"/>
      <w:r>
        <w:rPr>
          <w:i/>
          <w:iCs/>
        </w:rPr>
        <w:t>wh</w:t>
      </w:r>
      <w:proofErr w:type="spellEnd"/>
      <w:r>
        <w:rPr>
          <w:i/>
          <w:iCs/>
        </w:rPr>
        <w:t xml:space="preserve"> </w:t>
      </w:r>
      <w:r>
        <w:t>詞的疑問範域便可</w:t>
      </w:r>
      <w:r w:rsidR="009178F2">
        <w:rPr>
          <w:rFonts w:hint="eastAsia"/>
        </w:rPr>
        <w:t>侷限於</w:t>
      </w:r>
      <w:r>
        <w:t>補語子句</w:t>
      </w:r>
      <w:r w:rsidR="009178F2">
        <w:rPr>
          <w:rFonts w:hint="eastAsia"/>
        </w:rPr>
        <w:t>內</w:t>
      </w:r>
      <w:r>
        <w:t>於或是延伸至主要子句，如</w:t>
      </w:r>
      <w:r>
        <w:fldChar w:fldCharType="begin"/>
      </w:r>
      <w:r>
        <w:instrText xml:space="preserve"> REF _Ref114827525 \r \h </w:instrText>
      </w:r>
      <w:r>
        <w:fldChar w:fldCharType="separate"/>
      </w:r>
      <w:r w:rsidR="00127171">
        <w:t>(5</w:t>
      </w:r>
      <w:r>
        <w:fldChar w:fldCharType="end"/>
      </w:r>
      <w:r>
        <w:t>c)</w:t>
      </w:r>
      <w:r>
        <w:t>。</w:t>
      </w:r>
    </w:p>
    <w:p w14:paraId="7DB0C972" w14:textId="77777777" w:rsidR="00035F4E" w:rsidRDefault="00035F4E" w:rsidP="00D76BB8">
      <w:pPr>
        <w:ind w:firstLine="0"/>
      </w:pPr>
    </w:p>
    <w:p w14:paraId="022D0A83" w14:textId="7708E2D0" w:rsidR="00035F4E" w:rsidRDefault="00CF1CA1" w:rsidP="00D76BB8">
      <w:pPr>
        <w:pStyle w:val="Example"/>
      </w:pPr>
      <w:bookmarkStart w:id="22" w:name="_Ref114827525"/>
      <w:r>
        <w:t>)</w:t>
      </w:r>
      <w:r>
        <w:tab/>
        <w:t>The [</w:t>
      </w:r>
      <w:proofErr w:type="spellStart"/>
      <w:r>
        <w:t>wh</w:t>
      </w:r>
      <w:proofErr w:type="spellEnd"/>
      <w:r>
        <w:t>] feature of selecting verbs</w:t>
      </w:r>
      <w:r w:rsidR="00DA79F9">
        <w:t>:</w:t>
      </w:r>
      <w:r>
        <w:tab/>
        <w:t>(Huang 1982:180)</w:t>
      </w:r>
      <w:bookmarkEnd w:id="22"/>
    </w:p>
    <w:p w14:paraId="14F8ECE1" w14:textId="77777777" w:rsidR="00035F4E" w:rsidRDefault="00CF1CA1" w:rsidP="003D5298">
      <w:pPr>
        <w:pStyle w:val="Examplea"/>
        <w:rPr>
          <w:u w:val="single"/>
        </w:rPr>
      </w:pPr>
      <w:r w:rsidRPr="003F3166">
        <w:rPr>
          <w:lang w:eastAsia="zh-TW"/>
        </w:rPr>
        <w:t>張三問我</w:t>
      </w:r>
      <w:r w:rsidRPr="003F3166">
        <w:rPr>
          <w:lang w:eastAsia="zh-TW"/>
        </w:rPr>
        <w:t xml:space="preserve"> / </w:t>
      </w:r>
      <w:r w:rsidRPr="003F3166">
        <w:rPr>
          <w:lang w:eastAsia="zh-TW"/>
        </w:rPr>
        <w:t>想知道</w:t>
      </w:r>
      <w:r w:rsidRPr="003F3166">
        <w:rPr>
          <w:lang w:eastAsia="zh-TW"/>
        </w:rPr>
        <w:t xml:space="preserve"> [</w:t>
      </w:r>
      <w:r w:rsidRPr="003F3166">
        <w:rPr>
          <w:lang w:eastAsia="zh-TW"/>
        </w:rPr>
        <w:t>誰買</w:t>
      </w:r>
      <w:r w:rsidRPr="003F3166">
        <w:t>了</w:t>
      </w:r>
      <w:r w:rsidRPr="003F3166">
        <w:rPr>
          <w:lang w:eastAsia="zh-TW"/>
        </w:rPr>
        <w:t>書</w:t>
      </w:r>
      <w:r w:rsidRPr="003F3166">
        <w:t>]</w:t>
      </w:r>
      <w:r>
        <w:rPr>
          <w:rFonts w:ascii="新細明體" w:eastAsia="新細明體" w:hAnsi="新細明體" w:cs="新細明體"/>
        </w:rPr>
        <w:t>。</w:t>
      </w:r>
      <w:r>
        <w:tab/>
        <w:t>Indirect question</w:t>
      </w:r>
    </w:p>
    <w:p w14:paraId="2CA42A71" w14:textId="2DA3F4F5" w:rsidR="00035F4E" w:rsidRDefault="00CF1CA1" w:rsidP="003D5298">
      <w:pPr>
        <w:pStyle w:val="Examplea"/>
      </w:pPr>
      <w:r w:rsidRPr="003F3166">
        <w:rPr>
          <w:lang w:eastAsia="zh-TW"/>
        </w:rPr>
        <w:t>張三相信</w:t>
      </w:r>
      <w:r w:rsidR="00BA1725" w:rsidRPr="003F3166">
        <w:rPr>
          <w:rFonts w:hint="eastAsia"/>
          <w:lang w:eastAsia="zh-TW"/>
        </w:rPr>
        <w:t xml:space="preserve"> </w:t>
      </w:r>
      <w:r w:rsidRPr="003F3166">
        <w:rPr>
          <w:lang w:eastAsia="zh-TW"/>
        </w:rPr>
        <w:t>[</w:t>
      </w:r>
      <w:r w:rsidRPr="003F3166">
        <w:rPr>
          <w:lang w:eastAsia="zh-TW"/>
        </w:rPr>
        <w:t>誰買</w:t>
      </w:r>
      <w:r w:rsidRPr="003F3166">
        <w:t>了</w:t>
      </w:r>
      <w:r w:rsidRPr="003F3166">
        <w:rPr>
          <w:lang w:eastAsia="zh-TW"/>
        </w:rPr>
        <w:t>書</w:t>
      </w:r>
      <w:r w:rsidRPr="003F3166">
        <w:t>]</w:t>
      </w:r>
      <w:r>
        <w:t>?</w:t>
      </w:r>
      <w:r>
        <w:tab/>
      </w:r>
      <w:r>
        <w:tab/>
        <w:t>Direct question</w:t>
      </w:r>
    </w:p>
    <w:p w14:paraId="30FCEC18" w14:textId="05F91D05" w:rsidR="00035F4E" w:rsidRDefault="00CF1CA1" w:rsidP="003D5298">
      <w:pPr>
        <w:pStyle w:val="Examplea"/>
      </w:pPr>
      <w:r w:rsidRPr="003F3166">
        <w:rPr>
          <w:lang w:eastAsia="zh-TW"/>
        </w:rPr>
        <w:t>張三知道</w:t>
      </w:r>
      <w:r w:rsidR="00BA1725" w:rsidRPr="003F3166">
        <w:rPr>
          <w:rFonts w:hint="eastAsia"/>
          <w:lang w:eastAsia="zh-TW"/>
        </w:rPr>
        <w:t xml:space="preserve"> </w:t>
      </w:r>
      <w:r w:rsidRPr="003F3166">
        <w:rPr>
          <w:lang w:eastAsia="zh-TW"/>
        </w:rPr>
        <w:t>[</w:t>
      </w:r>
      <w:r w:rsidRPr="003F3166">
        <w:rPr>
          <w:lang w:eastAsia="zh-TW"/>
        </w:rPr>
        <w:t>誰買</w:t>
      </w:r>
      <w:r w:rsidRPr="003F3166">
        <w:t>了</w:t>
      </w:r>
      <w:r w:rsidRPr="003F3166">
        <w:rPr>
          <w:lang w:eastAsia="zh-TW"/>
        </w:rPr>
        <w:t>書</w:t>
      </w:r>
      <w:r w:rsidRPr="003F3166">
        <w:rPr>
          <w:lang w:eastAsia="zh-TW"/>
        </w:rPr>
        <w:t>]</w:t>
      </w:r>
      <w:r>
        <w:rPr>
          <w:rFonts w:ascii="新細明體" w:eastAsia="新細明體" w:hAnsi="新細明體" w:cs="新細明體"/>
        </w:rPr>
        <w:t xml:space="preserve">。/ </w:t>
      </w:r>
      <w:r>
        <w:t>?</w:t>
      </w:r>
      <w:r>
        <w:tab/>
      </w:r>
      <w:r>
        <w:tab/>
        <w:t>Ambiguous</w:t>
      </w:r>
    </w:p>
    <w:p w14:paraId="2DFB130E" w14:textId="77777777" w:rsidR="00035F4E" w:rsidRDefault="00035F4E" w:rsidP="00D76BB8">
      <w:pPr>
        <w:ind w:firstLine="0"/>
      </w:pPr>
    </w:p>
    <w:p w14:paraId="1416C8C5" w14:textId="4E8AC82C" w:rsidR="00035F4E" w:rsidRDefault="00CF1CA1" w:rsidP="00345778">
      <w:pPr>
        <w:ind w:firstLine="0"/>
      </w:pPr>
      <w:r>
        <w:t>根據</w:t>
      </w:r>
      <w:r w:rsidR="00345778">
        <w:rPr>
          <w:rFonts w:hint="eastAsia"/>
        </w:rPr>
        <w:t>以上</w:t>
      </w:r>
      <w:r>
        <w:t>簡略說明，我們期待一個真正能夠「理解」中文的</w:t>
      </w:r>
      <w:r>
        <w:t xml:space="preserve"> NLP/NLU </w:t>
      </w:r>
      <w:r>
        <w:t>智慧運算程式應該能做到</w:t>
      </w:r>
      <w:r w:rsidR="00F7376C">
        <w:rPr>
          <w:rFonts w:hint="eastAsia"/>
        </w:rPr>
        <w:t xml:space="preserve"> </w:t>
      </w:r>
      <w:r w:rsidR="00345778">
        <w:fldChar w:fldCharType="begin"/>
      </w:r>
      <w:r w:rsidR="00345778">
        <w:instrText xml:space="preserve"> </w:instrText>
      </w:r>
      <w:r w:rsidR="00345778">
        <w:rPr>
          <w:rFonts w:hint="eastAsia"/>
        </w:rPr>
        <w:instrText>REF _Ref151634509 \r \h</w:instrText>
      </w:r>
      <w:r w:rsidR="00345778">
        <w:instrText xml:space="preserve"> </w:instrText>
      </w:r>
      <w:r w:rsidR="00345778">
        <w:fldChar w:fldCharType="separate"/>
      </w:r>
      <w:r w:rsidR="00127171">
        <w:t>(6</w:t>
      </w:r>
      <w:r w:rsidR="00345778">
        <w:fldChar w:fldCharType="end"/>
      </w:r>
      <w:r w:rsidR="00F7376C">
        <w:rPr>
          <w:rFonts w:hint="eastAsia"/>
        </w:rPr>
        <w:t>)</w:t>
      </w:r>
      <w:r>
        <w:t>：</w:t>
      </w:r>
    </w:p>
    <w:p w14:paraId="4920E863" w14:textId="77777777" w:rsidR="00035F4E" w:rsidRDefault="00035F4E" w:rsidP="00D76BB8">
      <w:pPr>
        <w:ind w:firstLine="0"/>
      </w:pPr>
    </w:p>
    <w:p w14:paraId="0E7FE7FF" w14:textId="3F097646" w:rsidR="00035F4E" w:rsidRDefault="00CF1CA1" w:rsidP="00D76BB8">
      <w:pPr>
        <w:pStyle w:val="Example"/>
        <w:rPr>
          <w:lang w:eastAsia="zh-TW"/>
        </w:rPr>
      </w:pPr>
      <w:bookmarkStart w:id="23" w:name="_Ref151634509"/>
      <w:r>
        <w:t>)</w:t>
      </w:r>
      <w:r>
        <w:tab/>
      </w:r>
      <w:r>
        <w:rPr>
          <w:lang w:eastAsia="zh-TW"/>
        </w:rPr>
        <w:t>本計</w:t>
      </w:r>
      <w:r w:rsidR="00881AED">
        <w:rPr>
          <w:lang w:eastAsia="zh-TW"/>
        </w:rPr>
        <w:t>劃</w:t>
      </w:r>
      <w:r>
        <w:rPr>
          <w:lang w:eastAsia="zh-TW"/>
        </w:rPr>
        <w:t>對</w:t>
      </w:r>
      <w:proofErr w:type="spellStart"/>
      <w:r>
        <w:t>中文</w:t>
      </w:r>
      <w:proofErr w:type="spellEnd"/>
      <w:r>
        <w:t xml:space="preserve"> NLP/NLU </w:t>
      </w:r>
      <w:proofErr w:type="spellStart"/>
      <w:r>
        <w:t>智慧運算程式</w:t>
      </w:r>
      <w:proofErr w:type="spellEnd"/>
      <w:r>
        <w:rPr>
          <w:lang w:eastAsia="zh-TW"/>
        </w:rPr>
        <w:t>的期待</w:t>
      </w:r>
      <w:r>
        <w:rPr>
          <w:lang w:eastAsia="zh-TW"/>
        </w:rPr>
        <w:t xml:space="preserve"> (part 1)</w:t>
      </w:r>
      <w:r>
        <w:rPr>
          <w:lang w:eastAsia="zh-TW"/>
        </w:rPr>
        <w:t>：</w:t>
      </w:r>
      <w:bookmarkEnd w:id="23"/>
    </w:p>
    <w:p w14:paraId="5BF3E6CB" w14:textId="79FE786F" w:rsidR="00035F4E" w:rsidRDefault="00CF1CA1" w:rsidP="00345778">
      <w:pPr>
        <w:pStyle w:val="Gloss0"/>
      </w:pPr>
      <w:r>
        <w:t>區辨直接與間接</w:t>
      </w:r>
      <w:r>
        <w:t xml:space="preserve"> </w:t>
      </w:r>
      <w:r w:rsidRPr="00D506B2">
        <w:rPr>
          <w:i/>
          <w:iCs/>
        </w:rPr>
        <w:t>wh</w:t>
      </w:r>
      <w:r>
        <w:rPr>
          <w:i/>
          <w:iCs/>
        </w:rPr>
        <w:t xml:space="preserve"> </w:t>
      </w:r>
      <w:r>
        <w:t>問句</w:t>
      </w:r>
      <w:r w:rsidR="00325553">
        <w:rPr>
          <w:rFonts w:hint="eastAsia"/>
        </w:rPr>
        <w:t>。</w:t>
      </w:r>
    </w:p>
    <w:p w14:paraId="2DAFFD05" w14:textId="77777777" w:rsidR="00035F4E" w:rsidRDefault="00CF1CA1" w:rsidP="00D76BB8">
      <w:pPr>
        <w:pStyle w:val="30"/>
        <w:spacing w:line="240" w:lineRule="auto"/>
      </w:pPr>
      <w:bookmarkStart w:id="24" w:name="_Toc115971782"/>
      <w:bookmarkStart w:id="25" w:name="_Toc115971562"/>
      <w:bookmarkStart w:id="26" w:name="_Toc151636520"/>
      <w:r>
        <w:t>Existential use</w:t>
      </w:r>
      <w:bookmarkEnd w:id="24"/>
      <w:bookmarkEnd w:id="25"/>
      <w:bookmarkEnd w:id="26"/>
    </w:p>
    <w:p w14:paraId="538A8175" w14:textId="38507992" w:rsidR="00035F4E" w:rsidRDefault="00CF1CA1" w:rsidP="00D76BB8">
      <w:r>
        <w:t>除了疑問語意，許多學者發現中文</w:t>
      </w:r>
      <w:r>
        <w:t xml:space="preserve"> </w:t>
      </w:r>
      <w:proofErr w:type="spellStart"/>
      <w:r>
        <w:rPr>
          <w:i/>
          <w:iCs/>
        </w:rPr>
        <w:t>wh</w:t>
      </w:r>
      <w:proofErr w:type="spellEnd"/>
      <w:r>
        <w:rPr>
          <w:i/>
          <w:iCs/>
        </w:rPr>
        <w:t xml:space="preserve"> </w:t>
      </w:r>
      <w:r>
        <w:t>詞在特定的句法環境中能產生表存在量化的解讀</w:t>
      </w:r>
      <w:r>
        <w:t xml:space="preserve">(=existential polarity </w:t>
      </w:r>
      <w:proofErr w:type="spellStart"/>
      <w:r>
        <w:rPr>
          <w:i/>
          <w:iCs/>
        </w:rPr>
        <w:t>wh</w:t>
      </w:r>
      <w:proofErr w:type="spellEnd"/>
      <w:r>
        <w:t>-phrase, EPW; Huang 1982/1998; Cheng 1991; Li 1992; Lin 1996, 1998)</w:t>
      </w:r>
      <w:r>
        <w:t>，例如在否定詞之後</w:t>
      </w:r>
      <w:r>
        <w:fldChar w:fldCharType="begin"/>
      </w:r>
      <w:r>
        <w:instrText xml:space="preserve"> REF _Ref114479669 \r \h </w:instrText>
      </w:r>
      <w:r>
        <w:fldChar w:fldCharType="separate"/>
      </w:r>
      <w:r w:rsidR="00127171">
        <w:t>(7</w:t>
      </w:r>
      <w:r>
        <w:fldChar w:fldCharType="end"/>
      </w:r>
      <w:r>
        <w:t>a)</w:t>
      </w:r>
      <w:r>
        <w:t>，是非問句中</w:t>
      </w:r>
      <w:r>
        <w:fldChar w:fldCharType="begin"/>
      </w:r>
      <w:r>
        <w:instrText xml:space="preserve"> REF _Ref114479669 \r \h </w:instrText>
      </w:r>
      <w:r>
        <w:fldChar w:fldCharType="separate"/>
      </w:r>
      <w:r w:rsidR="00127171">
        <w:t>(7</w:t>
      </w:r>
      <w:r>
        <w:fldChar w:fldCharType="end"/>
      </w:r>
      <w:r>
        <w:t>b)</w:t>
      </w:r>
      <w:r>
        <w:t>，或是條件子句中</w:t>
      </w:r>
      <w:r>
        <w:fldChar w:fldCharType="begin"/>
      </w:r>
      <w:r>
        <w:instrText xml:space="preserve"> REF _Ref114479669 \r \h </w:instrText>
      </w:r>
      <w:r>
        <w:fldChar w:fldCharType="separate"/>
      </w:r>
      <w:r w:rsidR="00127171">
        <w:t>(7</w:t>
      </w:r>
      <w:r>
        <w:fldChar w:fldCharType="end"/>
      </w:r>
      <w:r>
        <w:t>c)</w:t>
      </w:r>
      <w:r>
        <w:t>：</w:t>
      </w:r>
    </w:p>
    <w:p w14:paraId="225CAD05" w14:textId="77777777" w:rsidR="000603C0" w:rsidRDefault="000603C0" w:rsidP="00D76BB8">
      <w:pPr>
        <w:ind w:firstLine="0"/>
      </w:pPr>
    </w:p>
    <w:p w14:paraId="0EFC8C88" w14:textId="77777777" w:rsidR="00035F4E" w:rsidRDefault="00CF1CA1" w:rsidP="00D76BB8">
      <w:pPr>
        <w:pStyle w:val="Example"/>
      </w:pPr>
      <w:bookmarkStart w:id="27" w:name="_Ref113895137"/>
      <w:bookmarkStart w:id="28" w:name="_Ref114479669"/>
      <w:r>
        <w:t>)</w:t>
      </w:r>
      <w:r>
        <w:tab/>
      </w:r>
      <w:bookmarkEnd w:id="27"/>
      <w:r>
        <w:rPr>
          <w:lang w:eastAsia="zh-TW"/>
        </w:rPr>
        <w:t>核可</w:t>
      </w:r>
      <w:r>
        <w:rPr>
          <w:lang w:eastAsia="zh-TW"/>
        </w:rPr>
        <w:t xml:space="preserve"> EPW </w:t>
      </w:r>
      <w:r>
        <w:rPr>
          <w:lang w:eastAsia="zh-TW"/>
        </w:rPr>
        <w:t>的語境：</w:t>
      </w:r>
    </w:p>
    <w:p w14:paraId="09A805A4" w14:textId="77777777" w:rsidR="00035F4E" w:rsidRDefault="00CF1CA1" w:rsidP="003D5298">
      <w:pPr>
        <w:pStyle w:val="Examplea"/>
        <w:rPr>
          <w:lang w:eastAsia="zh-TW"/>
        </w:rPr>
      </w:pPr>
      <w:proofErr w:type="spellStart"/>
      <w:r>
        <w:t>他</w:t>
      </w:r>
      <w:r>
        <w:rPr>
          <w:u w:val="single"/>
        </w:rPr>
        <w:t>沒</w:t>
      </w:r>
      <w:r>
        <w:t>說什麼</w:t>
      </w:r>
      <w:proofErr w:type="spellEnd"/>
      <w:r>
        <w:rPr>
          <w:lang w:eastAsia="zh-TW"/>
        </w:rPr>
        <w:t>。</w:t>
      </w:r>
      <w:bookmarkEnd w:id="28"/>
      <w:r>
        <w:rPr>
          <w:lang w:eastAsia="zh-TW"/>
        </w:rPr>
        <w:tab/>
      </w:r>
      <w:r>
        <w:rPr>
          <w:lang w:eastAsia="zh-TW"/>
        </w:rPr>
        <w:tab/>
        <w:t>(</w:t>
      </w:r>
      <w:proofErr w:type="spellStart"/>
      <w:r>
        <w:t>否定詞之後</w:t>
      </w:r>
      <w:proofErr w:type="spellEnd"/>
      <w:r>
        <w:rPr>
          <w:lang w:eastAsia="zh-TW"/>
        </w:rPr>
        <w:t>)</w:t>
      </w:r>
    </w:p>
    <w:p w14:paraId="0DED1BF4" w14:textId="77777777" w:rsidR="00035F4E" w:rsidRDefault="00CF1CA1" w:rsidP="003D5298">
      <w:pPr>
        <w:pStyle w:val="Examplea"/>
      </w:pPr>
      <w:proofErr w:type="spellStart"/>
      <w:r>
        <w:t>你吃了什麼</w:t>
      </w:r>
      <w:r>
        <w:rPr>
          <w:u w:val="single"/>
        </w:rPr>
        <w:t>嗎</w:t>
      </w:r>
      <w:proofErr w:type="spellEnd"/>
      <w:r>
        <w:t>?</w:t>
      </w:r>
      <w:r>
        <w:tab/>
      </w:r>
      <w:r>
        <w:tab/>
        <w:t>(</w:t>
      </w:r>
      <w:proofErr w:type="spellStart"/>
      <w:r>
        <w:t>是非問句中</w:t>
      </w:r>
      <w:proofErr w:type="spellEnd"/>
      <w:r>
        <w:t>)</w:t>
      </w:r>
    </w:p>
    <w:p w14:paraId="5C561C08" w14:textId="77777777" w:rsidR="00035F4E" w:rsidRDefault="00CF1CA1" w:rsidP="003D5298">
      <w:pPr>
        <w:pStyle w:val="Examplea"/>
      </w:pPr>
      <w:proofErr w:type="spellStart"/>
      <w:r>
        <w:rPr>
          <w:u w:val="single"/>
        </w:rPr>
        <w:lastRenderedPageBreak/>
        <w:t>要是</w:t>
      </w:r>
      <w:proofErr w:type="spellEnd"/>
      <w:r>
        <w:rPr>
          <w:u w:val="single"/>
        </w:rPr>
        <w:t>/</w:t>
      </w:r>
      <w:proofErr w:type="spellStart"/>
      <w:r>
        <w:rPr>
          <w:u w:val="single"/>
        </w:rPr>
        <w:t>如果</w:t>
      </w:r>
      <w:r>
        <w:t>誰欺負你</w:t>
      </w:r>
      <w:proofErr w:type="spellEnd"/>
      <w:r>
        <w:t>…</w:t>
      </w:r>
      <w:r>
        <w:tab/>
        <w:t>(</w:t>
      </w:r>
      <w:proofErr w:type="spellStart"/>
      <w:r>
        <w:t>條件子句中</w:t>
      </w:r>
      <w:proofErr w:type="spellEnd"/>
      <w:r>
        <w:t>)</w:t>
      </w:r>
    </w:p>
    <w:p w14:paraId="6E7E482E" w14:textId="77777777" w:rsidR="00035F4E" w:rsidRDefault="00035F4E" w:rsidP="00D76BB8">
      <w:pPr>
        <w:ind w:firstLine="0"/>
        <w:rPr>
          <w:lang w:eastAsia="de-DE"/>
        </w:rPr>
      </w:pPr>
    </w:p>
    <w:p w14:paraId="7DA3EE6A" w14:textId="02D2C01C" w:rsidR="00035F4E" w:rsidRDefault="00CF1CA1" w:rsidP="00D76BB8">
      <w:pPr>
        <w:ind w:firstLine="0"/>
      </w:pPr>
      <w:r>
        <w:t xml:space="preserve">Li (1992:134) </w:t>
      </w:r>
      <w:r>
        <w:t>提出</w:t>
      </w:r>
      <w:r>
        <w:t xml:space="preserve"> EPW </w:t>
      </w:r>
      <w:r>
        <w:t>的分佈環境為：</w:t>
      </w:r>
      <w:r>
        <w:t>“contexts where the truth value of the proposition is not positively fixed in a definite manner”</w:t>
      </w:r>
      <w:r>
        <w:t>，因此，在</w:t>
      </w:r>
      <w:r w:rsidR="00C03D01">
        <w:rPr>
          <w:rFonts w:hint="eastAsia"/>
        </w:rPr>
        <w:t xml:space="preserve"> </w:t>
      </w:r>
      <w:r>
        <w:fldChar w:fldCharType="begin"/>
      </w:r>
      <w:r>
        <w:instrText xml:space="preserve"> REF _Ref114481755 \r \h </w:instrText>
      </w:r>
      <w:r>
        <w:fldChar w:fldCharType="separate"/>
      </w:r>
      <w:r w:rsidR="00127171">
        <w:t>(8</w:t>
      </w:r>
      <w:r>
        <w:fldChar w:fldCharType="end"/>
      </w:r>
      <w:r>
        <w:t>)</w:t>
      </w:r>
      <w:r w:rsidR="00C03D01">
        <w:t xml:space="preserve"> </w:t>
      </w:r>
      <w:r>
        <w:t>之中真假值無法明確界定的環境下，「什麼」都呈現存在語意。</w:t>
      </w:r>
    </w:p>
    <w:p w14:paraId="14FE5351" w14:textId="77777777" w:rsidR="00035F4E" w:rsidRDefault="00035F4E" w:rsidP="00D76BB8">
      <w:pPr>
        <w:ind w:firstLine="0"/>
        <w:rPr>
          <w:lang w:eastAsia="de-DE"/>
        </w:rPr>
      </w:pPr>
    </w:p>
    <w:p w14:paraId="7BCF192C" w14:textId="77777777" w:rsidR="00035F4E" w:rsidRDefault="00CF1CA1" w:rsidP="00D76BB8">
      <w:pPr>
        <w:pStyle w:val="Example"/>
        <w:rPr>
          <w:lang w:eastAsia="zh-TW"/>
        </w:rPr>
      </w:pPr>
      <w:bookmarkStart w:id="29" w:name="_Ref114481755"/>
      <w:r>
        <w:t>)</w:t>
      </w:r>
      <w:r>
        <w:tab/>
      </w:r>
      <w:r>
        <w:rPr>
          <w:lang w:eastAsia="zh-TW"/>
        </w:rPr>
        <w:t>核可</w:t>
      </w:r>
      <w:r>
        <w:rPr>
          <w:lang w:eastAsia="zh-TW"/>
        </w:rPr>
        <w:t xml:space="preserve"> EPW </w:t>
      </w:r>
      <w:r>
        <w:rPr>
          <w:lang w:eastAsia="zh-TW"/>
        </w:rPr>
        <w:t>的語境：</w:t>
      </w:r>
    </w:p>
    <w:p w14:paraId="5305A984" w14:textId="77777777" w:rsidR="00035F4E" w:rsidRDefault="00CF1CA1" w:rsidP="003D5298">
      <w:pPr>
        <w:pStyle w:val="Examplea"/>
        <w:rPr>
          <w:lang w:eastAsia="zh-TW"/>
        </w:rPr>
      </w:pPr>
      <w:r>
        <w:t>他</w:t>
      </w:r>
      <w:r>
        <w:t xml:space="preserve"> </w:t>
      </w:r>
      <w:proofErr w:type="spellStart"/>
      <w:r>
        <w:rPr>
          <w:u w:val="single"/>
        </w:rPr>
        <w:t>好像</w:t>
      </w:r>
      <w:proofErr w:type="spellEnd"/>
      <w:r>
        <w:rPr>
          <w:u w:val="single"/>
        </w:rPr>
        <w:t>/</w:t>
      </w:r>
      <w:proofErr w:type="spellStart"/>
      <w:r>
        <w:rPr>
          <w:u w:val="single"/>
        </w:rPr>
        <w:t>似乎</w:t>
      </w:r>
      <w:proofErr w:type="spellEnd"/>
      <w:r>
        <w:rPr>
          <w:u w:val="single"/>
        </w:rPr>
        <w:t>/</w:t>
      </w:r>
      <w:proofErr w:type="spellStart"/>
      <w:r>
        <w:rPr>
          <w:u w:val="single"/>
        </w:rPr>
        <w:t>應該</w:t>
      </w:r>
      <w:proofErr w:type="spellEnd"/>
      <w:r>
        <w:rPr>
          <w:u w:val="single"/>
        </w:rPr>
        <w:t>/</w:t>
      </w:r>
      <w:proofErr w:type="spellStart"/>
      <w:r>
        <w:rPr>
          <w:u w:val="single"/>
        </w:rPr>
        <w:t>可能</w:t>
      </w:r>
      <w:proofErr w:type="spellEnd"/>
      <w:r>
        <w:rPr>
          <w:u w:val="single"/>
        </w:rPr>
        <w:t>/</w:t>
      </w:r>
      <w:proofErr w:type="spellStart"/>
      <w:r>
        <w:rPr>
          <w:u w:val="single"/>
        </w:rPr>
        <w:t>大概</w:t>
      </w:r>
      <w:proofErr w:type="spellEnd"/>
      <w:r>
        <w:t xml:space="preserve"> </w:t>
      </w:r>
      <w:proofErr w:type="spellStart"/>
      <w:r>
        <w:t>喜歡什麼人的樣子</w:t>
      </w:r>
      <w:proofErr w:type="spellEnd"/>
      <w:r>
        <w:rPr>
          <w:lang w:eastAsia="zh-TW"/>
        </w:rPr>
        <w:t>。</w:t>
      </w:r>
      <w:r>
        <w:rPr>
          <w:lang w:eastAsia="zh-TW"/>
        </w:rPr>
        <w:tab/>
      </w:r>
      <w:r w:rsidRPr="00E81257">
        <w:rPr>
          <w:lang w:eastAsia="zh-TW"/>
        </w:rPr>
        <w:t>(uncertainty contexts)</w:t>
      </w:r>
      <w:bookmarkEnd w:id="29"/>
    </w:p>
    <w:p w14:paraId="1B450299" w14:textId="77777777" w:rsidR="00035F4E" w:rsidRDefault="00CF1CA1" w:rsidP="003D5298">
      <w:pPr>
        <w:pStyle w:val="Examplea"/>
        <w:rPr>
          <w:lang w:eastAsia="zh-TW"/>
        </w:rPr>
      </w:pPr>
      <w:proofErr w:type="spellStart"/>
      <w:r>
        <w:t>我</w:t>
      </w:r>
      <w:r>
        <w:rPr>
          <w:u w:val="single"/>
        </w:rPr>
        <w:t>以為</w:t>
      </w:r>
      <w:proofErr w:type="spellEnd"/>
      <w:r>
        <w:rPr>
          <w:u w:val="single"/>
        </w:rPr>
        <w:t xml:space="preserve"> [</w:t>
      </w:r>
      <w:proofErr w:type="spellStart"/>
      <w:r>
        <w:t>你喜歡什麼</w:t>
      </w:r>
      <w:proofErr w:type="spellEnd"/>
      <w:r>
        <w:t>]</w:t>
      </w:r>
      <w:r>
        <w:t>。</w:t>
      </w:r>
      <w:r>
        <w:tab/>
      </w:r>
      <w:r>
        <w:tab/>
      </w:r>
      <w:r>
        <w:tab/>
      </w:r>
      <w:r>
        <w:tab/>
      </w:r>
      <w:r>
        <w:tab/>
      </w:r>
      <w:r w:rsidRPr="00E81257">
        <w:t>(non-</w:t>
      </w:r>
      <w:proofErr w:type="spellStart"/>
      <w:r w:rsidRPr="00E81257">
        <w:t>factive</w:t>
      </w:r>
      <w:proofErr w:type="spellEnd"/>
      <w:r w:rsidRPr="00E81257">
        <w:t xml:space="preserve"> complements)</w:t>
      </w:r>
    </w:p>
    <w:p w14:paraId="418172A9" w14:textId="77777777" w:rsidR="00035F4E" w:rsidRDefault="00CF1CA1" w:rsidP="003D5298">
      <w:pPr>
        <w:pStyle w:val="Examplea"/>
        <w:rPr>
          <w:lang w:eastAsia="zh-TW"/>
        </w:rPr>
      </w:pPr>
      <w:proofErr w:type="spellStart"/>
      <w:r>
        <w:t>他看到什麼了</w:t>
      </w:r>
      <w:proofErr w:type="spellEnd"/>
      <w:r>
        <w:rPr>
          <w:lang w:eastAsia="zh-TW"/>
        </w:rPr>
        <w:t>。</w:t>
      </w:r>
      <w:r>
        <w:rPr>
          <w:lang w:eastAsia="zh-TW"/>
        </w:rPr>
        <w:tab/>
      </w:r>
      <w:r>
        <w:rPr>
          <w:lang w:eastAsia="zh-TW"/>
        </w:rPr>
        <w:tab/>
      </w:r>
      <w:r>
        <w:rPr>
          <w:lang w:eastAsia="zh-TW"/>
        </w:rPr>
        <w:tab/>
      </w:r>
      <w:r>
        <w:rPr>
          <w:lang w:eastAsia="zh-TW"/>
        </w:rPr>
        <w:tab/>
      </w:r>
      <w:r>
        <w:rPr>
          <w:lang w:eastAsia="zh-TW"/>
        </w:rPr>
        <w:tab/>
      </w:r>
      <w:r>
        <w:rPr>
          <w:lang w:eastAsia="zh-TW"/>
        </w:rPr>
        <w:tab/>
      </w:r>
      <w:r w:rsidRPr="00E81257">
        <w:rPr>
          <w:lang w:eastAsia="zh-TW"/>
        </w:rPr>
        <w:t>(</w:t>
      </w:r>
      <w:r w:rsidRPr="00E81257">
        <w:t xml:space="preserve">circumstantial </w:t>
      </w:r>
      <w:r w:rsidRPr="00E81257">
        <w:rPr>
          <w:i/>
          <w:iCs/>
        </w:rPr>
        <w:t>le</w:t>
      </w:r>
      <w:r w:rsidRPr="00E81257">
        <w:rPr>
          <w:lang w:eastAsia="zh-TW"/>
        </w:rPr>
        <w:t>)</w:t>
      </w:r>
    </w:p>
    <w:p w14:paraId="1E189763" w14:textId="77777777" w:rsidR="00035F4E" w:rsidRDefault="00035F4E" w:rsidP="00D76BB8">
      <w:pPr>
        <w:ind w:firstLine="0"/>
        <w:rPr>
          <w:lang w:eastAsia="de-DE"/>
        </w:rPr>
      </w:pPr>
    </w:p>
    <w:p w14:paraId="30746A36" w14:textId="7F691207" w:rsidR="00035F4E" w:rsidRDefault="00CF1CA1" w:rsidP="00D76BB8">
      <w:pPr>
        <w:ind w:firstLine="0"/>
      </w:pPr>
      <w:r>
        <w:rPr>
          <w:lang w:eastAsia="de-DE"/>
        </w:rPr>
        <w:t xml:space="preserve">Lin (1998) </w:t>
      </w:r>
      <w:r>
        <w:t>進一步限定</w:t>
      </w:r>
      <w:r>
        <w:t xml:space="preserve"> Li (1992) </w:t>
      </w:r>
      <w:r>
        <w:t>定義的</w:t>
      </w:r>
      <w:r>
        <w:t xml:space="preserve"> EPW </w:t>
      </w:r>
      <w:r>
        <w:t>分佈環境，他的通則概念從</w:t>
      </w:r>
      <w:r>
        <w:t xml:space="preserve"> Li (1992) </w:t>
      </w:r>
      <w:r>
        <w:t>的命題真假值限縮到了</w:t>
      </w:r>
      <w:r>
        <w:t xml:space="preserve"> </w:t>
      </w:r>
      <w:proofErr w:type="spellStart"/>
      <w:r>
        <w:rPr>
          <w:i/>
          <w:iCs/>
        </w:rPr>
        <w:t>wh</w:t>
      </w:r>
      <w:proofErr w:type="spellEnd"/>
      <w:r>
        <w:rPr>
          <w:i/>
          <w:iCs/>
        </w:rPr>
        <w:t xml:space="preserve"> </w:t>
      </w:r>
      <w:r>
        <w:t>詞指涉人事物的存在必然性如</w:t>
      </w:r>
      <w:r w:rsidR="00EB2560">
        <w:rPr>
          <w:rFonts w:hint="eastAsia"/>
        </w:rPr>
        <w:t xml:space="preserve"> </w:t>
      </w:r>
      <w:r>
        <w:fldChar w:fldCharType="begin"/>
      </w:r>
      <w:r>
        <w:instrText xml:space="preserve"> REF _Ref114488727 \r \h </w:instrText>
      </w:r>
      <w:r>
        <w:fldChar w:fldCharType="separate"/>
      </w:r>
      <w:r w:rsidR="00127171">
        <w:t>(9</w:t>
      </w:r>
      <w:r>
        <w:fldChar w:fldCharType="end"/>
      </w:r>
      <w:r>
        <w:t>)</w:t>
      </w:r>
      <w:r>
        <w:t>。</w:t>
      </w:r>
    </w:p>
    <w:p w14:paraId="7D1B6AC3" w14:textId="77777777" w:rsidR="00035F4E" w:rsidRDefault="00035F4E" w:rsidP="00D76BB8">
      <w:pPr>
        <w:ind w:firstLine="0"/>
        <w:rPr>
          <w:lang w:eastAsia="de-DE"/>
        </w:rPr>
      </w:pPr>
    </w:p>
    <w:p w14:paraId="1FDBB02E" w14:textId="09DFC9CD" w:rsidR="00035F4E" w:rsidRDefault="00CF1CA1" w:rsidP="00D76BB8">
      <w:pPr>
        <w:pStyle w:val="Example"/>
      </w:pPr>
      <w:bookmarkStart w:id="30" w:name="_Ref114488727"/>
      <w:r>
        <w:t>)</w:t>
      </w:r>
      <w:r>
        <w:tab/>
        <w:t>Non-Entailment-of-Existence Condition on EPWs (NEEC)</w:t>
      </w:r>
      <w:bookmarkEnd w:id="30"/>
      <w:r w:rsidR="0053540C">
        <w:t>:</w:t>
      </w:r>
    </w:p>
    <w:p w14:paraId="4A029992" w14:textId="77777777" w:rsidR="00035F4E" w:rsidRDefault="00CF1CA1" w:rsidP="00D76BB8">
      <w:pPr>
        <w:pStyle w:val="Gloss0"/>
      </w:pPr>
      <w:r>
        <w:t xml:space="preserve">The use </w:t>
      </w:r>
      <w:proofErr w:type="spellStart"/>
      <w:r>
        <w:t>of</w:t>
      </w:r>
      <w:proofErr w:type="spellEnd"/>
      <w:r>
        <w:t xml:space="preserve"> </w:t>
      </w:r>
      <w:proofErr w:type="spellStart"/>
      <w:r>
        <w:t>an</w:t>
      </w:r>
      <w:proofErr w:type="spellEnd"/>
      <w:r>
        <w:t xml:space="preserve"> EPW </w:t>
      </w:r>
      <w:proofErr w:type="spellStart"/>
      <w:r>
        <w:t>is</w:t>
      </w:r>
      <w:proofErr w:type="spellEnd"/>
      <w:r>
        <w:t xml:space="preserve"> </w:t>
      </w:r>
      <w:proofErr w:type="spellStart"/>
      <w:r>
        <w:t>felicitous</w:t>
      </w:r>
      <w:proofErr w:type="spellEnd"/>
      <w:r>
        <w:t xml:space="preserve"> </w:t>
      </w:r>
      <w:proofErr w:type="spellStart"/>
      <w:r>
        <w:t>iff</w:t>
      </w:r>
      <w:proofErr w:type="spellEnd"/>
      <w:r>
        <w:t xml:space="preserve"> </w:t>
      </w:r>
      <w:proofErr w:type="spellStart"/>
      <w:r>
        <w:t>the</w:t>
      </w:r>
      <w:proofErr w:type="spellEnd"/>
      <w:r>
        <w:t xml:space="preserve"> </w:t>
      </w:r>
      <w:proofErr w:type="spellStart"/>
      <w:r>
        <w:t>proposition</w:t>
      </w:r>
      <w:proofErr w:type="spellEnd"/>
      <w:r>
        <w:t xml:space="preserve"> in </w:t>
      </w:r>
      <w:proofErr w:type="spellStart"/>
      <w:r>
        <w:t>which</w:t>
      </w:r>
      <w:proofErr w:type="spellEnd"/>
      <w:r>
        <w:t xml:space="preserve"> </w:t>
      </w:r>
      <w:proofErr w:type="spellStart"/>
      <w:r>
        <w:t>the</w:t>
      </w:r>
      <w:proofErr w:type="spellEnd"/>
      <w:r>
        <w:t xml:space="preserve"> EPW </w:t>
      </w:r>
      <w:proofErr w:type="spellStart"/>
      <w:r>
        <w:t>appears</w:t>
      </w:r>
      <w:proofErr w:type="spellEnd"/>
      <w:r>
        <w:t xml:space="preserve"> does </w:t>
      </w:r>
      <w:proofErr w:type="spellStart"/>
      <w:r>
        <w:t>not</w:t>
      </w:r>
      <w:proofErr w:type="spellEnd"/>
      <w:r>
        <w:t xml:space="preserve"> </w:t>
      </w:r>
      <w:proofErr w:type="spellStart"/>
      <w:r>
        <w:t>entail</w:t>
      </w:r>
      <w:proofErr w:type="spellEnd"/>
      <w:r>
        <w:t xml:space="preserve"> </w:t>
      </w:r>
    </w:p>
    <w:p w14:paraId="60CA4D1B" w14:textId="1ECB991B" w:rsidR="00035F4E" w:rsidRDefault="00CF1CA1" w:rsidP="00D76BB8">
      <w:pPr>
        <w:pStyle w:val="Gloss0"/>
      </w:pPr>
      <w:proofErr w:type="spellStart"/>
      <w:r>
        <w:t>existence</w:t>
      </w:r>
      <w:proofErr w:type="spellEnd"/>
      <w:r>
        <w:t xml:space="preserve"> </w:t>
      </w:r>
      <w:proofErr w:type="spellStart"/>
      <w:r>
        <w:t>of</w:t>
      </w:r>
      <w:proofErr w:type="spellEnd"/>
      <w:r>
        <w:t xml:space="preserve"> a </w:t>
      </w:r>
      <w:proofErr w:type="spellStart"/>
      <w:r>
        <w:t>referent</w:t>
      </w:r>
      <w:proofErr w:type="spellEnd"/>
      <w:r>
        <w:t xml:space="preserve"> </w:t>
      </w:r>
      <w:proofErr w:type="spellStart"/>
      <w:r>
        <w:t>satisfying</w:t>
      </w:r>
      <w:proofErr w:type="spellEnd"/>
      <w:r>
        <w:t xml:space="preserve"> </w:t>
      </w:r>
      <w:proofErr w:type="spellStart"/>
      <w:r>
        <w:t>the</w:t>
      </w:r>
      <w:proofErr w:type="spellEnd"/>
      <w:r>
        <w:t xml:space="preserve"> </w:t>
      </w:r>
      <w:proofErr w:type="spellStart"/>
      <w:r>
        <w:t>description</w:t>
      </w:r>
      <w:proofErr w:type="spellEnd"/>
      <w:r>
        <w:t xml:space="preserve"> </w:t>
      </w:r>
      <w:proofErr w:type="spellStart"/>
      <w:r>
        <w:t>of</w:t>
      </w:r>
      <w:proofErr w:type="spellEnd"/>
      <w:r>
        <w:t xml:space="preserve"> </w:t>
      </w:r>
      <w:proofErr w:type="spellStart"/>
      <w:r>
        <w:t>the</w:t>
      </w:r>
      <w:proofErr w:type="spellEnd"/>
      <w:r>
        <w:t xml:space="preserve"> EPW.</w:t>
      </w:r>
      <w:r>
        <w:tab/>
        <w:t>(Lin 1998:230)</w:t>
      </w:r>
    </w:p>
    <w:p w14:paraId="4BFCE132" w14:textId="77777777" w:rsidR="00035F4E" w:rsidRDefault="00035F4E" w:rsidP="00D76BB8">
      <w:pPr>
        <w:ind w:firstLine="0"/>
        <w:rPr>
          <w:lang w:val="pt-BR" w:eastAsia="de-DE"/>
        </w:rPr>
      </w:pPr>
    </w:p>
    <w:p w14:paraId="1D41EBDB" w14:textId="0C25EDF9" w:rsidR="00027A04" w:rsidRPr="00027A04" w:rsidRDefault="00CF1CA1" w:rsidP="00027A04">
      <w:pPr>
        <w:rPr>
          <w:lang w:val="pt-BR"/>
        </w:rPr>
      </w:pPr>
      <w:r>
        <w:t>除了界定存在語意可以出現的環境</w:t>
      </w:r>
      <w:r>
        <w:rPr>
          <w:lang w:val="pt-BR"/>
        </w:rPr>
        <w:t>，</w:t>
      </w:r>
      <w:r>
        <w:rPr>
          <w:lang w:val="pt-BR"/>
        </w:rPr>
        <w:t xml:space="preserve">Li (1992) </w:t>
      </w:r>
      <w:r>
        <w:t>更重要的發現是核定</w:t>
      </w:r>
      <w:r>
        <w:rPr>
          <w:lang w:val="pt-BR"/>
        </w:rPr>
        <w:t xml:space="preserve"> EPW </w:t>
      </w:r>
      <w:r>
        <w:t>的關鍵字詞</w:t>
      </w:r>
      <w:r>
        <w:rPr>
          <w:lang w:val="pt-BR"/>
        </w:rPr>
        <w:t>(</w:t>
      </w:r>
      <w:proofErr w:type="spellStart"/>
      <w:r>
        <w:rPr>
          <w:lang w:val="pt-BR"/>
        </w:rPr>
        <w:t>licensor</w:t>
      </w:r>
      <w:proofErr w:type="spellEnd"/>
      <w:r>
        <w:rPr>
          <w:lang w:val="pt-BR"/>
        </w:rPr>
        <w:t xml:space="preserve">) </w:t>
      </w:r>
      <w:r>
        <w:t>必須在結構上成分管轄</w:t>
      </w:r>
      <w:r>
        <w:rPr>
          <w:lang w:val="pt-BR"/>
        </w:rPr>
        <w:t xml:space="preserve"> (c-</w:t>
      </w:r>
      <w:proofErr w:type="spellStart"/>
      <w:r>
        <w:rPr>
          <w:lang w:val="pt-BR"/>
        </w:rPr>
        <w:t>command</w:t>
      </w:r>
      <w:proofErr w:type="spellEnd"/>
      <w:r>
        <w:rPr>
          <w:lang w:val="pt-BR"/>
        </w:rPr>
        <w:t>, Reinhart 1976) EPW</w:t>
      </w:r>
      <w:r>
        <w:rPr>
          <w:lang w:val="pt-BR"/>
        </w:rPr>
        <w:t>，</w:t>
      </w:r>
      <w:r w:rsidR="00B854F7">
        <w:rPr>
          <w:lang w:val="pt-BR"/>
        </w:rPr>
        <w:t>c-</w:t>
      </w:r>
      <w:proofErr w:type="spellStart"/>
      <w:r w:rsidR="00B854F7">
        <w:rPr>
          <w:lang w:val="pt-BR"/>
        </w:rPr>
        <w:t>command</w:t>
      </w:r>
      <w:proofErr w:type="spellEnd"/>
      <w:r w:rsidR="00B854F7">
        <w:rPr>
          <w:rFonts w:hint="eastAsia"/>
          <w:lang w:val="pt-BR"/>
        </w:rPr>
        <w:t>是現代生成語言學中最重要的結構幾何概念，其定義為：</w:t>
      </w:r>
      <w:r w:rsidR="00B854F7" w:rsidRPr="00B854F7">
        <w:rPr>
          <w:lang w:val="pt-BR"/>
        </w:rPr>
        <w:t xml:space="preserve">”a node in a parse </w:t>
      </w:r>
      <w:proofErr w:type="spellStart"/>
      <w:r w:rsidR="00B854F7" w:rsidRPr="00B854F7">
        <w:rPr>
          <w:lang w:val="pt-BR"/>
        </w:rPr>
        <w:t>tree</w:t>
      </w:r>
      <w:proofErr w:type="spellEnd"/>
      <w:r w:rsidR="00B854F7" w:rsidRPr="00B854F7">
        <w:rPr>
          <w:lang w:val="pt-BR"/>
        </w:rPr>
        <w:t xml:space="preserve"> c-</w:t>
      </w:r>
      <w:proofErr w:type="spellStart"/>
      <w:r w:rsidR="00B854F7" w:rsidRPr="00B854F7">
        <w:rPr>
          <w:lang w:val="pt-BR"/>
        </w:rPr>
        <w:t>commands</w:t>
      </w:r>
      <w:proofErr w:type="spellEnd"/>
      <w:r w:rsidR="00B854F7" w:rsidRPr="00B854F7">
        <w:rPr>
          <w:lang w:val="pt-BR"/>
        </w:rPr>
        <w:t xml:space="preserve"> its </w:t>
      </w:r>
      <w:proofErr w:type="spellStart"/>
      <w:r w:rsidR="00B854F7" w:rsidRPr="00B854F7">
        <w:rPr>
          <w:lang w:val="pt-BR"/>
        </w:rPr>
        <w:t>sister</w:t>
      </w:r>
      <w:proofErr w:type="spellEnd"/>
      <w:r w:rsidR="00B854F7" w:rsidRPr="00B854F7">
        <w:rPr>
          <w:lang w:val="pt-BR"/>
        </w:rPr>
        <w:t xml:space="preserve"> node </w:t>
      </w:r>
      <w:proofErr w:type="spellStart"/>
      <w:r w:rsidR="00B854F7" w:rsidRPr="00B854F7">
        <w:rPr>
          <w:lang w:val="pt-BR"/>
        </w:rPr>
        <w:t>and</w:t>
      </w:r>
      <w:proofErr w:type="spellEnd"/>
      <w:r w:rsidR="00B854F7" w:rsidRPr="00B854F7">
        <w:rPr>
          <w:lang w:val="pt-BR"/>
        </w:rPr>
        <w:t xml:space="preserve"> </w:t>
      </w:r>
      <w:proofErr w:type="spellStart"/>
      <w:r w:rsidR="00B854F7" w:rsidRPr="00B854F7">
        <w:rPr>
          <w:lang w:val="pt-BR"/>
        </w:rPr>
        <w:t>all</w:t>
      </w:r>
      <w:proofErr w:type="spellEnd"/>
      <w:r w:rsidR="00B854F7" w:rsidRPr="00B854F7">
        <w:rPr>
          <w:lang w:val="pt-BR"/>
        </w:rPr>
        <w:t xml:space="preserve"> </w:t>
      </w:r>
      <w:proofErr w:type="spellStart"/>
      <w:r w:rsidR="00B854F7" w:rsidRPr="00B854F7">
        <w:rPr>
          <w:lang w:val="pt-BR"/>
        </w:rPr>
        <w:t>of</w:t>
      </w:r>
      <w:proofErr w:type="spellEnd"/>
      <w:r w:rsidR="00B854F7" w:rsidRPr="00B854F7">
        <w:rPr>
          <w:lang w:val="pt-BR"/>
        </w:rPr>
        <w:t xml:space="preserve"> its </w:t>
      </w:r>
      <w:proofErr w:type="spellStart"/>
      <w:r w:rsidR="00B854F7" w:rsidRPr="00B854F7">
        <w:rPr>
          <w:lang w:val="pt-BR"/>
        </w:rPr>
        <w:t>sister's</w:t>
      </w:r>
      <w:proofErr w:type="spellEnd"/>
      <w:r w:rsidR="00B854F7" w:rsidRPr="00B854F7">
        <w:rPr>
          <w:lang w:val="pt-BR"/>
        </w:rPr>
        <w:t xml:space="preserve"> </w:t>
      </w:r>
      <w:proofErr w:type="spellStart"/>
      <w:r w:rsidR="00B854F7" w:rsidRPr="00B854F7">
        <w:rPr>
          <w:lang w:val="pt-BR"/>
        </w:rPr>
        <w:t>descendants</w:t>
      </w:r>
      <w:proofErr w:type="spellEnd"/>
      <w:r w:rsidR="00B854F7" w:rsidRPr="00B854F7">
        <w:rPr>
          <w:lang w:val="pt-BR"/>
        </w:rPr>
        <w:t>”</w:t>
      </w:r>
      <w:r w:rsidR="00B854F7">
        <w:rPr>
          <w:rFonts w:hint="eastAsia"/>
          <w:lang w:val="pt-BR"/>
        </w:rPr>
        <w:t>，以</w:t>
      </w:r>
      <w:r w:rsidR="00B854F7" w:rsidRPr="00B854F7">
        <w:rPr>
          <w:lang w:val="pt-BR"/>
        </w:rPr>
        <w:t xml:space="preserve"> </w:t>
      </w:r>
      <w:r w:rsidR="002C510D">
        <w:rPr>
          <w:lang w:val="pt-BR"/>
        </w:rPr>
        <w:fldChar w:fldCharType="begin"/>
      </w:r>
      <w:r w:rsidR="002C510D">
        <w:rPr>
          <w:lang w:val="pt-BR"/>
        </w:rPr>
        <w:instrText xml:space="preserve"> REF _Ref151898998 \r \h </w:instrText>
      </w:r>
      <w:r w:rsidR="002C510D">
        <w:rPr>
          <w:lang w:val="pt-BR"/>
        </w:rPr>
      </w:r>
      <w:r w:rsidR="002C510D">
        <w:rPr>
          <w:lang w:val="pt-BR"/>
        </w:rPr>
        <w:fldChar w:fldCharType="separate"/>
      </w:r>
      <w:r w:rsidR="00127171">
        <w:rPr>
          <w:lang w:val="pt-BR"/>
        </w:rPr>
        <w:t>(10</w:t>
      </w:r>
      <w:r w:rsidR="002C510D">
        <w:rPr>
          <w:lang w:val="pt-BR"/>
        </w:rPr>
        <w:fldChar w:fldCharType="end"/>
      </w:r>
      <w:r w:rsidR="00B854F7" w:rsidRPr="00B854F7">
        <w:rPr>
          <w:lang w:val="pt-BR"/>
        </w:rPr>
        <w:t xml:space="preserve">) </w:t>
      </w:r>
      <w:r w:rsidR="00B854F7">
        <w:rPr>
          <w:rFonts w:hint="eastAsia"/>
          <w:lang w:val="pt-BR"/>
        </w:rPr>
        <w:t>的樹狀圖為例，</w:t>
      </w:r>
      <w:r w:rsidR="00027A04">
        <w:rPr>
          <w:rFonts w:hint="eastAsia"/>
          <w:lang w:val="pt-BR"/>
        </w:rPr>
        <w:t>A</w:t>
      </w:r>
      <w:r w:rsidR="00027A04">
        <w:rPr>
          <w:lang w:val="pt-BR"/>
        </w:rPr>
        <w:t xml:space="preserve"> </w:t>
      </w:r>
      <w:r w:rsidR="00027A04">
        <w:rPr>
          <w:rFonts w:hint="eastAsia"/>
        </w:rPr>
        <w:t>與</w:t>
      </w:r>
      <w:r w:rsidR="00027A04" w:rsidRPr="00027A04">
        <w:rPr>
          <w:lang w:val="pt-BR"/>
        </w:rPr>
        <w:t xml:space="preserve"> </w:t>
      </w:r>
      <w:r w:rsidR="00027A04">
        <w:rPr>
          <w:lang w:val="pt-BR"/>
        </w:rPr>
        <w:t xml:space="preserve">B </w:t>
      </w:r>
      <w:r w:rsidR="00027A04">
        <w:rPr>
          <w:rFonts w:hint="eastAsia"/>
          <w:lang w:val="pt-BR"/>
        </w:rPr>
        <w:t>互為</w:t>
      </w:r>
      <w:r w:rsidR="00027A04" w:rsidRPr="00027A04">
        <w:rPr>
          <w:lang w:val="pt-BR"/>
        </w:rPr>
        <w:t xml:space="preserve"> </w:t>
      </w:r>
      <w:proofErr w:type="spellStart"/>
      <w:r w:rsidR="009B0942">
        <w:rPr>
          <w:rFonts w:hint="eastAsia"/>
          <w:lang w:val="pt-BR"/>
        </w:rPr>
        <w:t>s</w:t>
      </w:r>
      <w:r w:rsidR="000B211F">
        <w:rPr>
          <w:lang w:val="pt-BR"/>
        </w:rPr>
        <w:t>isters</w:t>
      </w:r>
      <w:proofErr w:type="spellEnd"/>
      <w:r w:rsidR="000B211F">
        <w:rPr>
          <w:lang w:val="pt-BR"/>
        </w:rPr>
        <w:t xml:space="preserve"> (</w:t>
      </w:r>
      <w:r w:rsidR="000B211F">
        <w:rPr>
          <w:rFonts w:hint="eastAsia"/>
          <w:lang w:val="pt-BR"/>
        </w:rPr>
        <w:t>因兩者同屬</w:t>
      </w:r>
      <w:r w:rsidR="000B211F" w:rsidRPr="000B211F">
        <w:rPr>
          <w:lang w:val="pt-BR"/>
        </w:rPr>
        <w:t xml:space="preserve"> M</w:t>
      </w:r>
      <w:r w:rsidR="000B211F">
        <w:rPr>
          <w:lang w:val="pt-BR"/>
        </w:rPr>
        <w:t xml:space="preserve"> </w:t>
      </w:r>
      <w:r w:rsidR="000B211F">
        <w:rPr>
          <w:rFonts w:hint="eastAsia"/>
          <w:lang w:val="pt-BR"/>
        </w:rPr>
        <w:t>之下的同階層分支</w:t>
      </w:r>
      <w:r w:rsidR="000B211F">
        <w:rPr>
          <w:rFonts w:hint="eastAsia"/>
          <w:lang w:val="pt-BR"/>
        </w:rPr>
        <w:t>)</w:t>
      </w:r>
      <w:r w:rsidR="00027A04">
        <w:rPr>
          <w:rFonts w:hint="eastAsia"/>
          <w:lang w:val="pt-BR"/>
        </w:rPr>
        <w:t>，因此</w:t>
      </w:r>
      <w:r w:rsidR="00027A04">
        <w:rPr>
          <w:rFonts w:hint="eastAsia"/>
          <w:lang w:val="pt-BR"/>
        </w:rPr>
        <w:t xml:space="preserve"> </w:t>
      </w:r>
      <w:r w:rsidR="00027A04" w:rsidRPr="00027A04">
        <w:rPr>
          <w:lang w:val="pt-BR"/>
        </w:rPr>
        <w:t>A</w:t>
      </w:r>
      <w:r w:rsidR="00027A04">
        <w:rPr>
          <w:lang w:val="pt-BR"/>
        </w:rPr>
        <w:t xml:space="preserve"> c-</w:t>
      </w:r>
      <w:proofErr w:type="spellStart"/>
      <w:r w:rsidR="00027A04">
        <w:rPr>
          <w:lang w:val="pt-BR"/>
        </w:rPr>
        <w:t>command</w:t>
      </w:r>
      <w:proofErr w:type="spellEnd"/>
      <w:r w:rsidR="00027A04">
        <w:rPr>
          <w:lang w:val="pt-BR"/>
        </w:rPr>
        <w:t xml:space="preserve"> B </w:t>
      </w:r>
      <w:r w:rsidR="00027A04">
        <w:rPr>
          <w:rFonts w:hint="eastAsia"/>
          <w:lang w:val="pt-BR"/>
        </w:rPr>
        <w:t>以及</w:t>
      </w:r>
      <w:r w:rsidR="00027A04">
        <w:rPr>
          <w:rFonts w:hint="eastAsia"/>
          <w:lang w:val="pt-BR"/>
        </w:rPr>
        <w:t xml:space="preserve"> </w:t>
      </w:r>
      <w:r w:rsidR="00027A04" w:rsidRPr="00027A04">
        <w:rPr>
          <w:lang w:val="pt-BR"/>
        </w:rPr>
        <w:t>B</w:t>
      </w:r>
      <w:r w:rsidR="00027A04">
        <w:rPr>
          <w:lang w:val="pt-BR"/>
        </w:rPr>
        <w:t xml:space="preserve"> </w:t>
      </w:r>
      <w:r w:rsidR="00027A04">
        <w:rPr>
          <w:rFonts w:hint="eastAsia"/>
          <w:lang w:val="pt-BR"/>
        </w:rPr>
        <w:t>之下所有的成分</w:t>
      </w:r>
      <w:r w:rsidR="006B3FAE">
        <w:rPr>
          <w:rFonts w:hint="eastAsia"/>
          <w:lang w:val="pt-BR"/>
        </w:rPr>
        <w:t xml:space="preserve"> </w:t>
      </w:r>
      <w:r w:rsidR="006B3FAE" w:rsidRPr="006B3FAE">
        <w:rPr>
          <w:lang w:val="pt-BR"/>
        </w:rPr>
        <w:t>(</w:t>
      </w:r>
      <w:r w:rsidR="006B3FAE">
        <w:rPr>
          <w:lang w:val="pt-BR"/>
        </w:rPr>
        <w:t>C, D, F, G</w:t>
      </w:r>
      <w:r w:rsidR="006B3FAE" w:rsidRPr="006B3FAE">
        <w:rPr>
          <w:lang w:val="pt-BR"/>
        </w:rPr>
        <w:t>)</w:t>
      </w:r>
      <w:r w:rsidR="00027A04">
        <w:rPr>
          <w:rFonts w:hint="eastAsia"/>
          <w:lang w:val="pt-BR"/>
        </w:rPr>
        <w:t>。</w:t>
      </w:r>
    </w:p>
    <w:p w14:paraId="625B7C71" w14:textId="77777777" w:rsidR="00685E3B" w:rsidRDefault="00685E3B" w:rsidP="00B854F7">
      <w:pPr>
        <w:ind w:firstLine="0"/>
        <w:rPr>
          <w:lang w:val="pt-BR"/>
        </w:rPr>
      </w:pPr>
    </w:p>
    <w:p w14:paraId="5B99CCD2" w14:textId="52888896" w:rsidR="00507341" w:rsidRDefault="00B854F7" w:rsidP="00507341">
      <w:pPr>
        <w:pStyle w:val="Example"/>
        <w:rPr>
          <w:lang w:val="pt-BR"/>
        </w:rPr>
      </w:pPr>
      <w:bookmarkStart w:id="31" w:name="_Ref151898998"/>
      <w:r>
        <w:rPr>
          <w:rFonts w:hint="eastAsia"/>
          <w:lang w:val="pt-BR"/>
        </w:rPr>
        <w:t>)</w:t>
      </w:r>
      <w:r>
        <w:rPr>
          <w:lang w:val="pt-BR"/>
        </w:rPr>
        <w:tab/>
        <w:t>C-</w:t>
      </w:r>
      <w:proofErr w:type="spellStart"/>
      <w:r>
        <w:rPr>
          <w:lang w:val="pt-BR"/>
        </w:rPr>
        <w:t>command</w:t>
      </w:r>
      <w:bookmarkEnd w:id="31"/>
      <w:proofErr w:type="spellEnd"/>
    </w:p>
    <w:p w14:paraId="46D468E0" w14:textId="5AECD5CE" w:rsidR="00507341" w:rsidRDefault="009321F8" w:rsidP="00066808">
      <w:pPr>
        <w:pStyle w:val="Gloss0"/>
        <w:rPr>
          <w:lang w:eastAsia="de-DE"/>
        </w:rPr>
      </w:pPr>
      <w:r>
        <w:rPr>
          <w:noProof/>
          <w:lang w:eastAsia="de-DE"/>
        </w:rPr>
        <mc:AlternateContent>
          <mc:Choice Requires="wps">
            <w:drawing>
              <wp:anchor distT="0" distB="0" distL="114300" distR="114300" simplePos="0" relativeHeight="251688960" behindDoc="0" locked="0" layoutInCell="1" allowOverlap="1" wp14:anchorId="79C923DF" wp14:editId="6D357E9D">
                <wp:simplePos x="0" y="0"/>
                <wp:positionH relativeFrom="column">
                  <wp:posOffset>357505</wp:posOffset>
                </wp:positionH>
                <wp:positionV relativeFrom="paragraph">
                  <wp:posOffset>29638</wp:posOffset>
                </wp:positionV>
                <wp:extent cx="1585595" cy="776605"/>
                <wp:effectExtent l="0" t="0" r="14605" b="23495"/>
                <wp:wrapNone/>
                <wp:docPr id="1454689434" name="直線接點 2"/>
                <wp:cNvGraphicFramePr/>
                <a:graphic xmlns:a="http://schemas.openxmlformats.org/drawingml/2006/main">
                  <a:graphicData uri="http://schemas.microsoft.com/office/word/2010/wordprocessingShape">
                    <wps:wsp>
                      <wps:cNvCnPr/>
                      <wps:spPr>
                        <a:xfrm flipV="1">
                          <a:off x="0" y="0"/>
                          <a:ext cx="1585595" cy="776605"/>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45727A" id="直線接點 2"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5pt,2.35pt" to="153pt,6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" strokecolor="black [3200]" strokeweight="1pt">
                <v:stroke dashstyle="dash" joinstyle="miter"/>
              </v:line>
            </w:pict>
          </mc:Fallback>
        </mc:AlternateContent>
      </w:r>
      <w:r w:rsidR="004D0900">
        <w:rPr>
          <w:noProof/>
          <w:lang w:eastAsia="de-DE"/>
        </w:rPr>
        <mc:AlternateContent>
          <mc:Choice Requires="wps">
            <w:drawing>
              <wp:anchor distT="0" distB="0" distL="114300" distR="114300" simplePos="0" relativeHeight="251691008" behindDoc="0" locked="0" layoutInCell="1" allowOverlap="1" wp14:anchorId="4D5F3909" wp14:editId="79A0D95B">
                <wp:simplePos x="0" y="0"/>
                <wp:positionH relativeFrom="column">
                  <wp:posOffset>1908810</wp:posOffset>
                </wp:positionH>
                <wp:positionV relativeFrom="paragraph">
                  <wp:posOffset>131873</wp:posOffset>
                </wp:positionV>
                <wp:extent cx="391098" cy="0"/>
                <wp:effectExtent l="0" t="63500" r="0" b="76200"/>
                <wp:wrapNone/>
                <wp:docPr id="1883225042" name="直線接點 2"/>
                <wp:cNvGraphicFramePr/>
                <a:graphic xmlns:a="http://schemas.openxmlformats.org/drawingml/2006/main">
                  <a:graphicData uri="http://schemas.microsoft.com/office/word/2010/wordprocessingShape">
                    <wps:wsp>
                      <wps:cNvCnPr/>
                      <wps:spPr>
                        <a:xfrm flipV="1">
                          <a:off x="0" y="0"/>
                          <a:ext cx="391098" cy="0"/>
                        </a:xfrm>
                        <a:prstGeom prst="line">
                          <a:avLst/>
                        </a:prstGeom>
                        <a:ln w="12700">
                          <a:prstDash val="dash"/>
                          <a:headEnd type="non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29DCE8" id="直線接點 2" o:spid="_x0000_s1026" style="position:absolute;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3pt,10.4pt" to="181.1pt,1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" strokecolor="black [3200]" strokeweight="1pt">
                <v:stroke dashstyle="dash" endarrow="block" joinstyle="miter"/>
              </v:line>
            </w:pict>
          </mc:Fallback>
        </mc:AlternateContent>
      </w:r>
      <w:r w:rsidR="00507341">
        <w:rPr>
          <w:lang w:eastAsia="de-DE"/>
        </w:rPr>
        <w:tab/>
      </w:r>
      <w:r w:rsidR="00507341">
        <w:rPr>
          <w:lang w:eastAsia="de-DE"/>
        </w:rPr>
        <w:tab/>
        <w:t>M</w:t>
      </w:r>
      <w:r w:rsidR="004D0900">
        <w:rPr>
          <w:lang w:eastAsia="de-DE"/>
        </w:rPr>
        <w:tab/>
      </w:r>
      <w:r w:rsidR="004D0900">
        <w:rPr>
          <w:lang w:eastAsia="de-DE"/>
        </w:rPr>
        <w:tab/>
      </w:r>
      <w:r w:rsidR="004D0900">
        <w:rPr>
          <w:lang w:eastAsia="de-DE"/>
        </w:rPr>
        <w:tab/>
      </w:r>
      <w:r w:rsidR="00C54901">
        <w:rPr>
          <w:lang w:eastAsia="de-DE"/>
        </w:rPr>
        <w:t xml:space="preserve"> </w:t>
      </w:r>
      <w:r w:rsidR="00C54901">
        <w:rPr>
          <w:lang w:val="en-US"/>
        </w:rPr>
        <w:t xml:space="preserve">A </w:t>
      </w:r>
      <w:r w:rsidR="00C54901">
        <w:rPr>
          <w:rFonts w:hint="eastAsia"/>
          <w:lang w:val="en-US"/>
        </w:rPr>
        <w:t>的</w:t>
      </w:r>
      <w:r w:rsidR="001902EB">
        <w:rPr>
          <w:rFonts w:hint="eastAsia"/>
          <w:lang w:val="en-US"/>
        </w:rPr>
        <w:t xml:space="preserve"> </w:t>
      </w:r>
      <w:r w:rsidR="00C54901">
        <w:t>c-</w:t>
      </w:r>
      <w:proofErr w:type="spellStart"/>
      <w:r w:rsidR="00C54901">
        <w:t>command</w:t>
      </w:r>
      <w:proofErr w:type="spellEnd"/>
      <w:r w:rsidR="00C54901">
        <w:t xml:space="preserve"> </w:t>
      </w:r>
      <w:r w:rsidR="00C54901">
        <w:rPr>
          <w:rFonts w:hint="eastAsia"/>
          <w:lang w:val="en-US"/>
        </w:rPr>
        <w:t>範圍</w:t>
      </w:r>
    </w:p>
    <w:p w14:paraId="3098CA78" w14:textId="4BE1FB7F" w:rsidR="00066808" w:rsidRPr="00066808" w:rsidRDefault="00AF20B6" w:rsidP="00066808">
      <w:pPr>
        <w:pStyle w:val="Gloss0"/>
        <w:rPr>
          <w:lang w:eastAsia="de-DE"/>
        </w:rPr>
      </w:pPr>
      <w:r>
        <w:rPr>
          <w:noProof/>
          <w:lang w:eastAsia="de-DE"/>
        </w:rPr>
        <mc:AlternateContent>
          <mc:Choice Requires="wps">
            <w:drawing>
              <wp:anchor distT="0" distB="0" distL="114300" distR="114300" simplePos="0" relativeHeight="251665408" behindDoc="0" locked="0" layoutInCell="1" allowOverlap="1" wp14:anchorId="318F0B73" wp14:editId="35BC1C7F">
                <wp:simplePos x="0" y="0"/>
                <wp:positionH relativeFrom="column">
                  <wp:posOffset>623570</wp:posOffset>
                </wp:positionH>
                <wp:positionV relativeFrom="paragraph">
                  <wp:posOffset>12190</wp:posOffset>
                </wp:positionV>
                <wp:extent cx="363220" cy="159385"/>
                <wp:effectExtent l="0" t="0" r="17780" b="18415"/>
                <wp:wrapNone/>
                <wp:docPr id="404224315" name="直線接點 2"/>
                <wp:cNvGraphicFramePr/>
                <a:graphic xmlns:a="http://schemas.openxmlformats.org/drawingml/2006/main">
                  <a:graphicData uri="http://schemas.microsoft.com/office/word/2010/wordprocessingShape">
                    <wps:wsp>
                      <wps:cNvCnPr/>
                      <wps:spPr>
                        <a:xfrm flipV="1">
                          <a:off x="0" y="0"/>
                          <a:ext cx="363220" cy="159385"/>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624279" id="直線接點 2"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1pt,.95pt" to="77.7pt,1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" strokecolor="black [3200]">
                <v:stroke joinstyle="miter"/>
              </v:line>
            </w:pict>
          </mc:Fallback>
        </mc:AlternateContent>
      </w:r>
      <w:r w:rsidR="00606CF3">
        <w:rPr>
          <w:noProof/>
          <w:lang w:eastAsia="de-DE"/>
        </w:rPr>
        <mc:AlternateContent>
          <mc:Choice Requires="wps">
            <w:drawing>
              <wp:anchor distT="0" distB="0" distL="114300" distR="114300" simplePos="0" relativeHeight="251667456" behindDoc="0" locked="0" layoutInCell="1" allowOverlap="1" wp14:anchorId="18783D55" wp14:editId="377A1193">
                <wp:simplePos x="0" y="0"/>
                <wp:positionH relativeFrom="column">
                  <wp:posOffset>984885</wp:posOffset>
                </wp:positionH>
                <wp:positionV relativeFrom="paragraph">
                  <wp:posOffset>25828</wp:posOffset>
                </wp:positionV>
                <wp:extent cx="363220" cy="159385"/>
                <wp:effectExtent l="38100" t="38100" r="30480" b="31115"/>
                <wp:wrapNone/>
                <wp:docPr id="340123443" name="直線接點 2"/>
                <wp:cNvGraphicFramePr/>
                <a:graphic xmlns:a="http://schemas.openxmlformats.org/drawingml/2006/main">
                  <a:graphicData uri="http://schemas.microsoft.com/office/word/2010/wordprocessingShape">
                    <wps:wsp>
                      <wps:cNvCnPr/>
                      <wps:spPr>
                        <a:xfrm flipV="1">
                          <a:off x="0" y="0"/>
                          <a:ext cx="363220" cy="159385"/>
                        </a:xfrm>
                        <a:prstGeom prst="line">
                          <a:avLst/>
                        </a:prstGeom>
                        <a:ln w="9525"/>
                        <a:scene3d>
                          <a:camera prst="orthographicFront">
                            <a:rot lat="0" lon="10800000" rev="0"/>
                          </a:camera>
                          <a:lightRig rig="threePt" dir="t"/>
                        </a:scene3d>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A0BB1F" id="直線接點 2"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55pt,2.05pt" to="106.15pt,14.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" strokecolor="black [3200]">
                <v:stroke joinstyle="miter"/>
              </v:line>
            </w:pict>
          </mc:Fallback>
        </mc:AlternateContent>
      </w:r>
    </w:p>
    <w:p w14:paraId="5B439708" w14:textId="2025B32B" w:rsidR="0011224E" w:rsidRDefault="00F602E2" w:rsidP="00066808">
      <w:pPr>
        <w:pStyle w:val="Gloss0"/>
        <w:tabs>
          <w:tab w:val="clear" w:pos="720"/>
          <w:tab w:val="clear" w:pos="1440"/>
          <w:tab w:val="left" w:pos="840"/>
          <w:tab w:val="left" w:pos="2040"/>
        </w:tabs>
        <w:rPr>
          <w:lang w:eastAsia="de-DE"/>
        </w:rPr>
      </w:pPr>
      <w:r>
        <w:rPr>
          <w:noProof/>
          <w:lang w:eastAsia="de-DE"/>
        </w:rPr>
        <mc:AlternateContent>
          <mc:Choice Requires="wps">
            <w:drawing>
              <wp:anchor distT="0" distB="0" distL="114300" distR="114300" simplePos="0" relativeHeight="251670528" behindDoc="0" locked="0" layoutInCell="1" allowOverlap="1" wp14:anchorId="795E1B55" wp14:editId="3A5DD030">
                <wp:simplePos x="0" y="0"/>
                <wp:positionH relativeFrom="column">
                  <wp:posOffset>1346835</wp:posOffset>
                </wp:positionH>
                <wp:positionV relativeFrom="paragraph">
                  <wp:posOffset>174625</wp:posOffset>
                </wp:positionV>
                <wp:extent cx="363220" cy="159385"/>
                <wp:effectExtent l="38100" t="38100" r="30480" b="31115"/>
                <wp:wrapNone/>
                <wp:docPr id="352800359" name="直線接點 2"/>
                <wp:cNvGraphicFramePr/>
                <a:graphic xmlns:a="http://schemas.openxmlformats.org/drawingml/2006/main">
                  <a:graphicData uri="http://schemas.microsoft.com/office/word/2010/wordprocessingShape">
                    <wps:wsp>
                      <wps:cNvCnPr/>
                      <wps:spPr>
                        <a:xfrm flipV="1">
                          <a:off x="0" y="0"/>
                          <a:ext cx="363220" cy="159385"/>
                        </a:xfrm>
                        <a:prstGeom prst="line">
                          <a:avLst/>
                        </a:prstGeom>
                        <a:ln w="9525"/>
                        <a:scene3d>
                          <a:camera prst="orthographicFront">
                            <a:rot lat="0" lon="10800000" rev="0"/>
                          </a:camera>
                          <a:lightRig rig="threePt" dir="t"/>
                        </a:scene3d>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CCCE1B" id="直線接點 2" o:spid="_x0000_s1026" style="position:absolute;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05pt,13.75pt" to="134.65pt,26.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" strokecolor="black [3200]">
                <v:stroke joinstyle="miter"/>
              </v:line>
            </w:pict>
          </mc:Fallback>
        </mc:AlternateContent>
      </w:r>
      <w:r>
        <w:rPr>
          <w:noProof/>
          <w:lang w:eastAsia="de-DE"/>
        </w:rPr>
        <mc:AlternateContent>
          <mc:Choice Requires="wps">
            <w:drawing>
              <wp:anchor distT="0" distB="0" distL="114300" distR="114300" simplePos="0" relativeHeight="251669504" behindDoc="0" locked="0" layoutInCell="1" allowOverlap="1" wp14:anchorId="7D1C9880" wp14:editId="3DF4CF1E">
                <wp:simplePos x="0" y="0"/>
                <wp:positionH relativeFrom="column">
                  <wp:posOffset>985520</wp:posOffset>
                </wp:positionH>
                <wp:positionV relativeFrom="paragraph">
                  <wp:posOffset>178435</wp:posOffset>
                </wp:positionV>
                <wp:extent cx="363220" cy="159385"/>
                <wp:effectExtent l="0" t="0" r="17780" b="18415"/>
                <wp:wrapNone/>
                <wp:docPr id="546213784" name="直線接點 2"/>
                <wp:cNvGraphicFramePr/>
                <a:graphic xmlns:a="http://schemas.openxmlformats.org/drawingml/2006/main">
                  <a:graphicData uri="http://schemas.microsoft.com/office/word/2010/wordprocessingShape">
                    <wps:wsp>
                      <wps:cNvCnPr/>
                      <wps:spPr>
                        <a:xfrm flipV="1">
                          <a:off x="0" y="0"/>
                          <a:ext cx="363220" cy="159385"/>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FB8096" id="直線接點 2"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6pt,14.05pt" to="106.2pt,26.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" strokecolor="black [3200]">
                <v:stroke joinstyle="miter"/>
              </v:line>
            </w:pict>
          </mc:Fallback>
        </mc:AlternateContent>
      </w:r>
      <w:r w:rsidR="00507341">
        <w:rPr>
          <w:lang w:eastAsia="de-DE"/>
        </w:rPr>
        <w:tab/>
      </w:r>
      <w:r w:rsidR="00507341">
        <w:rPr>
          <w:rFonts w:hint="eastAsia"/>
          <w:lang w:eastAsia="de-DE"/>
        </w:rPr>
        <w:t>A</w:t>
      </w:r>
      <w:r w:rsidR="00507341">
        <w:rPr>
          <w:lang w:eastAsia="de-DE"/>
        </w:rPr>
        <w:tab/>
        <w:t>B</w:t>
      </w:r>
    </w:p>
    <w:p w14:paraId="303CCFD9" w14:textId="4417270C" w:rsidR="00F602E2" w:rsidRDefault="0011224E" w:rsidP="00066808">
      <w:pPr>
        <w:pStyle w:val="Gloss0"/>
        <w:tabs>
          <w:tab w:val="clear" w:pos="720"/>
          <w:tab w:val="left" w:pos="840"/>
        </w:tabs>
        <w:rPr>
          <w:lang w:eastAsia="de-DE"/>
        </w:rPr>
      </w:pPr>
      <w:r>
        <w:rPr>
          <w:lang w:eastAsia="de-DE"/>
        </w:rPr>
        <w:tab/>
      </w:r>
      <w:r>
        <w:rPr>
          <w:lang w:eastAsia="de-DE"/>
        </w:rPr>
        <w:tab/>
      </w:r>
    </w:p>
    <w:p w14:paraId="430F5047" w14:textId="47643EAA" w:rsidR="0011224E" w:rsidRDefault="00F602E2" w:rsidP="00F602E2">
      <w:pPr>
        <w:pStyle w:val="Gloss0"/>
        <w:tabs>
          <w:tab w:val="clear" w:pos="720"/>
          <w:tab w:val="left" w:pos="840"/>
        </w:tabs>
        <w:ind w:firstLineChars="50" w:firstLine="120"/>
        <w:rPr>
          <w:lang w:eastAsia="de-DE"/>
        </w:rPr>
      </w:pPr>
      <w:r>
        <w:rPr>
          <w:lang w:eastAsia="de-DE"/>
        </w:rPr>
        <w:tab/>
      </w:r>
      <w:r>
        <w:rPr>
          <w:lang w:eastAsia="de-DE"/>
        </w:rPr>
        <w:tab/>
      </w:r>
      <w:r w:rsidR="0011224E">
        <w:rPr>
          <w:rFonts w:hint="eastAsia"/>
          <w:lang w:eastAsia="de-DE"/>
        </w:rPr>
        <w:t>C</w:t>
      </w:r>
      <w:r w:rsidR="0011224E">
        <w:rPr>
          <w:lang w:eastAsia="de-DE"/>
        </w:rPr>
        <w:tab/>
        <w:t xml:space="preserve">          D</w:t>
      </w:r>
    </w:p>
    <w:p w14:paraId="2AE7D0D6" w14:textId="6BC4E7D5" w:rsidR="00F602E2" w:rsidRDefault="00F602E2" w:rsidP="0011224E">
      <w:pPr>
        <w:pStyle w:val="Gloss0"/>
        <w:tabs>
          <w:tab w:val="clear" w:pos="720"/>
          <w:tab w:val="left" w:pos="840"/>
        </w:tabs>
        <w:rPr>
          <w:lang w:eastAsia="de-DE"/>
        </w:rPr>
      </w:pPr>
      <w:r>
        <w:rPr>
          <w:noProof/>
          <w:lang w:eastAsia="de-DE"/>
        </w:rPr>
        <mc:AlternateContent>
          <mc:Choice Requires="wps">
            <w:drawing>
              <wp:anchor distT="0" distB="0" distL="114300" distR="114300" simplePos="0" relativeHeight="251673600" behindDoc="0" locked="0" layoutInCell="1" allowOverlap="1" wp14:anchorId="604B8E3A" wp14:editId="2980393E">
                <wp:simplePos x="0" y="0"/>
                <wp:positionH relativeFrom="column">
                  <wp:posOffset>1820545</wp:posOffset>
                </wp:positionH>
                <wp:positionV relativeFrom="paragraph">
                  <wp:posOffset>3382</wp:posOffset>
                </wp:positionV>
                <wp:extent cx="363220" cy="159385"/>
                <wp:effectExtent l="38100" t="38100" r="30480" b="31115"/>
                <wp:wrapNone/>
                <wp:docPr id="1563692449" name="直線接點 2"/>
                <wp:cNvGraphicFramePr/>
                <a:graphic xmlns:a="http://schemas.openxmlformats.org/drawingml/2006/main">
                  <a:graphicData uri="http://schemas.microsoft.com/office/word/2010/wordprocessingShape">
                    <wps:wsp>
                      <wps:cNvCnPr/>
                      <wps:spPr>
                        <a:xfrm flipV="1">
                          <a:off x="0" y="0"/>
                          <a:ext cx="363220" cy="159385"/>
                        </a:xfrm>
                        <a:prstGeom prst="line">
                          <a:avLst/>
                        </a:prstGeom>
                        <a:ln w="9525"/>
                        <a:scene3d>
                          <a:camera prst="orthographicFront">
                            <a:rot lat="0" lon="10800000" rev="0"/>
                          </a:camera>
                          <a:lightRig rig="threePt" dir="t"/>
                        </a:scene3d>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3502B7" id="直線接點 2"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35pt,.25pt" to="171.95pt,12.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" strokecolor="black [3200]">
                <v:stroke joinstyle="miter"/>
              </v:line>
            </w:pict>
          </mc:Fallback>
        </mc:AlternateContent>
      </w:r>
      <w:r>
        <w:rPr>
          <w:noProof/>
          <w:lang w:eastAsia="de-DE"/>
        </w:rPr>
        <mc:AlternateContent>
          <mc:Choice Requires="wps">
            <w:drawing>
              <wp:anchor distT="0" distB="0" distL="114300" distR="114300" simplePos="0" relativeHeight="251672576" behindDoc="0" locked="0" layoutInCell="1" allowOverlap="1" wp14:anchorId="2584E75E" wp14:editId="1B92B5A3">
                <wp:simplePos x="0" y="0"/>
                <wp:positionH relativeFrom="column">
                  <wp:posOffset>1459230</wp:posOffset>
                </wp:positionH>
                <wp:positionV relativeFrom="paragraph">
                  <wp:posOffset>1270</wp:posOffset>
                </wp:positionV>
                <wp:extent cx="363220" cy="159385"/>
                <wp:effectExtent l="0" t="0" r="17780" b="18415"/>
                <wp:wrapNone/>
                <wp:docPr id="498416847" name="直線接點 2"/>
                <wp:cNvGraphicFramePr/>
                <a:graphic xmlns:a="http://schemas.openxmlformats.org/drawingml/2006/main">
                  <a:graphicData uri="http://schemas.microsoft.com/office/word/2010/wordprocessingShape">
                    <wps:wsp>
                      <wps:cNvCnPr/>
                      <wps:spPr>
                        <a:xfrm flipV="1">
                          <a:off x="0" y="0"/>
                          <a:ext cx="363220" cy="159385"/>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5B14EC" id="直線接點 2"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9pt,.1pt" to="143.5pt,1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" strokecolor="black [3200]">
                <v:stroke joinstyle="miter"/>
              </v:line>
            </w:pict>
          </mc:Fallback>
        </mc:AlternateContent>
      </w:r>
      <w:r w:rsidR="0011224E">
        <w:rPr>
          <w:lang w:eastAsia="de-DE"/>
        </w:rPr>
        <w:tab/>
      </w:r>
    </w:p>
    <w:p w14:paraId="3466C816" w14:textId="3720C129" w:rsidR="0011224E" w:rsidRPr="00507341" w:rsidRDefault="0011224E" w:rsidP="0011224E">
      <w:pPr>
        <w:pStyle w:val="Gloss0"/>
        <w:tabs>
          <w:tab w:val="clear" w:pos="720"/>
          <w:tab w:val="left" w:pos="840"/>
        </w:tabs>
        <w:rPr>
          <w:lang w:eastAsia="de-DE"/>
        </w:rPr>
      </w:pPr>
      <w:r>
        <w:rPr>
          <w:lang w:eastAsia="de-DE"/>
        </w:rPr>
        <w:tab/>
      </w:r>
      <w:r>
        <w:rPr>
          <w:lang w:eastAsia="de-DE"/>
        </w:rPr>
        <w:tab/>
        <w:t xml:space="preserve"> </w:t>
      </w:r>
      <w:r w:rsidR="00F602E2">
        <w:rPr>
          <w:lang w:eastAsia="de-DE"/>
        </w:rPr>
        <w:tab/>
      </w:r>
      <w:r>
        <w:rPr>
          <w:rFonts w:hint="eastAsia"/>
          <w:lang w:eastAsia="de-DE"/>
        </w:rPr>
        <w:t>F</w:t>
      </w:r>
      <w:r>
        <w:rPr>
          <w:lang w:eastAsia="de-DE"/>
        </w:rPr>
        <w:tab/>
        <w:t xml:space="preserve">        G</w:t>
      </w:r>
    </w:p>
    <w:p w14:paraId="7C83D247" w14:textId="77777777" w:rsidR="00027A04" w:rsidRDefault="00027A04" w:rsidP="00D76BB8"/>
    <w:p w14:paraId="30F3FB7E" w14:textId="1D8E4E70" w:rsidR="00035F4E" w:rsidRDefault="00CF1CA1" w:rsidP="00832939">
      <w:pPr>
        <w:rPr>
          <w:lang w:val="pt-BR"/>
        </w:rPr>
      </w:pPr>
      <w:r>
        <w:t>舉例來說</w:t>
      </w:r>
      <w:r>
        <w:rPr>
          <w:lang w:val="pt-BR"/>
        </w:rPr>
        <w:t>，</w:t>
      </w:r>
      <w:r>
        <w:t>雖然</w:t>
      </w:r>
      <w:r w:rsidR="00CA2299" w:rsidRPr="00CA2299">
        <w:rPr>
          <w:rFonts w:hint="eastAsia"/>
          <w:lang w:val="pt-BR"/>
        </w:rPr>
        <w:t xml:space="preserve"> </w:t>
      </w:r>
      <w:r>
        <w:fldChar w:fldCharType="begin"/>
      </w:r>
      <w:r w:rsidRPr="00B85E9A">
        <w:rPr>
          <w:lang w:val="pt-BR"/>
        </w:rPr>
        <w:instrText xml:space="preserve"> REF _Ref113895137 \r \h </w:instrText>
      </w:r>
      <w:r>
        <w:fldChar w:fldCharType="separate"/>
      </w:r>
      <w:r w:rsidR="00127171">
        <w:rPr>
          <w:lang w:val="pt-BR"/>
        </w:rPr>
        <w:t>(7</w:t>
      </w:r>
      <w:r>
        <w:fldChar w:fldCharType="end"/>
      </w:r>
      <w:r>
        <w:rPr>
          <w:lang w:val="pt-BR"/>
        </w:rPr>
        <w:t>a)</w:t>
      </w:r>
      <w:r w:rsidR="00CA2299">
        <w:rPr>
          <w:lang w:val="pt-BR"/>
        </w:rPr>
        <w:t xml:space="preserve"> </w:t>
      </w:r>
      <w:r>
        <w:t>告訴我們否定詞可以核定</w:t>
      </w:r>
      <w:r>
        <w:rPr>
          <w:lang w:val="pt-BR"/>
        </w:rPr>
        <w:t xml:space="preserve"> EPW</w:t>
      </w:r>
      <w:r>
        <w:rPr>
          <w:lang w:val="pt-BR"/>
        </w:rPr>
        <w:t>，</w:t>
      </w:r>
      <w:r>
        <w:t>但</w:t>
      </w:r>
      <w:r w:rsidR="00CA2299" w:rsidRPr="00FE7D27">
        <w:rPr>
          <w:rFonts w:hint="eastAsia"/>
          <w:lang w:val="pt-BR"/>
        </w:rPr>
        <w:t xml:space="preserve"> </w:t>
      </w:r>
      <w:r>
        <w:fldChar w:fldCharType="begin"/>
      </w:r>
      <w:r w:rsidRPr="00B85E9A">
        <w:rPr>
          <w:lang w:val="pt-BR"/>
        </w:rPr>
        <w:instrText xml:space="preserve"> REF _Ref114482952 \r \h </w:instrText>
      </w:r>
      <w:r>
        <w:fldChar w:fldCharType="separate"/>
      </w:r>
      <w:r w:rsidR="00127171">
        <w:rPr>
          <w:lang w:val="pt-BR"/>
        </w:rPr>
        <w:t>(11</w:t>
      </w:r>
      <w:r>
        <w:fldChar w:fldCharType="end"/>
      </w:r>
      <w:r>
        <w:rPr>
          <w:lang w:val="pt-BR"/>
        </w:rPr>
        <w:t>)</w:t>
      </w:r>
      <w:r w:rsidR="00E035B4">
        <w:rPr>
          <w:lang w:val="pt-BR"/>
        </w:rPr>
        <w:t xml:space="preserve"> </w:t>
      </w:r>
      <w:r w:rsidR="00877C3E">
        <w:rPr>
          <w:rFonts w:hint="eastAsia"/>
          <w:lang w:val="pt-BR"/>
        </w:rPr>
        <w:t>的例句及其簡易的樹狀結構</w:t>
      </w:r>
      <w:r>
        <w:t>顯示此核定關係的前提是否定詞</w:t>
      </w:r>
      <w:r w:rsidR="00550A59">
        <w:rPr>
          <w:rFonts w:hint="eastAsia"/>
        </w:rPr>
        <w:t xml:space="preserve"> </w:t>
      </w:r>
      <w:r w:rsidR="00550A59">
        <w:t>(</w:t>
      </w:r>
      <w:r w:rsidR="002108A0">
        <w:rPr>
          <w:rFonts w:hint="eastAsia"/>
        </w:rPr>
        <w:t>含有</w:t>
      </w:r>
      <w:r w:rsidR="00550A59">
        <w:rPr>
          <w:rFonts w:hint="eastAsia"/>
        </w:rPr>
        <w:t>「不」或是「沒」</w:t>
      </w:r>
      <w:r w:rsidR="002108A0">
        <w:rPr>
          <w:rFonts w:hint="eastAsia"/>
        </w:rPr>
        <w:t>的字詞</w:t>
      </w:r>
      <w:r w:rsidR="00550A59">
        <w:t xml:space="preserve">) </w:t>
      </w:r>
      <w:r>
        <w:t>必須在結構上</w:t>
      </w:r>
      <w:r>
        <w:rPr>
          <w:lang w:val="pt-BR"/>
        </w:rPr>
        <w:t xml:space="preserve"> c-</w:t>
      </w:r>
      <w:proofErr w:type="spellStart"/>
      <w:r>
        <w:rPr>
          <w:lang w:val="pt-BR"/>
        </w:rPr>
        <w:t>command</w:t>
      </w:r>
      <w:proofErr w:type="spellEnd"/>
      <w:r>
        <w:rPr>
          <w:lang w:val="pt-BR"/>
        </w:rPr>
        <w:t xml:space="preserve"> EPW</w:t>
      </w:r>
      <w:r>
        <w:rPr>
          <w:lang w:val="pt-BR"/>
        </w:rPr>
        <w:t>，</w:t>
      </w:r>
      <w:r>
        <w:t>因此雖然</w:t>
      </w:r>
      <w:r w:rsidR="00FE7D27" w:rsidRPr="00C87727">
        <w:rPr>
          <w:rFonts w:hint="eastAsia"/>
          <w:lang w:val="pt-BR"/>
        </w:rPr>
        <w:t xml:space="preserve"> </w:t>
      </w:r>
      <w:r>
        <w:fldChar w:fldCharType="begin"/>
      </w:r>
      <w:r w:rsidRPr="00B85E9A">
        <w:rPr>
          <w:lang w:val="pt-BR"/>
        </w:rPr>
        <w:instrText xml:space="preserve"> REF _Ref114482952 \r \h </w:instrText>
      </w:r>
      <w:r>
        <w:fldChar w:fldCharType="separate"/>
      </w:r>
      <w:r w:rsidR="00127171">
        <w:rPr>
          <w:lang w:val="pt-BR"/>
        </w:rPr>
        <w:t>(11</w:t>
      </w:r>
      <w:r>
        <w:fldChar w:fldCharType="end"/>
      </w:r>
      <w:r>
        <w:rPr>
          <w:lang w:val="pt-BR"/>
        </w:rPr>
        <w:t>)</w:t>
      </w:r>
      <w:r w:rsidR="00FE7D27">
        <w:rPr>
          <w:lang w:val="pt-BR"/>
        </w:rPr>
        <w:t xml:space="preserve"> </w:t>
      </w:r>
      <w:r>
        <w:t>之中有否定詞</w:t>
      </w:r>
      <w:r w:rsidR="00AF5590">
        <w:rPr>
          <w:rFonts w:hint="eastAsia"/>
        </w:rPr>
        <w:t>「沒」</w:t>
      </w:r>
      <w:r>
        <w:rPr>
          <w:lang w:val="pt-BR"/>
        </w:rPr>
        <w:t>，</w:t>
      </w:r>
      <w:r>
        <w:t>但「誰」</w:t>
      </w:r>
      <w:r w:rsidR="00AF5590">
        <w:rPr>
          <w:rFonts w:hint="eastAsia"/>
        </w:rPr>
        <w:t>並不在其</w:t>
      </w:r>
      <w:r w:rsidR="00A35431">
        <w:rPr>
          <w:rFonts w:hint="eastAsia"/>
        </w:rPr>
        <w:t xml:space="preserve"> </w:t>
      </w:r>
      <w:r w:rsidR="00A35431">
        <w:rPr>
          <w:lang w:val="pt-BR"/>
        </w:rPr>
        <w:t>c-</w:t>
      </w:r>
      <w:proofErr w:type="spellStart"/>
      <w:r w:rsidR="00A35431">
        <w:rPr>
          <w:lang w:val="pt-BR"/>
        </w:rPr>
        <w:t>command</w:t>
      </w:r>
      <w:proofErr w:type="spellEnd"/>
      <w:r w:rsidR="00A35431">
        <w:rPr>
          <w:lang w:val="pt-BR"/>
        </w:rPr>
        <w:t xml:space="preserve"> </w:t>
      </w:r>
      <w:r w:rsidR="00AF5590">
        <w:rPr>
          <w:rFonts w:hint="eastAsia"/>
        </w:rPr>
        <w:t>範圍內，因此</w:t>
      </w:r>
      <w:r>
        <w:t>只</w:t>
      </w:r>
      <w:r w:rsidR="00AF5590">
        <w:rPr>
          <w:rFonts w:hint="eastAsia"/>
        </w:rPr>
        <w:t>得到</w:t>
      </w:r>
      <w:r>
        <w:t>疑問語意解釋。</w:t>
      </w:r>
    </w:p>
    <w:p w14:paraId="531B735F" w14:textId="77777777" w:rsidR="00F96970" w:rsidRDefault="00F96970" w:rsidP="00D76BB8">
      <w:pPr>
        <w:ind w:firstLine="0"/>
        <w:rPr>
          <w:lang w:val="pt-BR" w:eastAsia="de-DE"/>
        </w:rPr>
      </w:pPr>
    </w:p>
    <w:p w14:paraId="4967A5DA" w14:textId="77777777" w:rsidR="00F96970" w:rsidRPr="00C87727" w:rsidRDefault="00F96970" w:rsidP="00D76BB8">
      <w:pPr>
        <w:ind w:firstLine="0"/>
        <w:rPr>
          <w:lang w:val="pt-BR" w:eastAsia="de-DE"/>
        </w:rPr>
      </w:pPr>
    </w:p>
    <w:p w14:paraId="007778C5" w14:textId="69B19886" w:rsidR="00035F4E" w:rsidRDefault="00CF1CA1" w:rsidP="00D76BB8">
      <w:pPr>
        <w:pStyle w:val="Example"/>
      </w:pPr>
      <w:bookmarkStart w:id="32" w:name="_Ref114482952"/>
      <w:r>
        <w:t>)</w:t>
      </w:r>
      <w:r>
        <w:tab/>
      </w:r>
      <w:r>
        <w:rPr>
          <w:b/>
        </w:rPr>
        <w:t>誰</w:t>
      </w:r>
      <w:r>
        <w:t xml:space="preserve"> </w:t>
      </w:r>
      <w:r>
        <w:rPr>
          <w:u w:val="single"/>
          <w:lang w:eastAsia="zh-TW"/>
        </w:rPr>
        <w:t>沒</w:t>
      </w:r>
      <w:r>
        <w:rPr>
          <w:lang w:eastAsia="zh-TW"/>
        </w:rPr>
        <w:t>買這本書</w:t>
      </w:r>
      <w:r>
        <w:t>?</w:t>
      </w:r>
      <w:bookmarkEnd w:id="32"/>
    </w:p>
    <w:p w14:paraId="4047AC57" w14:textId="74E4D1A7" w:rsidR="00F96970" w:rsidRPr="00F96970" w:rsidRDefault="00F96970" w:rsidP="00F96970">
      <w:pPr>
        <w:pStyle w:val="Gloss0"/>
        <w:tabs>
          <w:tab w:val="clear" w:pos="720"/>
          <w:tab w:val="left" w:pos="1080"/>
        </w:tabs>
        <w:rPr>
          <w:lang w:val="en-US" w:eastAsia="de-DE"/>
        </w:rPr>
      </w:pPr>
      <w:r>
        <w:rPr>
          <w:lang w:eastAsia="de-DE"/>
        </w:rPr>
        <w:tab/>
      </w:r>
      <w:r>
        <w:rPr>
          <w:lang w:val="en-US" w:eastAsia="de-DE"/>
        </w:rPr>
        <w:t>Sentence</w:t>
      </w:r>
    </w:p>
    <w:p w14:paraId="18AB4EE3" w14:textId="4FADA7FA" w:rsidR="00F96970" w:rsidRPr="00EA54D1" w:rsidRDefault="00457F2B" w:rsidP="00F96970">
      <w:pPr>
        <w:pStyle w:val="Gloss0"/>
        <w:tabs>
          <w:tab w:val="clear" w:pos="1440"/>
          <w:tab w:val="left" w:pos="960"/>
        </w:tabs>
        <w:rPr>
          <w:rFonts w:ascii="ArborWin" w:hAnsi="ArborWin"/>
          <w:lang w:eastAsia="de-DE"/>
        </w:rPr>
      </w:pPr>
      <w:r>
        <w:rPr>
          <w:noProof/>
          <w:lang w:eastAsia="de-DE"/>
        </w:rPr>
        <mc:AlternateContent>
          <mc:Choice Requires="wps">
            <w:drawing>
              <wp:anchor distT="0" distB="0" distL="114300" distR="114300" simplePos="0" relativeHeight="251684864" behindDoc="0" locked="0" layoutInCell="1" allowOverlap="1" wp14:anchorId="30160F54" wp14:editId="46F369F3">
                <wp:simplePos x="0" y="0"/>
                <wp:positionH relativeFrom="column">
                  <wp:posOffset>882864</wp:posOffset>
                </wp:positionH>
                <wp:positionV relativeFrom="paragraph">
                  <wp:posOffset>154687</wp:posOffset>
                </wp:positionV>
                <wp:extent cx="1586138" cy="776689"/>
                <wp:effectExtent l="0" t="0" r="14605" b="23495"/>
                <wp:wrapNone/>
                <wp:docPr id="1803809868" name="直線接點 2"/>
                <wp:cNvGraphicFramePr/>
                <a:graphic xmlns:a="http://schemas.openxmlformats.org/drawingml/2006/main">
                  <a:graphicData uri="http://schemas.microsoft.com/office/word/2010/wordprocessingShape">
                    <wps:wsp>
                      <wps:cNvCnPr/>
                      <wps:spPr>
                        <a:xfrm flipV="1">
                          <a:off x="0" y="0"/>
                          <a:ext cx="1586138" cy="776689"/>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37ECD2" id="直線接點 2" o:spid="_x0000_s1026" style="position:absolute;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5pt,12.2pt" to="194.4pt,73.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" strokecolor="black [3200]" strokeweight="1pt">
                <v:stroke dashstyle="dash" joinstyle="miter"/>
              </v:line>
            </w:pict>
          </mc:Fallback>
        </mc:AlternateContent>
      </w:r>
      <w:r w:rsidR="00270EF3">
        <w:rPr>
          <w:noProof/>
          <w:lang w:eastAsia="de-DE"/>
        </w:rPr>
        <mc:AlternateContent>
          <mc:Choice Requires="wps">
            <w:drawing>
              <wp:anchor distT="0" distB="0" distL="114300" distR="114300" simplePos="0" relativeHeight="251676672" behindDoc="0" locked="0" layoutInCell="1" allowOverlap="1" wp14:anchorId="39051E02" wp14:editId="09627793">
                <wp:simplePos x="0" y="0"/>
                <wp:positionH relativeFrom="column">
                  <wp:posOffset>1032938</wp:posOffset>
                </wp:positionH>
                <wp:positionV relativeFrom="paragraph">
                  <wp:posOffset>36830</wp:posOffset>
                </wp:positionV>
                <wp:extent cx="363220" cy="159385"/>
                <wp:effectExtent l="38100" t="38100" r="30480" b="31115"/>
                <wp:wrapNone/>
                <wp:docPr id="259087393" name="直線接點 2"/>
                <wp:cNvGraphicFramePr/>
                <a:graphic xmlns:a="http://schemas.openxmlformats.org/drawingml/2006/main">
                  <a:graphicData uri="http://schemas.microsoft.com/office/word/2010/wordprocessingShape">
                    <wps:wsp>
                      <wps:cNvCnPr/>
                      <wps:spPr>
                        <a:xfrm flipV="1">
                          <a:off x="0" y="0"/>
                          <a:ext cx="363220" cy="159385"/>
                        </a:xfrm>
                        <a:prstGeom prst="line">
                          <a:avLst/>
                        </a:prstGeom>
                        <a:ln w="9525"/>
                        <a:scene3d>
                          <a:camera prst="orthographicFront">
                            <a:rot lat="0" lon="10800000" rev="0"/>
                          </a:camera>
                          <a:lightRig rig="threePt" dir="t"/>
                        </a:scene3d>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9519E2" id="直線接點 2" o:spid="_x0000_s1026" style="position:absolute;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35pt,2.9pt" to="109.95pt,15.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" strokecolor="black [3200]">
                <v:stroke joinstyle="miter"/>
              </v:line>
            </w:pict>
          </mc:Fallback>
        </mc:AlternateContent>
      </w:r>
      <w:r w:rsidR="00270EF3">
        <w:rPr>
          <w:noProof/>
          <w:lang w:eastAsia="de-DE"/>
        </w:rPr>
        <mc:AlternateContent>
          <mc:Choice Requires="wps">
            <w:drawing>
              <wp:anchor distT="0" distB="0" distL="114300" distR="114300" simplePos="0" relativeHeight="251675648" behindDoc="0" locked="0" layoutInCell="1" allowOverlap="1" wp14:anchorId="31086004" wp14:editId="2191EEFD">
                <wp:simplePos x="0" y="0"/>
                <wp:positionH relativeFrom="column">
                  <wp:posOffset>666115</wp:posOffset>
                </wp:positionH>
                <wp:positionV relativeFrom="paragraph">
                  <wp:posOffset>37465</wp:posOffset>
                </wp:positionV>
                <wp:extent cx="363220" cy="159385"/>
                <wp:effectExtent l="0" t="0" r="17780" b="18415"/>
                <wp:wrapNone/>
                <wp:docPr id="597337625" name="直線接點 2"/>
                <wp:cNvGraphicFramePr/>
                <a:graphic xmlns:a="http://schemas.openxmlformats.org/drawingml/2006/main">
                  <a:graphicData uri="http://schemas.microsoft.com/office/word/2010/wordprocessingShape">
                    <wps:wsp>
                      <wps:cNvCnPr/>
                      <wps:spPr>
                        <a:xfrm flipV="1">
                          <a:off x="0" y="0"/>
                          <a:ext cx="363220" cy="159385"/>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EABCC0" id="直線接點 2" o:spid="_x0000_s1026" style="position:absolute;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45pt,2.95pt" to="81.05pt,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" strokecolor="black [3200]">
                <v:stroke joinstyle="miter"/>
              </v:line>
            </w:pict>
          </mc:Fallback>
        </mc:AlternateContent>
      </w:r>
      <w:r w:rsidR="00F96970">
        <w:rPr>
          <w:rFonts w:ascii="ArborWin" w:hAnsi="ArborWin"/>
          <w:lang w:eastAsia="de-DE"/>
        </w:rPr>
        <w:tab/>
      </w:r>
      <w:r w:rsidR="00F96970">
        <w:rPr>
          <w:rFonts w:ascii="ArborWin" w:hAnsi="ArborWin"/>
          <w:lang w:eastAsia="de-DE"/>
        </w:rPr>
        <w:tab/>
      </w:r>
    </w:p>
    <w:p w14:paraId="771E3D8B" w14:textId="4593559C" w:rsidR="00F96970" w:rsidRPr="0040092B" w:rsidRDefault="00C17C54" w:rsidP="00B9325B">
      <w:pPr>
        <w:pStyle w:val="Gloss0"/>
        <w:tabs>
          <w:tab w:val="clear" w:pos="720"/>
          <w:tab w:val="clear" w:pos="1440"/>
          <w:tab w:val="left" w:pos="840"/>
          <w:tab w:val="left" w:pos="1800"/>
        </w:tabs>
        <w:rPr>
          <w:lang w:val="en-US"/>
        </w:rPr>
      </w:pPr>
      <w:r>
        <w:rPr>
          <w:noProof/>
          <w:lang w:eastAsia="de-DE"/>
        </w:rPr>
        <mc:AlternateContent>
          <mc:Choice Requires="wps">
            <w:drawing>
              <wp:anchor distT="0" distB="0" distL="114300" distR="114300" simplePos="0" relativeHeight="251686912" behindDoc="0" locked="0" layoutInCell="1" allowOverlap="1" wp14:anchorId="75638BCC" wp14:editId="47FFE721">
                <wp:simplePos x="0" y="0"/>
                <wp:positionH relativeFrom="column">
                  <wp:posOffset>2362835</wp:posOffset>
                </wp:positionH>
                <wp:positionV relativeFrom="paragraph">
                  <wp:posOffset>135048</wp:posOffset>
                </wp:positionV>
                <wp:extent cx="391098" cy="0"/>
                <wp:effectExtent l="0" t="63500" r="0" b="76200"/>
                <wp:wrapNone/>
                <wp:docPr id="890107677" name="直線接點 2"/>
                <wp:cNvGraphicFramePr/>
                <a:graphic xmlns:a="http://schemas.openxmlformats.org/drawingml/2006/main">
                  <a:graphicData uri="http://schemas.microsoft.com/office/word/2010/wordprocessingShape">
                    <wps:wsp>
                      <wps:cNvCnPr/>
                      <wps:spPr>
                        <a:xfrm flipV="1">
                          <a:off x="0" y="0"/>
                          <a:ext cx="391098" cy="0"/>
                        </a:xfrm>
                        <a:prstGeom prst="line">
                          <a:avLst/>
                        </a:prstGeom>
                        <a:ln w="12700">
                          <a:prstDash val="dash"/>
                          <a:headEnd type="non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491806" id="直線接點 2" o:spid="_x0000_s1026" style="position:absolute;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05pt,10.65pt" to="216.85pt,1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" strokecolor="black [3200]" strokeweight="1pt">
                <v:stroke dashstyle="dash" endarrow="block" joinstyle="miter"/>
              </v:line>
            </w:pict>
          </mc:Fallback>
        </mc:AlternateContent>
      </w:r>
      <w:r w:rsidR="00B9325B">
        <w:rPr>
          <w:noProof/>
          <w:lang w:eastAsia="de-DE"/>
        </w:rPr>
        <mc:AlternateContent>
          <mc:Choice Requires="wps">
            <w:drawing>
              <wp:anchor distT="0" distB="0" distL="114300" distR="114300" simplePos="0" relativeHeight="251679744" behindDoc="0" locked="0" layoutInCell="1" allowOverlap="1" wp14:anchorId="0F46FC9F" wp14:editId="0DCFC9EA">
                <wp:simplePos x="0" y="0"/>
                <wp:positionH relativeFrom="column">
                  <wp:posOffset>1450975</wp:posOffset>
                </wp:positionH>
                <wp:positionV relativeFrom="paragraph">
                  <wp:posOffset>231982</wp:posOffset>
                </wp:positionV>
                <wp:extent cx="363220" cy="159385"/>
                <wp:effectExtent l="38100" t="38100" r="30480" b="31115"/>
                <wp:wrapNone/>
                <wp:docPr id="686510656" name="直線接點 2"/>
                <wp:cNvGraphicFramePr/>
                <a:graphic xmlns:a="http://schemas.openxmlformats.org/drawingml/2006/main">
                  <a:graphicData uri="http://schemas.microsoft.com/office/word/2010/wordprocessingShape">
                    <wps:wsp>
                      <wps:cNvCnPr/>
                      <wps:spPr>
                        <a:xfrm flipV="1">
                          <a:off x="0" y="0"/>
                          <a:ext cx="363220" cy="159385"/>
                        </a:xfrm>
                        <a:prstGeom prst="line">
                          <a:avLst/>
                        </a:prstGeom>
                        <a:ln w="9525"/>
                        <a:scene3d>
                          <a:camera prst="orthographicFront">
                            <a:rot lat="0" lon="10800000" rev="0"/>
                          </a:camera>
                          <a:lightRig rig="threePt" dir="t"/>
                        </a:scene3d>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07AD9D" id="直線接點 2"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25pt,18.25pt" to="142.85pt,30.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" strokecolor="black [3200]">
                <v:stroke joinstyle="miter"/>
              </v:line>
            </w:pict>
          </mc:Fallback>
        </mc:AlternateContent>
      </w:r>
      <w:r w:rsidR="00B9325B">
        <w:rPr>
          <w:noProof/>
          <w:lang w:eastAsia="de-DE"/>
        </w:rPr>
        <mc:AlternateContent>
          <mc:Choice Requires="wps">
            <w:drawing>
              <wp:anchor distT="0" distB="0" distL="114300" distR="114300" simplePos="0" relativeHeight="251678720" behindDoc="0" locked="0" layoutInCell="1" allowOverlap="1" wp14:anchorId="3F5717E0" wp14:editId="2BF66F8B">
                <wp:simplePos x="0" y="0"/>
                <wp:positionH relativeFrom="column">
                  <wp:posOffset>1084580</wp:posOffset>
                </wp:positionH>
                <wp:positionV relativeFrom="paragraph">
                  <wp:posOffset>230505</wp:posOffset>
                </wp:positionV>
                <wp:extent cx="363220" cy="159385"/>
                <wp:effectExtent l="0" t="0" r="17780" b="18415"/>
                <wp:wrapNone/>
                <wp:docPr id="1780874535" name="直線接點 2"/>
                <wp:cNvGraphicFramePr/>
                <a:graphic xmlns:a="http://schemas.openxmlformats.org/drawingml/2006/main">
                  <a:graphicData uri="http://schemas.microsoft.com/office/word/2010/wordprocessingShape">
                    <wps:wsp>
                      <wps:cNvCnPr/>
                      <wps:spPr>
                        <a:xfrm flipV="1">
                          <a:off x="0" y="0"/>
                          <a:ext cx="363220" cy="159385"/>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E03BFC" id="直線接點 2"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4pt,18.15pt" to="114pt,30.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" strokecolor="black [3200]">
                <v:stroke joinstyle="miter"/>
              </v:line>
            </w:pict>
          </mc:Fallback>
        </mc:AlternateContent>
      </w:r>
      <w:r w:rsidR="00F96970">
        <w:rPr>
          <w:lang w:eastAsia="de-DE"/>
        </w:rPr>
        <w:tab/>
      </w:r>
      <w:r w:rsidR="00F96970">
        <w:rPr>
          <w:rFonts w:hint="eastAsia"/>
        </w:rPr>
        <w:t>誰</w:t>
      </w:r>
      <w:r w:rsidR="00F96970">
        <w:rPr>
          <w:lang w:eastAsia="de-DE"/>
        </w:rPr>
        <w:tab/>
      </w:r>
      <w:r w:rsidR="005E49BD">
        <w:rPr>
          <w:lang w:val="en-US" w:eastAsia="de-DE"/>
        </w:rPr>
        <w:t>V</w:t>
      </w:r>
      <w:r w:rsidR="00B9325B">
        <w:rPr>
          <w:lang w:val="en-US" w:eastAsia="de-DE"/>
        </w:rPr>
        <w:t xml:space="preserve">erb </w:t>
      </w:r>
      <w:r w:rsidR="005E49BD">
        <w:rPr>
          <w:lang w:val="en-US" w:eastAsia="de-DE"/>
        </w:rPr>
        <w:t>P</w:t>
      </w:r>
      <w:r w:rsidR="00B9325B">
        <w:rPr>
          <w:lang w:val="en-US" w:eastAsia="de-DE"/>
        </w:rPr>
        <w:t>hrase</w:t>
      </w:r>
      <w:r w:rsidR="00B53D1A">
        <w:rPr>
          <w:lang w:val="en-US" w:eastAsia="de-DE"/>
        </w:rPr>
        <w:tab/>
      </w:r>
      <w:r w:rsidR="00B53D1A">
        <w:rPr>
          <w:lang w:val="en-US" w:eastAsia="de-DE"/>
        </w:rPr>
        <w:tab/>
      </w:r>
      <w:r>
        <w:rPr>
          <w:lang w:val="en-US" w:eastAsia="de-DE"/>
        </w:rPr>
        <w:t xml:space="preserve">  </w:t>
      </w:r>
      <w:r w:rsidR="00791083">
        <w:rPr>
          <w:rFonts w:hint="eastAsia"/>
          <w:lang w:val="en-US"/>
        </w:rPr>
        <w:t>「沒」的</w:t>
      </w:r>
      <w:r w:rsidR="00955724">
        <w:t>c-</w:t>
      </w:r>
      <w:proofErr w:type="spellStart"/>
      <w:r w:rsidR="00955724">
        <w:t>command</w:t>
      </w:r>
      <w:proofErr w:type="spellEnd"/>
      <w:r w:rsidR="00955724">
        <w:t xml:space="preserve"> </w:t>
      </w:r>
      <w:r w:rsidR="00B53D1A">
        <w:rPr>
          <w:rFonts w:hint="eastAsia"/>
          <w:lang w:val="en-US"/>
        </w:rPr>
        <w:t>範圍</w:t>
      </w:r>
    </w:p>
    <w:p w14:paraId="560A2C4B" w14:textId="5B82BD98" w:rsidR="00F96970" w:rsidRPr="0040092B" w:rsidRDefault="00D75090" w:rsidP="00602B49">
      <w:pPr>
        <w:pStyle w:val="Gloss0"/>
        <w:tabs>
          <w:tab w:val="clear" w:pos="720"/>
          <w:tab w:val="left" w:pos="840"/>
        </w:tabs>
        <w:rPr>
          <w:lang w:val="en-US" w:eastAsia="de-DE"/>
        </w:rPr>
      </w:pPr>
      <w:r>
        <w:rPr>
          <w:noProof/>
          <w:lang w:eastAsia="de-DE"/>
        </w:rPr>
        <mc:AlternateContent>
          <mc:Choice Requires="wps">
            <w:drawing>
              <wp:anchor distT="0" distB="0" distL="114300" distR="114300" simplePos="0" relativeHeight="251681792" behindDoc="0" locked="0" layoutInCell="1" allowOverlap="1" wp14:anchorId="01F9B1AD" wp14:editId="396CA0C5">
                <wp:simplePos x="0" y="0"/>
                <wp:positionH relativeFrom="column">
                  <wp:posOffset>1659890</wp:posOffset>
                </wp:positionH>
                <wp:positionV relativeFrom="paragraph">
                  <wp:posOffset>239395</wp:posOffset>
                </wp:positionV>
                <wp:extent cx="363220" cy="159385"/>
                <wp:effectExtent l="0" t="0" r="17780" b="18415"/>
                <wp:wrapNone/>
                <wp:docPr id="1784618422" name="直線接點 2"/>
                <wp:cNvGraphicFramePr/>
                <a:graphic xmlns:a="http://schemas.openxmlformats.org/drawingml/2006/main">
                  <a:graphicData uri="http://schemas.microsoft.com/office/word/2010/wordprocessingShape">
                    <wps:wsp>
                      <wps:cNvCnPr/>
                      <wps:spPr>
                        <a:xfrm flipV="1">
                          <a:off x="0" y="0"/>
                          <a:ext cx="363220" cy="159385"/>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8F334E" id="直線接點 2"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7pt,18.85pt" to="159.3pt,3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" strokecolor="black [3200]">
                <v:stroke joinstyle="miter"/>
              </v:line>
            </w:pict>
          </mc:Fallback>
        </mc:AlternateContent>
      </w:r>
      <w:r>
        <w:rPr>
          <w:noProof/>
          <w:lang w:eastAsia="de-DE"/>
        </w:rPr>
        <mc:AlternateContent>
          <mc:Choice Requires="wps">
            <w:drawing>
              <wp:anchor distT="0" distB="0" distL="114300" distR="114300" simplePos="0" relativeHeight="251682816" behindDoc="0" locked="0" layoutInCell="1" allowOverlap="1" wp14:anchorId="274F9E31" wp14:editId="24F0B768">
                <wp:simplePos x="0" y="0"/>
                <wp:positionH relativeFrom="column">
                  <wp:posOffset>2026300</wp:posOffset>
                </wp:positionH>
                <wp:positionV relativeFrom="paragraph">
                  <wp:posOffset>247650</wp:posOffset>
                </wp:positionV>
                <wp:extent cx="363220" cy="159385"/>
                <wp:effectExtent l="38100" t="38100" r="30480" b="31115"/>
                <wp:wrapNone/>
                <wp:docPr id="1578688742" name="直線接點 2"/>
                <wp:cNvGraphicFramePr/>
                <a:graphic xmlns:a="http://schemas.openxmlformats.org/drawingml/2006/main">
                  <a:graphicData uri="http://schemas.microsoft.com/office/word/2010/wordprocessingShape">
                    <wps:wsp>
                      <wps:cNvCnPr/>
                      <wps:spPr>
                        <a:xfrm flipV="1">
                          <a:off x="0" y="0"/>
                          <a:ext cx="363220" cy="159385"/>
                        </a:xfrm>
                        <a:prstGeom prst="line">
                          <a:avLst/>
                        </a:prstGeom>
                        <a:ln w="9525"/>
                        <a:scene3d>
                          <a:camera prst="orthographicFront">
                            <a:rot lat="0" lon="10800000" rev="0"/>
                          </a:camera>
                          <a:lightRig rig="threePt" dir="t"/>
                        </a:scene3d>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A5339E" id="直線接點 2"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55pt,19.5pt" to="188.15pt,3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" strokecolor="black [3200]">
                <v:stroke joinstyle="miter"/>
              </v:line>
            </w:pict>
          </mc:Fallback>
        </mc:AlternateContent>
      </w:r>
      <w:r w:rsidR="00F96970">
        <w:rPr>
          <w:lang w:eastAsia="de-DE"/>
        </w:rPr>
        <w:tab/>
      </w:r>
      <w:r w:rsidR="00F96970">
        <w:rPr>
          <w:lang w:eastAsia="de-DE"/>
        </w:rPr>
        <w:tab/>
      </w:r>
      <w:r w:rsidR="00F96970">
        <w:rPr>
          <w:rFonts w:hint="eastAsia"/>
        </w:rPr>
        <w:t>沒</w:t>
      </w:r>
      <w:r w:rsidR="00F96970">
        <w:rPr>
          <w:lang w:eastAsia="de-DE"/>
        </w:rPr>
        <w:tab/>
        <w:t xml:space="preserve">          </w:t>
      </w:r>
      <w:r w:rsidR="00602B49">
        <w:rPr>
          <w:lang w:eastAsia="de-DE"/>
        </w:rPr>
        <w:t xml:space="preserve">  </w:t>
      </w:r>
      <w:r w:rsidR="00F96970">
        <w:rPr>
          <w:lang w:val="en-US" w:eastAsia="de-DE"/>
        </w:rPr>
        <w:t>V</w:t>
      </w:r>
      <w:r w:rsidR="007D1F89">
        <w:rPr>
          <w:lang w:val="en-US" w:eastAsia="de-DE"/>
        </w:rPr>
        <w:t xml:space="preserve">erb </w:t>
      </w:r>
      <w:r w:rsidR="00F96970">
        <w:rPr>
          <w:lang w:val="en-US" w:eastAsia="de-DE"/>
        </w:rPr>
        <w:t>P</w:t>
      </w:r>
      <w:r w:rsidR="007D1F89">
        <w:rPr>
          <w:lang w:val="en-US" w:eastAsia="de-DE"/>
        </w:rPr>
        <w:t>hrase</w:t>
      </w:r>
    </w:p>
    <w:p w14:paraId="6266B3E0" w14:textId="31A9BEA0" w:rsidR="00F96970" w:rsidRDefault="00F96970" w:rsidP="00A61F17">
      <w:pPr>
        <w:pStyle w:val="Gloss0"/>
        <w:tabs>
          <w:tab w:val="clear" w:pos="720"/>
          <w:tab w:val="left" w:pos="840"/>
        </w:tabs>
      </w:pPr>
      <w:r>
        <w:rPr>
          <w:lang w:eastAsia="de-DE"/>
        </w:rPr>
        <w:tab/>
      </w:r>
      <w:r>
        <w:rPr>
          <w:lang w:eastAsia="de-DE"/>
        </w:rPr>
        <w:tab/>
      </w:r>
      <w:r>
        <w:rPr>
          <w:lang w:eastAsia="de-DE"/>
        </w:rPr>
        <w:tab/>
      </w:r>
      <w:r w:rsidR="00D75090">
        <w:rPr>
          <w:lang w:eastAsia="de-DE"/>
        </w:rPr>
        <w:t xml:space="preserve">  </w:t>
      </w:r>
      <w:r>
        <w:rPr>
          <w:lang w:eastAsia="de-DE"/>
        </w:rPr>
        <w:t xml:space="preserve"> </w:t>
      </w:r>
      <w:r>
        <w:rPr>
          <w:rFonts w:hint="eastAsia"/>
        </w:rPr>
        <w:t>買</w:t>
      </w:r>
      <w:r>
        <w:rPr>
          <w:lang w:eastAsia="de-DE"/>
        </w:rPr>
        <w:tab/>
        <w:t xml:space="preserve">        </w:t>
      </w:r>
      <w:r w:rsidR="00741DF8">
        <w:rPr>
          <w:lang w:eastAsia="de-DE"/>
        </w:rPr>
        <w:t xml:space="preserve">    </w:t>
      </w:r>
      <w:r w:rsidR="00D75090">
        <w:rPr>
          <w:lang w:eastAsia="de-DE"/>
        </w:rPr>
        <w:t xml:space="preserve">  </w:t>
      </w:r>
      <w:r w:rsidR="00741DF8">
        <w:rPr>
          <w:lang w:eastAsia="de-DE"/>
        </w:rPr>
        <w:t xml:space="preserve"> </w:t>
      </w:r>
      <w:r>
        <w:rPr>
          <w:rFonts w:hint="eastAsia"/>
        </w:rPr>
        <w:t>這本書</w:t>
      </w:r>
    </w:p>
    <w:p w14:paraId="092A8BF3" w14:textId="28E5F260" w:rsidR="00F96970" w:rsidRDefault="00F96970" w:rsidP="00D76BB8">
      <w:pPr>
        <w:ind w:firstLine="0"/>
        <w:rPr>
          <w:lang w:eastAsia="de-DE"/>
        </w:rPr>
      </w:pPr>
    </w:p>
    <w:p w14:paraId="0260DF82" w14:textId="1FE0B2D9" w:rsidR="00035F4E" w:rsidRDefault="00CF1CA1" w:rsidP="00D76BB8">
      <w:pPr>
        <w:ind w:firstLine="0"/>
      </w:pPr>
      <w:r>
        <w:t>同樣的道理，雖然</w:t>
      </w:r>
      <w:r w:rsidR="00C87727">
        <w:rPr>
          <w:rFonts w:hint="eastAsia"/>
        </w:rPr>
        <w:t xml:space="preserve"> </w:t>
      </w:r>
      <w:r>
        <w:fldChar w:fldCharType="begin"/>
      </w:r>
      <w:r>
        <w:instrText xml:space="preserve"> REF _Ref114483161 \r \h </w:instrText>
      </w:r>
      <w:r>
        <w:fldChar w:fldCharType="separate"/>
      </w:r>
      <w:r w:rsidR="00127171">
        <w:t>(12</w:t>
      </w:r>
      <w:r>
        <w:fldChar w:fldCharType="end"/>
      </w:r>
      <w:r>
        <w:t>a)</w:t>
      </w:r>
      <w:r w:rsidR="00C87727">
        <w:t xml:space="preserve"> </w:t>
      </w:r>
      <w:r>
        <w:t>中的</w:t>
      </w:r>
      <w:r>
        <w:t xml:space="preserve"> A-</w:t>
      </w:r>
      <w:r>
        <w:rPr>
          <w:i/>
          <w:iCs/>
        </w:rPr>
        <w:t>not</w:t>
      </w:r>
      <w:r>
        <w:t xml:space="preserve">-A </w:t>
      </w:r>
      <w:r>
        <w:t>問句可以核定「什麼人」的存在語意，但是當「什麼人」離開了</w:t>
      </w:r>
      <w:r>
        <w:t xml:space="preserve"> A-</w:t>
      </w:r>
      <w:r>
        <w:rPr>
          <w:i/>
          <w:iCs/>
        </w:rPr>
        <w:t>not</w:t>
      </w:r>
      <w:r>
        <w:t xml:space="preserve">-A </w:t>
      </w:r>
      <w:r>
        <w:t>的</w:t>
      </w:r>
      <w:r>
        <w:t xml:space="preserve"> c-command </w:t>
      </w:r>
      <w:r>
        <w:t>範圍，</w:t>
      </w:r>
      <w:r>
        <w:fldChar w:fldCharType="begin"/>
      </w:r>
      <w:r>
        <w:instrText xml:space="preserve"> REF _Ref114483161 \r \h </w:instrText>
      </w:r>
      <w:r>
        <w:fldChar w:fldCharType="separate"/>
      </w:r>
      <w:r w:rsidR="00127171">
        <w:t>(12</w:t>
      </w:r>
      <w:r>
        <w:fldChar w:fldCharType="end"/>
      </w:r>
      <w:r>
        <w:t>b)</w:t>
      </w:r>
      <w:r w:rsidR="00C87727">
        <w:t xml:space="preserve"> </w:t>
      </w:r>
      <w:r>
        <w:t>便成為一個不合法的句子</w:t>
      </w:r>
      <w:r>
        <w:rPr>
          <w:rStyle w:val="afc"/>
        </w:rPr>
        <w:footnoteReference w:id="9"/>
      </w:r>
      <w:r>
        <w:t>。</w:t>
      </w:r>
    </w:p>
    <w:p w14:paraId="596B2BB5" w14:textId="77777777" w:rsidR="00035F4E" w:rsidRDefault="00035F4E" w:rsidP="00D76BB8">
      <w:pPr>
        <w:ind w:firstLine="0"/>
      </w:pPr>
    </w:p>
    <w:p w14:paraId="7F78ADE7" w14:textId="77777777" w:rsidR="00035F4E" w:rsidRDefault="00CF1CA1" w:rsidP="00D76BB8">
      <w:pPr>
        <w:pStyle w:val="Example"/>
      </w:pPr>
      <w:bookmarkStart w:id="33" w:name="_Ref114483161"/>
      <w:r>
        <w:t>)</w:t>
      </w:r>
      <w:r>
        <w:tab/>
        <w:t>A-</w:t>
      </w:r>
      <w:r>
        <w:rPr>
          <w:i/>
          <w:iCs/>
        </w:rPr>
        <w:t>not</w:t>
      </w:r>
      <w:r>
        <w:t xml:space="preserve">-A </w:t>
      </w:r>
      <w:r>
        <w:rPr>
          <w:lang w:eastAsia="zh-TW"/>
        </w:rPr>
        <w:t>審核</w:t>
      </w:r>
      <w:r>
        <w:rPr>
          <w:lang w:eastAsia="zh-TW"/>
        </w:rPr>
        <w:t xml:space="preserve"> EPW </w:t>
      </w:r>
      <w:r>
        <w:rPr>
          <w:lang w:eastAsia="zh-TW"/>
        </w:rPr>
        <w:t>的</w:t>
      </w:r>
      <w:r>
        <w:rPr>
          <w:lang w:eastAsia="zh-TW"/>
        </w:rPr>
        <w:t xml:space="preserve"> c-command </w:t>
      </w:r>
      <w:r>
        <w:rPr>
          <w:lang w:eastAsia="zh-TW"/>
        </w:rPr>
        <w:t>效應：</w:t>
      </w:r>
    </w:p>
    <w:p w14:paraId="53B48522" w14:textId="77777777" w:rsidR="00035F4E" w:rsidRDefault="00CF1CA1" w:rsidP="003D5298">
      <w:pPr>
        <w:pStyle w:val="Examplea"/>
      </w:pPr>
      <w:r>
        <w:t>他</w:t>
      </w:r>
      <w:r>
        <w:t xml:space="preserve"> </w:t>
      </w:r>
      <w:proofErr w:type="spellStart"/>
      <w:r>
        <w:rPr>
          <w:u w:val="single"/>
        </w:rPr>
        <w:t>喜不喜歡</w:t>
      </w:r>
      <w:proofErr w:type="spellEnd"/>
      <w:r>
        <w:rPr>
          <w:u w:val="single"/>
        </w:rPr>
        <w:t xml:space="preserve"> </w:t>
      </w:r>
      <w:proofErr w:type="spellStart"/>
      <w:r>
        <w:t>什麼人</w:t>
      </w:r>
      <w:proofErr w:type="spellEnd"/>
      <w:r>
        <w:t>?</w:t>
      </w:r>
      <w:bookmarkEnd w:id="33"/>
    </w:p>
    <w:p w14:paraId="4F6439E6" w14:textId="77777777" w:rsidR="00035F4E" w:rsidRDefault="00CF1CA1" w:rsidP="003D5298">
      <w:pPr>
        <w:pStyle w:val="Examplea"/>
      </w:pPr>
      <w:r>
        <w:rPr>
          <w:b/>
          <w:bCs/>
        </w:rPr>
        <w:t>*</w:t>
      </w:r>
      <w:proofErr w:type="spellStart"/>
      <w:r>
        <w:t>什麼人</w:t>
      </w:r>
      <w:proofErr w:type="spellEnd"/>
      <w:r>
        <w:t xml:space="preserve"> </w:t>
      </w:r>
      <w:proofErr w:type="spellStart"/>
      <w:r>
        <w:rPr>
          <w:u w:val="single"/>
        </w:rPr>
        <w:t>喜不喜歡</w:t>
      </w:r>
      <w:proofErr w:type="spellEnd"/>
      <w:r>
        <w:t xml:space="preserve"> </w:t>
      </w:r>
      <w:r>
        <w:t>他</w:t>
      </w:r>
      <w:r>
        <w:t>?</w:t>
      </w:r>
    </w:p>
    <w:p w14:paraId="530E1082" w14:textId="77777777" w:rsidR="00035F4E" w:rsidRDefault="00035F4E" w:rsidP="00D76BB8">
      <w:pPr>
        <w:ind w:firstLine="0"/>
      </w:pPr>
    </w:p>
    <w:p w14:paraId="5D9C30E7" w14:textId="402CE22B" w:rsidR="00035F4E" w:rsidRDefault="00CF1CA1" w:rsidP="00D76BB8">
      <w:pPr>
        <w:ind w:firstLine="0"/>
      </w:pPr>
      <w:r>
        <w:t>特別值得強調的是</w:t>
      </w:r>
      <w:r w:rsidR="00B3310A">
        <w:rPr>
          <w:rFonts w:hint="eastAsia"/>
        </w:rPr>
        <w:t xml:space="preserve"> </w:t>
      </w:r>
      <w:r>
        <w:fldChar w:fldCharType="begin"/>
      </w:r>
      <w:r>
        <w:instrText xml:space="preserve"> REF _Ref113895137 \r \h </w:instrText>
      </w:r>
      <w:r>
        <w:fldChar w:fldCharType="separate"/>
      </w:r>
      <w:r w:rsidR="00127171">
        <w:t>(7</w:t>
      </w:r>
      <w:r>
        <w:fldChar w:fldCharType="end"/>
      </w:r>
      <w:r>
        <w:t>a)/</w:t>
      </w:r>
      <w:r>
        <w:fldChar w:fldCharType="begin"/>
      </w:r>
      <w:r>
        <w:instrText xml:space="preserve"> REF _Ref114482952 \r \h </w:instrText>
      </w:r>
      <w:r>
        <w:fldChar w:fldCharType="separate"/>
      </w:r>
      <w:r w:rsidR="00127171">
        <w:t>(11</w:t>
      </w:r>
      <w:r>
        <w:fldChar w:fldCharType="end"/>
      </w:r>
      <w:r>
        <w:t>)</w:t>
      </w:r>
      <w:r w:rsidR="00B3310A">
        <w:t xml:space="preserve"> </w:t>
      </w:r>
      <w:r>
        <w:t>以及</w:t>
      </w:r>
      <w:r w:rsidR="00B3310A">
        <w:rPr>
          <w:rFonts w:hint="eastAsia"/>
        </w:rPr>
        <w:t xml:space="preserve"> </w:t>
      </w:r>
      <w:r>
        <w:fldChar w:fldCharType="begin"/>
      </w:r>
      <w:r>
        <w:instrText xml:space="preserve"> REF _Ref114483161 \r \h </w:instrText>
      </w:r>
      <w:r>
        <w:fldChar w:fldCharType="separate"/>
      </w:r>
      <w:r w:rsidR="00127171">
        <w:t>(12</w:t>
      </w:r>
      <w:r>
        <w:fldChar w:fldCharType="end"/>
      </w:r>
      <w:r>
        <w:t>)</w:t>
      </w:r>
      <w:r w:rsidR="00B3310A">
        <w:t xml:space="preserve"> </w:t>
      </w:r>
      <w:r>
        <w:t>的對比無法由</w:t>
      </w:r>
      <w:r>
        <w:t xml:space="preserve"> </w:t>
      </w:r>
      <w:proofErr w:type="spellStart"/>
      <w:r>
        <w:rPr>
          <w:i/>
          <w:iCs/>
        </w:rPr>
        <w:t>wh</w:t>
      </w:r>
      <w:proofErr w:type="spellEnd"/>
      <w:r>
        <w:rPr>
          <w:i/>
          <w:iCs/>
        </w:rPr>
        <w:t xml:space="preserve"> </w:t>
      </w:r>
      <w:r>
        <w:t>詞與核定詞的相互線性前後次序</w:t>
      </w:r>
      <w:r w:rsidR="0085751A">
        <w:rPr>
          <w:rFonts w:hint="eastAsia"/>
        </w:rPr>
        <w:t xml:space="preserve"> </w:t>
      </w:r>
      <w:r>
        <w:t xml:space="preserve">(linear order) </w:t>
      </w:r>
      <w:r>
        <w:t>決定；的確，表面上核定存在語意的</w:t>
      </w:r>
      <w:r>
        <w:rPr>
          <w:rFonts w:ascii="Apple Color Emoji" w:hAnsi="Apple Color Emoji" w:cs="Apple Color Emoji"/>
        </w:rPr>
        <w:t>核</w:t>
      </w:r>
      <w:r>
        <w:t>定詞都在</w:t>
      </w:r>
      <w:r>
        <w:t xml:space="preserve"> </w:t>
      </w:r>
      <w:proofErr w:type="spellStart"/>
      <w:r>
        <w:rPr>
          <w:i/>
          <w:iCs/>
        </w:rPr>
        <w:t>wh</w:t>
      </w:r>
      <w:proofErr w:type="spellEnd"/>
      <w:r>
        <w:rPr>
          <w:i/>
          <w:iCs/>
        </w:rPr>
        <w:t xml:space="preserve"> </w:t>
      </w:r>
      <w:r>
        <w:t>詞之前，但是線性次序在</w:t>
      </w:r>
      <w:r>
        <w:t xml:space="preserve"> </w:t>
      </w:r>
      <w:proofErr w:type="spellStart"/>
      <w:r>
        <w:rPr>
          <w:i/>
          <w:iCs/>
        </w:rPr>
        <w:t>wh</w:t>
      </w:r>
      <w:proofErr w:type="spellEnd"/>
      <w:r>
        <w:rPr>
          <w:i/>
          <w:iCs/>
        </w:rPr>
        <w:t xml:space="preserve"> </w:t>
      </w:r>
      <w:r>
        <w:t>詞之前並不必然等同於結構上</w:t>
      </w:r>
      <w:r>
        <w:t xml:space="preserve"> c-command </w:t>
      </w:r>
      <w:proofErr w:type="spellStart"/>
      <w:r>
        <w:rPr>
          <w:i/>
          <w:iCs/>
        </w:rPr>
        <w:t>wh</w:t>
      </w:r>
      <w:proofErr w:type="spellEnd"/>
      <w:r>
        <w:rPr>
          <w:i/>
          <w:iCs/>
        </w:rPr>
        <w:t xml:space="preserve"> </w:t>
      </w:r>
      <w:r>
        <w:t>詞，以</w:t>
      </w:r>
      <w:r w:rsidR="008004BA">
        <w:rPr>
          <w:rFonts w:hint="eastAsia"/>
        </w:rPr>
        <w:t xml:space="preserve"> </w:t>
      </w:r>
      <w:r>
        <w:fldChar w:fldCharType="begin"/>
      </w:r>
      <w:r>
        <w:instrText xml:space="preserve"> REF _Ref114485802 \r \h </w:instrText>
      </w:r>
      <w:r>
        <w:fldChar w:fldCharType="separate"/>
      </w:r>
      <w:r w:rsidR="00127171">
        <w:t>(13</w:t>
      </w:r>
      <w:r>
        <w:fldChar w:fldCharType="end"/>
      </w:r>
      <w:r>
        <w:t>)</w:t>
      </w:r>
      <w:r w:rsidR="008004BA">
        <w:t xml:space="preserve"> </w:t>
      </w:r>
      <w:r>
        <w:t>為例，雖然否定詞「不」在「什麼」之前，但由於鑲嵌在複雜名詞主語中，在結構上並不</w:t>
      </w:r>
      <w:r>
        <w:t xml:space="preserve"> c-command </w:t>
      </w:r>
      <w:r>
        <w:t>「什麼」，因此</w:t>
      </w:r>
      <w:r>
        <w:fldChar w:fldCharType="begin"/>
      </w:r>
      <w:r>
        <w:instrText xml:space="preserve"> REF _Ref114485802 \r \h </w:instrText>
      </w:r>
      <w:r>
        <w:fldChar w:fldCharType="separate"/>
      </w:r>
      <w:r w:rsidR="00127171">
        <w:t>(13</w:t>
      </w:r>
      <w:r>
        <w:fldChar w:fldCharType="end"/>
      </w:r>
      <w:r>
        <w:t>)</w:t>
      </w:r>
      <w:r>
        <w:t>句的「什麼」無法表達存在語意，整個句子為一個</w:t>
      </w:r>
      <w:r>
        <w:t xml:space="preserve"> </w:t>
      </w:r>
      <w:proofErr w:type="spellStart"/>
      <w:r>
        <w:rPr>
          <w:i/>
          <w:iCs/>
        </w:rPr>
        <w:t>wh</w:t>
      </w:r>
      <w:proofErr w:type="spellEnd"/>
      <w:r>
        <w:rPr>
          <w:i/>
          <w:iCs/>
        </w:rPr>
        <w:t xml:space="preserve"> </w:t>
      </w:r>
      <w:r>
        <w:t>問句。</w:t>
      </w:r>
    </w:p>
    <w:p w14:paraId="4C0CFA6A" w14:textId="77777777" w:rsidR="00035F4E" w:rsidRDefault="00035F4E" w:rsidP="00D76BB8"/>
    <w:p w14:paraId="28EF8EF3" w14:textId="77777777" w:rsidR="00035F4E" w:rsidRDefault="00CF1CA1" w:rsidP="00D76BB8">
      <w:pPr>
        <w:pStyle w:val="Example"/>
        <w:rPr>
          <w:lang w:eastAsia="zh-TW"/>
        </w:rPr>
      </w:pPr>
      <w:bookmarkStart w:id="34" w:name="_Ref114485802"/>
      <w:r>
        <w:t>)</w:t>
      </w:r>
      <w:r>
        <w:tab/>
        <w:t>[</w:t>
      </w:r>
      <w:r>
        <w:rPr>
          <w:lang w:eastAsia="zh-TW"/>
        </w:rPr>
        <w:t>張三</w:t>
      </w:r>
      <w:r>
        <w:t xml:space="preserve"> </w:t>
      </w:r>
      <w:r>
        <w:rPr>
          <w:u w:val="single"/>
          <w:lang w:eastAsia="zh-TW"/>
        </w:rPr>
        <w:t>不</w:t>
      </w:r>
      <w:r>
        <w:rPr>
          <w:lang w:eastAsia="zh-TW"/>
        </w:rPr>
        <w:t xml:space="preserve"> </w:t>
      </w:r>
      <w:r>
        <w:rPr>
          <w:lang w:eastAsia="zh-TW"/>
        </w:rPr>
        <w:t>喜歡的那個學生</w:t>
      </w:r>
      <w:r>
        <w:rPr>
          <w:lang w:eastAsia="zh-TW"/>
        </w:rPr>
        <w:t xml:space="preserve">] </w:t>
      </w:r>
      <w:r>
        <w:rPr>
          <w:lang w:eastAsia="zh-TW"/>
        </w:rPr>
        <w:t>說了什麼</w:t>
      </w:r>
      <w:r>
        <w:rPr>
          <w:lang w:eastAsia="zh-TW"/>
        </w:rPr>
        <w:t>?</w:t>
      </w:r>
      <w:bookmarkEnd w:id="34"/>
    </w:p>
    <w:p w14:paraId="094BBCF9" w14:textId="77777777" w:rsidR="00035F4E" w:rsidRDefault="00035F4E" w:rsidP="00D76BB8">
      <w:pPr>
        <w:ind w:firstLine="0"/>
      </w:pPr>
    </w:p>
    <w:p w14:paraId="399D54E1" w14:textId="0C82C9D2" w:rsidR="00035F4E" w:rsidRDefault="00CF1CA1" w:rsidP="00D76BB8">
      <w:r>
        <w:t>除了核可詞的</w:t>
      </w:r>
      <w:r>
        <w:t xml:space="preserve"> c-command </w:t>
      </w:r>
      <w:r>
        <w:t>結構要求，</w:t>
      </w:r>
      <w:r>
        <w:t xml:space="preserve">EPW </w:t>
      </w:r>
      <w:r>
        <w:t>還有其他句法限制。在</w:t>
      </w:r>
      <w:r w:rsidR="00C14463">
        <w:rPr>
          <w:rFonts w:hint="eastAsia"/>
        </w:rPr>
        <w:t xml:space="preserve"> </w:t>
      </w:r>
      <w:r>
        <w:fldChar w:fldCharType="begin"/>
      </w:r>
      <w:r>
        <w:instrText xml:space="preserve"> REF _Ref114484459 \r \h </w:instrText>
      </w:r>
      <w:r>
        <w:fldChar w:fldCharType="separate"/>
      </w:r>
      <w:r w:rsidR="00127171">
        <w:t>(14</w:t>
      </w:r>
      <w:r>
        <w:fldChar w:fldCharType="end"/>
      </w:r>
      <w:r>
        <w:t>a/b)</w:t>
      </w:r>
      <w:r w:rsidR="00C14463">
        <w:t xml:space="preserve"> </w:t>
      </w:r>
      <w:r>
        <w:t>中，雖然否定詞以及</w:t>
      </w:r>
      <w:r>
        <w:t xml:space="preserve"> A-</w:t>
      </w:r>
      <w:r>
        <w:rPr>
          <w:i/>
          <w:iCs/>
        </w:rPr>
        <w:t>not</w:t>
      </w:r>
      <w:r>
        <w:t xml:space="preserve">-A </w:t>
      </w:r>
      <w:r>
        <w:t>疑問詞都在「誰」之前且</w:t>
      </w:r>
      <w:r>
        <w:t xml:space="preserve"> c-command </w:t>
      </w:r>
      <w:r>
        <w:t>「誰」，但在這兩個句子中的「誰」都只能有疑問語意</w:t>
      </w:r>
      <w:r>
        <w:t xml:space="preserve"> (</w:t>
      </w:r>
      <w:r>
        <w:t>即兩句中的補語子句皆為間接問句</w:t>
      </w:r>
      <w:r>
        <w:t>)</w:t>
      </w:r>
      <w:r>
        <w:t>，</w:t>
      </w:r>
      <w:r>
        <w:t xml:space="preserve">Li (1992) </w:t>
      </w:r>
      <w:r>
        <w:t>提出若是句子中有疑問語意的核可詞</w:t>
      </w:r>
      <w:r>
        <w:t xml:space="preserve"> (</w:t>
      </w:r>
      <w:r>
        <w:t>如「想知道」此類動詞</w:t>
      </w:r>
      <w:r>
        <w:t>)</w:t>
      </w:r>
      <w:r>
        <w:t>，那麼即使句中同時有</w:t>
      </w:r>
      <w:r>
        <w:t xml:space="preserve"> EPW </w:t>
      </w:r>
      <w:r>
        <w:t>的核可詞，那麼核可的效力以疑問語意的核可詞為優先。</w:t>
      </w:r>
      <w:r w:rsidR="00E97AAA" w:rsidRPr="00BC3EC5">
        <w:fldChar w:fldCharType="begin"/>
      </w:r>
      <w:r w:rsidR="00E97AAA" w:rsidRPr="00BC3EC5">
        <w:instrText xml:space="preserve"> REF _Ref114482952 \r \h  \* MERGEFORMAT </w:instrText>
      </w:r>
      <w:r w:rsidR="00E97AAA" w:rsidRPr="00BC3EC5">
        <w:fldChar w:fldCharType="separate"/>
      </w:r>
      <w:r w:rsidR="00127171">
        <w:t>(11</w:t>
      </w:r>
      <w:r w:rsidR="00E97AAA" w:rsidRPr="00BC3EC5">
        <w:fldChar w:fldCharType="end"/>
      </w:r>
      <w:r w:rsidR="00E97AAA" w:rsidRPr="00BC3EC5">
        <w:t>)</w:t>
      </w:r>
    </w:p>
    <w:p w14:paraId="63CE0CF5" w14:textId="77777777" w:rsidR="00035F4E" w:rsidRDefault="00035F4E" w:rsidP="00D76BB8">
      <w:pPr>
        <w:ind w:firstLine="0"/>
        <w:rPr>
          <w:lang w:eastAsia="de-DE"/>
        </w:rPr>
      </w:pPr>
    </w:p>
    <w:p w14:paraId="72D40F4F" w14:textId="60329DEA" w:rsidR="00035F4E" w:rsidRDefault="00CF1CA1" w:rsidP="00D76BB8">
      <w:pPr>
        <w:pStyle w:val="Example"/>
        <w:rPr>
          <w:lang w:eastAsia="zh-TW"/>
        </w:rPr>
      </w:pPr>
      <w:bookmarkStart w:id="35" w:name="_Ref114484459"/>
      <w:r>
        <w:t>)</w:t>
      </w:r>
      <w:r>
        <w:tab/>
        <w:t>The minimality competition between [</w:t>
      </w:r>
      <w:proofErr w:type="spellStart"/>
      <w:r>
        <w:t>wh</w:t>
      </w:r>
      <w:proofErr w:type="spellEnd"/>
      <w:r>
        <w:t>] and the existential licensor</w:t>
      </w:r>
      <w:bookmarkEnd w:id="35"/>
      <w:r w:rsidR="00AE4647">
        <w:t>:</w:t>
      </w:r>
    </w:p>
    <w:p w14:paraId="4C5C30A6" w14:textId="77777777" w:rsidR="00035F4E" w:rsidRDefault="00CF1CA1" w:rsidP="003D5298">
      <w:pPr>
        <w:pStyle w:val="Examplea"/>
        <w:rPr>
          <w:lang w:eastAsia="zh-TW"/>
        </w:rPr>
      </w:pPr>
      <w:r>
        <w:t>他</w:t>
      </w:r>
      <w:r>
        <w:t xml:space="preserve"> </w:t>
      </w:r>
      <w:r>
        <w:rPr>
          <w:u w:val="single"/>
          <w:lang w:eastAsia="zh-TW"/>
        </w:rPr>
        <w:t>不</w:t>
      </w:r>
      <w:r>
        <w:t xml:space="preserve"> </w:t>
      </w:r>
      <w:r>
        <w:rPr>
          <w:lang w:eastAsia="zh-TW"/>
        </w:rPr>
        <w:t>想知道</w:t>
      </w:r>
      <w:r>
        <w:t xml:space="preserve">  [</w:t>
      </w:r>
      <w:proofErr w:type="spellStart"/>
      <w:r>
        <w:t>誰買了這本書</w:t>
      </w:r>
      <w:proofErr w:type="spellEnd"/>
      <w:r>
        <w:t>]</w:t>
      </w:r>
      <w:r>
        <w:rPr>
          <w:lang w:eastAsia="zh-TW"/>
        </w:rPr>
        <w:t>。</w:t>
      </w:r>
    </w:p>
    <w:p w14:paraId="07C34054" w14:textId="77777777" w:rsidR="00035F4E" w:rsidRPr="006800CB" w:rsidRDefault="00CF1CA1" w:rsidP="00352DEC">
      <w:pPr>
        <w:pStyle w:val="Glosscontinued"/>
        <w:rPr>
          <w:rFonts w:ascii="Times New Roman" w:hAnsi="Times New Roman"/>
        </w:rPr>
      </w:pPr>
      <w:r w:rsidRPr="006800CB">
        <w:rPr>
          <w:rFonts w:ascii="Times New Roman" w:hAnsi="Times New Roman"/>
        </w:rPr>
        <w:t xml:space="preserve">‘He does </w:t>
      </w:r>
      <w:proofErr w:type="spellStart"/>
      <w:r w:rsidRPr="006800CB">
        <w:rPr>
          <w:rFonts w:ascii="Times New Roman" w:hAnsi="Times New Roman"/>
        </w:rPr>
        <w:t>not</w:t>
      </w:r>
      <w:proofErr w:type="spellEnd"/>
      <w:r w:rsidRPr="006800CB">
        <w:rPr>
          <w:rFonts w:ascii="Times New Roman" w:hAnsi="Times New Roman"/>
        </w:rPr>
        <w:t xml:space="preserve"> </w:t>
      </w:r>
      <w:proofErr w:type="spellStart"/>
      <w:r w:rsidRPr="006800CB">
        <w:rPr>
          <w:rFonts w:ascii="Times New Roman" w:hAnsi="Times New Roman"/>
        </w:rPr>
        <w:t>want</w:t>
      </w:r>
      <w:proofErr w:type="spellEnd"/>
      <w:r w:rsidRPr="006800CB">
        <w:rPr>
          <w:rFonts w:ascii="Times New Roman" w:hAnsi="Times New Roman"/>
        </w:rPr>
        <w:t xml:space="preserve"> </w:t>
      </w:r>
      <w:proofErr w:type="spellStart"/>
      <w:r w:rsidRPr="006800CB">
        <w:rPr>
          <w:rFonts w:ascii="Times New Roman" w:hAnsi="Times New Roman"/>
        </w:rPr>
        <w:t>to</w:t>
      </w:r>
      <w:proofErr w:type="spellEnd"/>
      <w:r w:rsidRPr="006800CB">
        <w:rPr>
          <w:rFonts w:ascii="Times New Roman" w:hAnsi="Times New Roman"/>
        </w:rPr>
        <w:t xml:space="preserve"> </w:t>
      </w:r>
      <w:proofErr w:type="spellStart"/>
      <w:r w:rsidRPr="006800CB">
        <w:rPr>
          <w:rFonts w:ascii="Times New Roman" w:hAnsi="Times New Roman"/>
        </w:rPr>
        <w:t>know</w:t>
      </w:r>
      <w:proofErr w:type="spellEnd"/>
      <w:r w:rsidRPr="006800CB">
        <w:rPr>
          <w:rFonts w:ascii="Times New Roman" w:hAnsi="Times New Roman"/>
        </w:rPr>
        <w:t xml:space="preserve"> </w:t>
      </w:r>
      <w:proofErr w:type="spellStart"/>
      <w:r w:rsidRPr="006800CB">
        <w:rPr>
          <w:rFonts w:ascii="Times New Roman" w:hAnsi="Times New Roman"/>
        </w:rPr>
        <w:t>who</w:t>
      </w:r>
      <w:proofErr w:type="spellEnd"/>
      <w:r w:rsidRPr="006800CB">
        <w:rPr>
          <w:rFonts w:ascii="Times New Roman" w:hAnsi="Times New Roman"/>
        </w:rPr>
        <w:t xml:space="preserve"> </w:t>
      </w:r>
      <w:proofErr w:type="spellStart"/>
      <w:r w:rsidRPr="006800CB">
        <w:rPr>
          <w:rFonts w:ascii="Times New Roman" w:hAnsi="Times New Roman"/>
        </w:rPr>
        <w:t>bought</w:t>
      </w:r>
      <w:proofErr w:type="spellEnd"/>
      <w:r w:rsidRPr="006800CB">
        <w:rPr>
          <w:rFonts w:ascii="Times New Roman" w:hAnsi="Times New Roman"/>
        </w:rPr>
        <w:t xml:space="preserve"> </w:t>
      </w:r>
      <w:proofErr w:type="spellStart"/>
      <w:r w:rsidRPr="006800CB">
        <w:rPr>
          <w:rFonts w:ascii="Times New Roman" w:hAnsi="Times New Roman"/>
        </w:rPr>
        <w:t>this</w:t>
      </w:r>
      <w:proofErr w:type="spellEnd"/>
      <w:r w:rsidRPr="006800CB">
        <w:rPr>
          <w:rFonts w:ascii="Times New Roman" w:hAnsi="Times New Roman"/>
        </w:rPr>
        <w:t xml:space="preserve"> book.’</w:t>
      </w:r>
    </w:p>
    <w:p w14:paraId="688778D5" w14:textId="77777777" w:rsidR="00035F4E" w:rsidRDefault="00CF1CA1" w:rsidP="003D5298">
      <w:pPr>
        <w:pStyle w:val="Examplea"/>
        <w:rPr>
          <w:lang w:eastAsia="zh-TW"/>
        </w:rPr>
      </w:pPr>
      <w:r>
        <w:lastRenderedPageBreak/>
        <w:t>他</w:t>
      </w:r>
      <w:r>
        <w:t xml:space="preserve"> </w:t>
      </w:r>
      <w:r>
        <w:rPr>
          <w:u w:val="single"/>
          <w:lang w:eastAsia="zh-TW"/>
        </w:rPr>
        <w:t>想不想</w:t>
      </w:r>
      <w:r>
        <w:t xml:space="preserve"> </w:t>
      </w:r>
      <w:r>
        <w:rPr>
          <w:lang w:eastAsia="zh-TW"/>
        </w:rPr>
        <w:t>知道</w:t>
      </w:r>
      <w:r>
        <w:t xml:space="preserve">  [</w:t>
      </w:r>
      <w:proofErr w:type="spellStart"/>
      <w:r>
        <w:t>誰買了這本書</w:t>
      </w:r>
      <w:proofErr w:type="spellEnd"/>
      <w:r>
        <w:t>]</w:t>
      </w:r>
      <w:r>
        <w:rPr>
          <w:lang w:eastAsia="zh-TW"/>
        </w:rPr>
        <w:t>?</w:t>
      </w:r>
    </w:p>
    <w:p w14:paraId="30336490" w14:textId="77777777" w:rsidR="00035F4E" w:rsidRPr="006800CB" w:rsidRDefault="00CF1CA1" w:rsidP="00352DEC">
      <w:pPr>
        <w:pStyle w:val="Glosscontinued"/>
        <w:rPr>
          <w:rFonts w:ascii="Times New Roman" w:hAnsi="Times New Roman"/>
        </w:rPr>
      </w:pPr>
      <w:r w:rsidRPr="006800CB">
        <w:rPr>
          <w:rFonts w:ascii="Times New Roman" w:hAnsi="Times New Roman"/>
        </w:rPr>
        <w:t xml:space="preserve">‘Does </w:t>
      </w:r>
      <w:proofErr w:type="spellStart"/>
      <w:r w:rsidRPr="006800CB">
        <w:rPr>
          <w:rFonts w:ascii="Times New Roman" w:hAnsi="Times New Roman"/>
        </w:rPr>
        <w:t>he</w:t>
      </w:r>
      <w:proofErr w:type="spellEnd"/>
      <w:r w:rsidRPr="006800CB">
        <w:rPr>
          <w:rFonts w:ascii="Times New Roman" w:hAnsi="Times New Roman"/>
        </w:rPr>
        <w:t xml:space="preserve"> </w:t>
      </w:r>
      <w:proofErr w:type="spellStart"/>
      <w:r w:rsidRPr="006800CB">
        <w:rPr>
          <w:rFonts w:ascii="Times New Roman" w:hAnsi="Times New Roman"/>
        </w:rPr>
        <w:t>want</w:t>
      </w:r>
      <w:proofErr w:type="spellEnd"/>
      <w:r w:rsidRPr="006800CB">
        <w:rPr>
          <w:rFonts w:ascii="Times New Roman" w:hAnsi="Times New Roman"/>
        </w:rPr>
        <w:t xml:space="preserve"> </w:t>
      </w:r>
      <w:proofErr w:type="spellStart"/>
      <w:r w:rsidRPr="006800CB">
        <w:rPr>
          <w:rFonts w:ascii="Times New Roman" w:hAnsi="Times New Roman"/>
        </w:rPr>
        <w:t>to</w:t>
      </w:r>
      <w:proofErr w:type="spellEnd"/>
      <w:r w:rsidRPr="006800CB">
        <w:rPr>
          <w:rFonts w:ascii="Times New Roman" w:hAnsi="Times New Roman"/>
        </w:rPr>
        <w:t xml:space="preserve"> </w:t>
      </w:r>
      <w:proofErr w:type="spellStart"/>
      <w:r w:rsidRPr="006800CB">
        <w:rPr>
          <w:rFonts w:ascii="Times New Roman" w:hAnsi="Times New Roman"/>
        </w:rPr>
        <w:t>know</w:t>
      </w:r>
      <w:proofErr w:type="spellEnd"/>
      <w:r w:rsidRPr="006800CB">
        <w:rPr>
          <w:rFonts w:ascii="Times New Roman" w:hAnsi="Times New Roman"/>
        </w:rPr>
        <w:t xml:space="preserve"> </w:t>
      </w:r>
      <w:proofErr w:type="spellStart"/>
      <w:r w:rsidRPr="006800CB">
        <w:rPr>
          <w:rFonts w:ascii="Times New Roman" w:hAnsi="Times New Roman"/>
        </w:rPr>
        <w:t>who</w:t>
      </w:r>
      <w:proofErr w:type="spellEnd"/>
      <w:r w:rsidRPr="006800CB">
        <w:rPr>
          <w:rFonts w:ascii="Times New Roman" w:hAnsi="Times New Roman"/>
        </w:rPr>
        <w:t xml:space="preserve"> </w:t>
      </w:r>
      <w:proofErr w:type="spellStart"/>
      <w:r w:rsidRPr="006800CB">
        <w:rPr>
          <w:rFonts w:ascii="Times New Roman" w:hAnsi="Times New Roman"/>
        </w:rPr>
        <w:t>bought</w:t>
      </w:r>
      <w:proofErr w:type="spellEnd"/>
      <w:r w:rsidRPr="006800CB">
        <w:rPr>
          <w:rFonts w:ascii="Times New Roman" w:hAnsi="Times New Roman"/>
        </w:rPr>
        <w:t xml:space="preserve"> </w:t>
      </w:r>
      <w:proofErr w:type="spellStart"/>
      <w:r w:rsidRPr="006800CB">
        <w:rPr>
          <w:rFonts w:ascii="Times New Roman" w:hAnsi="Times New Roman"/>
        </w:rPr>
        <w:t>this</w:t>
      </w:r>
      <w:proofErr w:type="spellEnd"/>
      <w:r w:rsidRPr="006800CB">
        <w:rPr>
          <w:rFonts w:ascii="Times New Roman" w:hAnsi="Times New Roman"/>
        </w:rPr>
        <w:t xml:space="preserve"> book?’</w:t>
      </w:r>
    </w:p>
    <w:p w14:paraId="3EA5B258" w14:textId="77777777" w:rsidR="00035F4E" w:rsidRDefault="00035F4E" w:rsidP="00D76BB8">
      <w:pPr>
        <w:ind w:firstLine="0"/>
      </w:pPr>
    </w:p>
    <w:p w14:paraId="75B79F20" w14:textId="63B79DD3" w:rsidR="00035F4E" w:rsidRDefault="00CF1CA1" w:rsidP="00D76BB8">
      <w:pPr>
        <w:ind w:firstLine="0"/>
      </w:pPr>
      <w:r>
        <w:t>例句</w:t>
      </w:r>
      <w:r w:rsidR="008760FA">
        <w:rPr>
          <w:rFonts w:hint="eastAsia"/>
        </w:rPr>
        <w:t xml:space="preserve"> </w:t>
      </w:r>
      <w:r>
        <w:fldChar w:fldCharType="begin"/>
      </w:r>
      <w:r>
        <w:instrText xml:space="preserve"> REF _Ref114487310 \r \h </w:instrText>
      </w:r>
      <w:r>
        <w:fldChar w:fldCharType="separate"/>
      </w:r>
      <w:r w:rsidR="00127171">
        <w:t>(15</w:t>
      </w:r>
      <w:r>
        <w:fldChar w:fldCharType="end"/>
      </w:r>
      <w:r>
        <w:t>)</w:t>
      </w:r>
      <w:r w:rsidR="008760FA">
        <w:t xml:space="preserve"> </w:t>
      </w:r>
      <w:r>
        <w:t>也示現相同的核可效力差異，「以為」核可</w:t>
      </w:r>
      <w:r>
        <w:t xml:space="preserve"> EPW</w:t>
      </w:r>
      <w:r>
        <w:t>，而「想知道」核可疑問語意，此句唯一可能的解讀是「誰」與「什麼」都是疑問語意，範域限於補語子句，構成間接問句。</w:t>
      </w:r>
    </w:p>
    <w:p w14:paraId="20608191" w14:textId="77777777" w:rsidR="00035F4E" w:rsidRDefault="00035F4E" w:rsidP="00D76BB8">
      <w:pPr>
        <w:ind w:firstLine="0"/>
      </w:pPr>
    </w:p>
    <w:p w14:paraId="315763BB" w14:textId="77777777" w:rsidR="00035F4E" w:rsidRDefault="00CF1CA1" w:rsidP="00D76BB8">
      <w:pPr>
        <w:pStyle w:val="Example"/>
      </w:pPr>
      <w:bookmarkStart w:id="36" w:name="_Ref114487310"/>
      <w:r>
        <w:t>)</w:t>
      </w:r>
      <w:r>
        <w:tab/>
      </w:r>
      <w:r>
        <w:t>他</w:t>
      </w:r>
      <w:r>
        <w:t xml:space="preserve"> </w:t>
      </w:r>
      <w:proofErr w:type="spellStart"/>
      <w:r>
        <w:t>以為</w:t>
      </w:r>
      <w:proofErr w:type="spellEnd"/>
      <w:r>
        <w:t xml:space="preserve"> </w:t>
      </w:r>
      <w:r>
        <w:t>我</w:t>
      </w:r>
      <w:r>
        <w:t xml:space="preserve"> </w:t>
      </w:r>
      <w:proofErr w:type="spellStart"/>
      <w:r>
        <w:t>想知道</w:t>
      </w:r>
      <w:proofErr w:type="spellEnd"/>
      <w:r>
        <w:t xml:space="preserve"> [</w:t>
      </w:r>
      <w:r>
        <w:t>誰</w:t>
      </w:r>
      <w:r>
        <w:t xml:space="preserve"> </w:t>
      </w:r>
      <w:proofErr w:type="spellStart"/>
      <w:r>
        <w:t>喜歡</w:t>
      </w:r>
      <w:proofErr w:type="spellEnd"/>
      <w:r>
        <w:t xml:space="preserve"> </w:t>
      </w:r>
      <w:proofErr w:type="spellStart"/>
      <w:r>
        <w:t>什麼</w:t>
      </w:r>
      <w:proofErr w:type="spellEnd"/>
      <w:r>
        <w:t>]</w:t>
      </w:r>
      <w:bookmarkEnd w:id="36"/>
      <w:r>
        <w:rPr>
          <w:lang w:eastAsia="zh-TW"/>
        </w:rPr>
        <w:t>。</w:t>
      </w:r>
    </w:p>
    <w:p w14:paraId="0099BE6D" w14:textId="77777777" w:rsidR="00035F4E" w:rsidRDefault="00CF1CA1" w:rsidP="00D76BB8">
      <w:pPr>
        <w:pStyle w:val="Gloss0"/>
        <w:rPr>
          <w:rFonts w:eastAsia="新細明體"/>
        </w:rPr>
      </w:pPr>
      <w:r>
        <w:rPr>
          <w:rFonts w:eastAsia="新細明體"/>
        </w:rPr>
        <w:t xml:space="preserve">‘He </w:t>
      </w:r>
      <w:proofErr w:type="spellStart"/>
      <w:r>
        <w:rPr>
          <w:rFonts w:eastAsia="新細明體"/>
        </w:rPr>
        <w:t>thinks</w:t>
      </w:r>
      <w:proofErr w:type="spellEnd"/>
      <w:r>
        <w:rPr>
          <w:rFonts w:eastAsia="新細明體"/>
        </w:rPr>
        <w:t xml:space="preserve"> </w:t>
      </w:r>
      <w:proofErr w:type="spellStart"/>
      <w:r>
        <w:rPr>
          <w:rFonts w:eastAsia="新細明體"/>
        </w:rPr>
        <w:t>that</w:t>
      </w:r>
      <w:proofErr w:type="spellEnd"/>
      <w:r>
        <w:rPr>
          <w:rFonts w:eastAsia="新細明體"/>
        </w:rPr>
        <w:t xml:space="preserve"> I </w:t>
      </w:r>
      <w:proofErr w:type="spellStart"/>
      <w:r>
        <w:rPr>
          <w:rFonts w:eastAsia="新細明體"/>
        </w:rPr>
        <w:t>wonder</w:t>
      </w:r>
      <w:proofErr w:type="spellEnd"/>
      <w:r>
        <w:rPr>
          <w:rFonts w:eastAsia="新細明體"/>
        </w:rPr>
        <w:t xml:space="preserve"> </w:t>
      </w:r>
      <w:proofErr w:type="spellStart"/>
      <w:r>
        <w:rPr>
          <w:rFonts w:eastAsia="新細明體"/>
        </w:rPr>
        <w:t>who</w:t>
      </w:r>
      <w:proofErr w:type="spellEnd"/>
      <w:r>
        <w:rPr>
          <w:rFonts w:eastAsia="新細明體"/>
        </w:rPr>
        <w:t xml:space="preserve"> likes </w:t>
      </w:r>
      <w:proofErr w:type="spellStart"/>
      <w:r>
        <w:rPr>
          <w:rFonts w:eastAsia="新細明體"/>
        </w:rPr>
        <w:t>what</w:t>
      </w:r>
      <w:proofErr w:type="spellEnd"/>
      <w:r>
        <w:rPr>
          <w:rFonts w:eastAsia="新細明體"/>
        </w:rPr>
        <w:t>.’</w:t>
      </w:r>
    </w:p>
    <w:p w14:paraId="252B05A2" w14:textId="77777777" w:rsidR="00035F4E" w:rsidRDefault="00CF1CA1" w:rsidP="00D76BB8">
      <w:pPr>
        <w:pStyle w:val="Gloss0"/>
        <w:rPr>
          <w:rFonts w:eastAsia="新細明體"/>
        </w:rPr>
      </w:pPr>
      <w:r>
        <w:rPr>
          <w:rFonts w:eastAsia="新細明體"/>
        </w:rPr>
        <w:t xml:space="preserve">*’He </w:t>
      </w:r>
      <w:proofErr w:type="spellStart"/>
      <w:r>
        <w:rPr>
          <w:rFonts w:eastAsia="新細明體"/>
        </w:rPr>
        <w:t>thinks</w:t>
      </w:r>
      <w:proofErr w:type="spellEnd"/>
      <w:r>
        <w:rPr>
          <w:rFonts w:eastAsia="新細明體"/>
        </w:rPr>
        <w:t xml:space="preserve"> </w:t>
      </w:r>
      <w:proofErr w:type="spellStart"/>
      <w:r>
        <w:rPr>
          <w:rFonts w:eastAsia="新細明體"/>
        </w:rPr>
        <w:t>that</w:t>
      </w:r>
      <w:proofErr w:type="spellEnd"/>
      <w:r>
        <w:rPr>
          <w:rFonts w:eastAsia="新細明體"/>
        </w:rPr>
        <w:t xml:space="preserve"> I </w:t>
      </w:r>
      <w:proofErr w:type="spellStart"/>
      <w:r>
        <w:rPr>
          <w:rFonts w:eastAsia="新細明體"/>
        </w:rPr>
        <w:t>wonder</w:t>
      </w:r>
      <w:proofErr w:type="spellEnd"/>
      <w:r>
        <w:rPr>
          <w:rFonts w:eastAsia="新細明體"/>
        </w:rPr>
        <w:t xml:space="preserve"> </w:t>
      </w:r>
      <w:proofErr w:type="spellStart"/>
      <w:r>
        <w:rPr>
          <w:rFonts w:eastAsia="新細明體"/>
        </w:rPr>
        <w:t>what</w:t>
      </w:r>
      <w:proofErr w:type="spellEnd"/>
      <w:r>
        <w:rPr>
          <w:rFonts w:eastAsia="新細明體"/>
        </w:rPr>
        <w:t xml:space="preserve"> </w:t>
      </w:r>
      <w:proofErr w:type="spellStart"/>
      <w:r>
        <w:rPr>
          <w:rFonts w:eastAsia="新細明體"/>
        </w:rPr>
        <w:t>someone</w:t>
      </w:r>
      <w:proofErr w:type="spellEnd"/>
      <w:r>
        <w:rPr>
          <w:rFonts w:eastAsia="新細明體"/>
        </w:rPr>
        <w:t xml:space="preserve"> likes.’</w:t>
      </w:r>
    </w:p>
    <w:p w14:paraId="7E83EDDE" w14:textId="77777777" w:rsidR="00035F4E" w:rsidRDefault="00CF1CA1" w:rsidP="00D76BB8">
      <w:pPr>
        <w:pStyle w:val="Gloss0"/>
        <w:rPr>
          <w:rFonts w:eastAsia="新細明體"/>
        </w:rPr>
      </w:pPr>
      <w:r>
        <w:rPr>
          <w:rFonts w:eastAsia="新細明體"/>
        </w:rPr>
        <w:t xml:space="preserve">*’He </w:t>
      </w:r>
      <w:proofErr w:type="spellStart"/>
      <w:r>
        <w:rPr>
          <w:rFonts w:eastAsia="新細明體"/>
        </w:rPr>
        <w:t>thinks</w:t>
      </w:r>
      <w:proofErr w:type="spellEnd"/>
      <w:r>
        <w:rPr>
          <w:rFonts w:eastAsia="新細明體"/>
        </w:rPr>
        <w:t xml:space="preserve"> </w:t>
      </w:r>
      <w:proofErr w:type="spellStart"/>
      <w:r>
        <w:rPr>
          <w:rFonts w:eastAsia="新細明體"/>
        </w:rPr>
        <w:t>that</w:t>
      </w:r>
      <w:proofErr w:type="spellEnd"/>
      <w:r>
        <w:rPr>
          <w:rFonts w:eastAsia="新細明體"/>
        </w:rPr>
        <w:t xml:space="preserve"> I </w:t>
      </w:r>
      <w:proofErr w:type="spellStart"/>
      <w:r>
        <w:rPr>
          <w:rFonts w:eastAsia="新細明體"/>
        </w:rPr>
        <w:t>wonder</w:t>
      </w:r>
      <w:proofErr w:type="spellEnd"/>
      <w:r>
        <w:rPr>
          <w:rFonts w:eastAsia="新細明體"/>
        </w:rPr>
        <w:t xml:space="preserve"> </w:t>
      </w:r>
      <w:proofErr w:type="spellStart"/>
      <w:r>
        <w:rPr>
          <w:rFonts w:eastAsia="新細明體"/>
        </w:rPr>
        <w:t>who</w:t>
      </w:r>
      <w:proofErr w:type="spellEnd"/>
      <w:r>
        <w:rPr>
          <w:rFonts w:eastAsia="新細明體"/>
        </w:rPr>
        <w:t xml:space="preserve"> likes </w:t>
      </w:r>
      <w:proofErr w:type="spellStart"/>
      <w:r>
        <w:rPr>
          <w:rFonts w:eastAsia="新細明體"/>
        </w:rPr>
        <w:t>something</w:t>
      </w:r>
      <w:proofErr w:type="spellEnd"/>
      <w:r>
        <w:rPr>
          <w:rFonts w:eastAsia="新細明體"/>
        </w:rPr>
        <w:t>.’</w:t>
      </w:r>
    </w:p>
    <w:p w14:paraId="26495712" w14:textId="77777777" w:rsidR="00035F4E" w:rsidRDefault="00035F4E" w:rsidP="00D76BB8">
      <w:pPr>
        <w:ind w:firstLine="0"/>
      </w:pPr>
    </w:p>
    <w:p w14:paraId="669E21AE" w14:textId="0A81B7A6" w:rsidR="00035F4E" w:rsidRDefault="00CF1CA1" w:rsidP="00D76BB8">
      <w:pPr>
        <w:ind w:firstLine="0"/>
      </w:pPr>
      <w:r>
        <w:t>除此之外，疑問語意核可詞的優先效力甚至強過結構近距效應</w:t>
      </w:r>
      <w:r>
        <w:t xml:space="preserve"> (structural minimality)</w:t>
      </w:r>
      <w:r>
        <w:t>，以</w:t>
      </w:r>
      <w:r w:rsidR="00FD7BAA">
        <w:rPr>
          <w:rFonts w:hint="eastAsia"/>
        </w:rPr>
        <w:t xml:space="preserve"> </w:t>
      </w:r>
      <w:r>
        <w:fldChar w:fldCharType="begin"/>
      </w:r>
      <w:r>
        <w:instrText xml:space="preserve"> REF _Ref114487601 \r \h </w:instrText>
      </w:r>
      <w:r>
        <w:fldChar w:fldCharType="separate"/>
      </w:r>
      <w:r w:rsidR="00127171">
        <w:t>(16</w:t>
      </w:r>
      <w:r>
        <w:fldChar w:fldCharType="end"/>
      </w:r>
      <w:r>
        <w:t>)</w:t>
      </w:r>
      <w:r w:rsidR="00FD7BAA">
        <w:t xml:space="preserve"> </w:t>
      </w:r>
      <w:r>
        <w:t>為例，疑問語意核可詞「呢」位於主句最高的</w:t>
      </w:r>
      <w:r w:rsidR="00430AD3">
        <w:rPr>
          <w:rFonts w:hint="eastAsia"/>
        </w:rPr>
        <w:t xml:space="preserve"> </w:t>
      </w:r>
      <w:r>
        <w:t>CP</w:t>
      </w:r>
      <w:r w:rsidR="00430AD3">
        <w:t xml:space="preserve"> </w:t>
      </w:r>
      <w:r>
        <w:t>詞組，結構上高於</w:t>
      </w:r>
      <w:r>
        <w:t>EPW</w:t>
      </w:r>
      <w:r>
        <w:t>核可詞「以為」，因此「以為」與「呢」相比，靠補語子句中的</w:t>
      </w:r>
      <w:r>
        <w:t xml:space="preserve"> </w:t>
      </w:r>
      <w:proofErr w:type="spellStart"/>
      <w:r>
        <w:rPr>
          <w:i/>
          <w:iCs/>
        </w:rPr>
        <w:t>wh</w:t>
      </w:r>
      <w:proofErr w:type="spellEnd"/>
      <w:r>
        <w:rPr>
          <w:i/>
          <w:iCs/>
        </w:rPr>
        <w:t xml:space="preserve"> </w:t>
      </w:r>
      <w:r>
        <w:t>詞更近，但有趣的是此句的兩個</w:t>
      </w:r>
      <w:r>
        <w:t xml:space="preserve"> </w:t>
      </w:r>
      <w:proofErr w:type="spellStart"/>
      <w:r>
        <w:rPr>
          <w:i/>
          <w:iCs/>
        </w:rPr>
        <w:t>wh</w:t>
      </w:r>
      <w:proofErr w:type="spellEnd"/>
      <w:r>
        <w:rPr>
          <w:i/>
          <w:iCs/>
        </w:rPr>
        <w:t xml:space="preserve"> </w:t>
      </w:r>
      <w:r>
        <w:t>詞都只能有疑問語意</w:t>
      </w:r>
      <w:r>
        <w:t xml:space="preserve"> (=</w:t>
      </w:r>
      <w:r>
        <w:fldChar w:fldCharType="begin"/>
      </w:r>
      <w:r>
        <w:instrText xml:space="preserve"> REF _Ref114487601 \r \h </w:instrText>
      </w:r>
      <w:r>
        <w:fldChar w:fldCharType="separate"/>
      </w:r>
      <w:r w:rsidR="00127171">
        <w:t>(16</w:t>
      </w:r>
      <w:r>
        <w:fldChar w:fldCharType="end"/>
      </w:r>
      <w:r>
        <w:t>a))</w:t>
      </w:r>
      <w:r>
        <w:t>，其他的語意解讀</w:t>
      </w:r>
      <w:r w:rsidR="001E7790">
        <w:rPr>
          <w:rFonts w:hint="eastAsia"/>
        </w:rPr>
        <w:t xml:space="preserve"> </w:t>
      </w:r>
      <w:r>
        <w:t>(=</w:t>
      </w:r>
      <w:r>
        <w:fldChar w:fldCharType="begin"/>
      </w:r>
      <w:r>
        <w:instrText xml:space="preserve"> REF _Ref114487601 \r \h </w:instrText>
      </w:r>
      <w:r>
        <w:fldChar w:fldCharType="separate"/>
      </w:r>
      <w:r w:rsidR="00127171">
        <w:t>(16</w:t>
      </w:r>
      <w:r>
        <w:fldChar w:fldCharType="end"/>
      </w:r>
      <w:r>
        <w:t>b-d))</w:t>
      </w:r>
      <w:r w:rsidR="001E7790">
        <w:t xml:space="preserve"> </w:t>
      </w:r>
      <w:r>
        <w:t>都不存在。</w:t>
      </w:r>
    </w:p>
    <w:p w14:paraId="19A94494" w14:textId="77777777" w:rsidR="00C54C37" w:rsidRDefault="00C54C37" w:rsidP="00D76BB8">
      <w:pPr>
        <w:ind w:firstLine="0"/>
      </w:pPr>
    </w:p>
    <w:p w14:paraId="348BA558" w14:textId="77777777" w:rsidR="00035F4E" w:rsidRDefault="00CF1CA1" w:rsidP="00D76BB8">
      <w:pPr>
        <w:pStyle w:val="Example"/>
      </w:pPr>
      <w:bookmarkStart w:id="37" w:name="_Ref114487601"/>
      <w:r>
        <w:t>)</w:t>
      </w:r>
      <w:r>
        <w:tab/>
      </w:r>
      <w:r>
        <w:rPr>
          <w:b/>
        </w:rPr>
        <w:t>他</w:t>
      </w:r>
      <w:r>
        <w:rPr>
          <w:b/>
          <w:lang w:eastAsia="zh-TW"/>
        </w:rPr>
        <w:t xml:space="preserve"> </w:t>
      </w:r>
      <w:proofErr w:type="spellStart"/>
      <w:r>
        <w:rPr>
          <w:b/>
          <w:u w:val="single"/>
        </w:rPr>
        <w:t>以為</w:t>
      </w:r>
      <w:proofErr w:type="spellEnd"/>
      <w:r>
        <w:rPr>
          <w:b/>
          <w:lang w:eastAsia="zh-TW"/>
        </w:rPr>
        <w:t xml:space="preserve"> </w:t>
      </w:r>
      <w:r>
        <w:t>[</w:t>
      </w:r>
      <w:r>
        <w:rPr>
          <w:b/>
        </w:rPr>
        <w:t>誰</w:t>
      </w:r>
      <w:r>
        <w:t xml:space="preserve"> </w:t>
      </w:r>
      <w:proofErr w:type="spellStart"/>
      <w:r>
        <w:t>喜歡</w:t>
      </w:r>
      <w:proofErr w:type="spellEnd"/>
      <w:r>
        <w:t xml:space="preserve"> </w:t>
      </w:r>
      <w:proofErr w:type="spellStart"/>
      <w:r>
        <w:rPr>
          <w:b/>
        </w:rPr>
        <w:t>什麼</w:t>
      </w:r>
      <w:proofErr w:type="spellEnd"/>
      <w:r>
        <w:t xml:space="preserve">] </w:t>
      </w:r>
      <w:r>
        <w:rPr>
          <w:u w:val="single"/>
        </w:rPr>
        <w:t>呢</w:t>
      </w:r>
      <w:r>
        <w:t>?</w:t>
      </w:r>
      <w:bookmarkEnd w:id="37"/>
    </w:p>
    <w:p w14:paraId="6C52F915" w14:textId="77777777" w:rsidR="00035F4E" w:rsidRPr="009A32E6" w:rsidRDefault="00CF1CA1" w:rsidP="003D5298">
      <w:pPr>
        <w:pStyle w:val="Examplea"/>
      </w:pPr>
      <w:r w:rsidRPr="009A32E6">
        <w:t>‘Who(x), what(y), he thought x liked y?’</w:t>
      </w:r>
    </w:p>
    <w:p w14:paraId="462A8BD8" w14:textId="77777777" w:rsidR="00035F4E" w:rsidRPr="009A32E6" w:rsidRDefault="00CF1CA1" w:rsidP="003D5298">
      <w:pPr>
        <w:pStyle w:val="Examplea"/>
      </w:pPr>
      <w:r w:rsidRPr="009A32E6">
        <w:t>*’Who(x), he thought x liked something?’</w:t>
      </w:r>
    </w:p>
    <w:p w14:paraId="6943C8FD" w14:textId="77777777" w:rsidR="00035F4E" w:rsidRPr="009A32E6" w:rsidRDefault="00CF1CA1" w:rsidP="003D5298">
      <w:pPr>
        <w:pStyle w:val="Examplea"/>
      </w:pPr>
      <w:r w:rsidRPr="009A32E6">
        <w:t>*’What(y), he thought somebody liked y?’</w:t>
      </w:r>
    </w:p>
    <w:p w14:paraId="688284D9" w14:textId="77777777" w:rsidR="00035F4E" w:rsidRPr="009A32E6" w:rsidRDefault="00CF1CA1" w:rsidP="003D5298">
      <w:pPr>
        <w:pStyle w:val="Examplea"/>
      </w:pPr>
      <w:r w:rsidRPr="009A32E6">
        <w:t>*’He thought who liked what.’</w:t>
      </w:r>
    </w:p>
    <w:p w14:paraId="722F6B18" w14:textId="77777777" w:rsidR="00035F4E" w:rsidRDefault="00035F4E" w:rsidP="00D76BB8">
      <w:pPr>
        <w:ind w:firstLine="0"/>
        <w:rPr>
          <w:lang w:eastAsia="de-DE"/>
        </w:rPr>
      </w:pPr>
    </w:p>
    <w:p w14:paraId="202C7800" w14:textId="5DEFE403" w:rsidR="00035F4E" w:rsidRDefault="00CF1CA1" w:rsidP="00D76BB8">
      <w:pPr>
        <w:ind w:firstLine="0"/>
        <w:rPr>
          <w:lang w:eastAsia="de-DE"/>
        </w:rPr>
      </w:pPr>
      <w:r>
        <w:t>根據</w:t>
      </w:r>
      <w:r w:rsidR="00965146">
        <w:rPr>
          <w:rFonts w:hint="eastAsia"/>
        </w:rPr>
        <w:t xml:space="preserve"> </w:t>
      </w:r>
      <w:r>
        <w:fldChar w:fldCharType="begin"/>
      </w:r>
      <w:r>
        <w:instrText xml:space="preserve"> REF _Ref114487310 \r \h </w:instrText>
      </w:r>
      <w:r>
        <w:fldChar w:fldCharType="separate"/>
      </w:r>
      <w:r w:rsidR="00127171">
        <w:t>(15</w:t>
      </w:r>
      <w:r>
        <w:fldChar w:fldCharType="end"/>
      </w:r>
      <w:r>
        <w:t>)</w:t>
      </w:r>
      <w:r w:rsidR="00965146">
        <w:t xml:space="preserve"> </w:t>
      </w:r>
      <w:r>
        <w:t>與</w:t>
      </w:r>
      <w:r w:rsidR="00965146">
        <w:rPr>
          <w:rFonts w:hint="eastAsia"/>
        </w:rPr>
        <w:t xml:space="preserve"> </w:t>
      </w:r>
      <w:r>
        <w:fldChar w:fldCharType="begin"/>
      </w:r>
      <w:r>
        <w:instrText xml:space="preserve"> REF _Ref114487601 \r \h </w:instrText>
      </w:r>
      <w:r>
        <w:fldChar w:fldCharType="separate"/>
      </w:r>
      <w:r w:rsidR="00127171">
        <w:t>(16</w:t>
      </w:r>
      <w:r>
        <w:fldChar w:fldCharType="end"/>
      </w:r>
      <w:r>
        <w:t>)</w:t>
      </w:r>
      <w:r w:rsidR="00965146">
        <w:t xml:space="preserve"> </w:t>
      </w:r>
      <w:r>
        <w:t>的對比，</w:t>
      </w:r>
      <w:r>
        <w:t xml:space="preserve">Li (1992) </w:t>
      </w:r>
      <w:r>
        <w:t>提出了通則</w:t>
      </w:r>
      <w:r w:rsidR="00B02E90">
        <w:rPr>
          <w:rFonts w:hint="eastAsia"/>
        </w:rPr>
        <w:t xml:space="preserve"> </w:t>
      </w:r>
      <w:r>
        <w:fldChar w:fldCharType="begin"/>
      </w:r>
      <w:r>
        <w:instrText xml:space="preserve"> REF _Ref114488156 \r \h </w:instrText>
      </w:r>
      <w:r>
        <w:fldChar w:fldCharType="separate"/>
      </w:r>
      <w:r w:rsidR="00127171">
        <w:t>(17</w:t>
      </w:r>
      <w:r>
        <w:fldChar w:fldCharType="end"/>
      </w:r>
      <w:r>
        <w:t>)</w:t>
      </w:r>
      <w:r>
        <w:t>。</w:t>
      </w:r>
    </w:p>
    <w:p w14:paraId="65044A46" w14:textId="77777777" w:rsidR="00035F4E" w:rsidRDefault="00035F4E" w:rsidP="00D76BB8">
      <w:pPr>
        <w:ind w:firstLine="0"/>
        <w:rPr>
          <w:lang w:eastAsia="de-DE"/>
        </w:rPr>
      </w:pPr>
    </w:p>
    <w:p w14:paraId="70A25B0F" w14:textId="77777777" w:rsidR="00035F4E" w:rsidRDefault="00CF1CA1" w:rsidP="00D76BB8">
      <w:pPr>
        <w:pStyle w:val="Example"/>
      </w:pPr>
      <w:bookmarkStart w:id="38" w:name="_Ref114488156"/>
      <w:r>
        <w:t>)</w:t>
      </w:r>
      <w:r>
        <w:tab/>
        <w:t xml:space="preserve">A licensor of an existential </w:t>
      </w:r>
      <w:proofErr w:type="spellStart"/>
      <w:r>
        <w:rPr>
          <w:i/>
          <w:iCs/>
        </w:rPr>
        <w:t>wh</w:t>
      </w:r>
      <w:proofErr w:type="spellEnd"/>
      <w:r>
        <w:t>-phrase will not block the licensing of a higher constituent</w:t>
      </w:r>
      <w:bookmarkEnd w:id="38"/>
      <w:r>
        <w:t xml:space="preserve"> </w:t>
      </w:r>
    </w:p>
    <w:p w14:paraId="1F8C436A" w14:textId="77777777" w:rsidR="00035F4E" w:rsidRDefault="00CF1CA1" w:rsidP="00D76BB8">
      <w:pPr>
        <w:pStyle w:val="Example"/>
        <w:numPr>
          <w:ilvl w:val="0"/>
          <w:numId w:val="0"/>
        </w:numPr>
      </w:pPr>
      <w:r>
        <w:tab/>
        <w:t xml:space="preserve">question licensor, but the lower constituent question licensor will block the </w:t>
      </w:r>
      <w:proofErr w:type="gramStart"/>
      <w:r>
        <w:t>licensing</w:t>
      </w:r>
      <w:proofErr w:type="gramEnd"/>
      <w:r>
        <w:t xml:space="preserve"> </w:t>
      </w:r>
    </w:p>
    <w:p w14:paraId="630301D0" w14:textId="77777777" w:rsidR="00035F4E" w:rsidRDefault="00CF1CA1" w:rsidP="00D76BB8">
      <w:pPr>
        <w:pStyle w:val="Example"/>
        <w:numPr>
          <w:ilvl w:val="0"/>
          <w:numId w:val="0"/>
        </w:numPr>
      </w:pPr>
      <w:r>
        <w:tab/>
        <w:t>potential of a higher existential licensor.</w:t>
      </w:r>
    </w:p>
    <w:p w14:paraId="05696D45" w14:textId="77777777" w:rsidR="00035F4E" w:rsidRDefault="00035F4E" w:rsidP="00D76BB8">
      <w:pPr>
        <w:ind w:firstLine="0"/>
      </w:pPr>
    </w:p>
    <w:p w14:paraId="3891A857" w14:textId="77777777" w:rsidR="00035F4E" w:rsidRDefault="00CF1CA1" w:rsidP="00D76BB8">
      <w:pPr>
        <w:ind w:firstLine="0"/>
      </w:pPr>
      <w:r>
        <w:t>統整此節對於</w:t>
      </w:r>
      <w:r>
        <w:t xml:space="preserve"> EPW </w:t>
      </w:r>
      <w:r>
        <w:t>分佈限制的討論，我們期待一個真正能夠「理解」中文的</w:t>
      </w:r>
      <w:r>
        <w:t xml:space="preserve"> NLP/NLU </w:t>
      </w:r>
      <w:r>
        <w:t>智慧運算程式應該能做到以下三件事：</w:t>
      </w:r>
    </w:p>
    <w:p w14:paraId="46F3D4E4" w14:textId="77777777" w:rsidR="00035F4E" w:rsidRDefault="00035F4E" w:rsidP="00D76BB8">
      <w:pPr>
        <w:ind w:firstLine="0"/>
      </w:pPr>
    </w:p>
    <w:p w14:paraId="133B0D04" w14:textId="71529113" w:rsidR="00035F4E" w:rsidRDefault="00CF1CA1" w:rsidP="00D76BB8">
      <w:pPr>
        <w:pStyle w:val="Example"/>
        <w:rPr>
          <w:lang w:eastAsia="zh-TW"/>
        </w:rPr>
      </w:pPr>
      <w:r>
        <w:t>)</w:t>
      </w:r>
      <w:r>
        <w:tab/>
      </w:r>
      <w:r>
        <w:rPr>
          <w:lang w:eastAsia="zh-TW"/>
        </w:rPr>
        <w:t>本計</w:t>
      </w:r>
      <w:r w:rsidR="00881AED">
        <w:rPr>
          <w:lang w:eastAsia="zh-TW"/>
        </w:rPr>
        <w:t>劃</w:t>
      </w:r>
      <w:r>
        <w:rPr>
          <w:lang w:eastAsia="zh-TW"/>
        </w:rPr>
        <w:t>對</w:t>
      </w:r>
      <w:proofErr w:type="spellStart"/>
      <w:r>
        <w:t>中文</w:t>
      </w:r>
      <w:proofErr w:type="spellEnd"/>
      <w:r>
        <w:t xml:space="preserve"> NLP/NLU </w:t>
      </w:r>
      <w:proofErr w:type="spellStart"/>
      <w:r>
        <w:t>智慧運算程式</w:t>
      </w:r>
      <w:proofErr w:type="spellEnd"/>
      <w:r>
        <w:rPr>
          <w:lang w:eastAsia="zh-TW"/>
        </w:rPr>
        <w:t>的期待</w:t>
      </w:r>
      <w:r>
        <w:rPr>
          <w:lang w:eastAsia="zh-TW"/>
        </w:rPr>
        <w:t xml:space="preserve"> (part 2)</w:t>
      </w:r>
      <w:r>
        <w:rPr>
          <w:lang w:eastAsia="zh-TW"/>
        </w:rPr>
        <w:t>：</w:t>
      </w:r>
    </w:p>
    <w:p w14:paraId="5B6F124A" w14:textId="6BB4A88F" w:rsidR="00035F4E" w:rsidRDefault="00CF1CA1" w:rsidP="003D5298">
      <w:pPr>
        <w:pStyle w:val="Examplea"/>
      </w:pPr>
      <w:proofErr w:type="spellStart"/>
      <w:r>
        <w:t>在不同的語境中，區辨</w:t>
      </w:r>
      <w:proofErr w:type="spellEnd"/>
      <w:r>
        <w:t xml:space="preserve"> </w:t>
      </w:r>
      <w:proofErr w:type="spellStart"/>
      <w:r>
        <w:rPr>
          <w:i/>
          <w:iCs/>
        </w:rPr>
        <w:t>wh</w:t>
      </w:r>
      <w:proofErr w:type="spellEnd"/>
      <w:r>
        <w:rPr>
          <w:i/>
          <w:iCs/>
        </w:rPr>
        <w:t xml:space="preserve"> </w:t>
      </w:r>
      <w:proofErr w:type="spellStart"/>
      <w:r>
        <w:t>詞的疑問與存在語意</w:t>
      </w:r>
      <w:proofErr w:type="spellEnd"/>
      <w:r w:rsidR="002B4FDA">
        <w:rPr>
          <w:rFonts w:hint="eastAsia"/>
          <w:lang w:eastAsia="zh-TW"/>
        </w:rPr>
        <w:t>。</w:t>
      </w:r>
    </w:p>
    <w:p w14:paraId="4F1D97CB" w14:textId="192729E3" w:rsidR="00035F4E" w:rsidRDefault="00CF1CA1" w:rsidP="003D5298">
      <w:pPr>
        <w:pStyle w:val="Examplea"/>
      </w:pPr>
      <w:proofErr w:type="spellStart"/>
      <w:r>
        <w:t>判斷核可詞與</w:t>
      </w:r>
      <w:proofErr w:type="spellEnd"/>
      <w:r>
        <w:t xml:space="preserve"> EPW </w:t>
      </w:r>
      <w:proofErr w:type="spellStart"/>
      <w:r>
        <w:t>之間的結構</w:t>
      </w:r>
      <w:proofErr w:type="spellEnd"/>
      <w:r>
        <w:t xml:space="preserve"> c-command </w:t>
      </w:r>
      <w:proofErr w:type="spellStart"/>
      <w:r>
        <w:t>關係，而不只是線性前後次序</w:t>
      </w:r>
      <w:proofErr w:type="spellEnd"/>
      <w:r w:rsidR="002B4FDA">
        <w:rPr>
          <w:rFonts w:hint="eastAsia"/>
          <w:lang w:eastAsia="zh-TW"/>
        </w:rPr>
        <w:t>。</w:t>
      </w:r>
    </w:p>
    <w:p w14:paraId="3D552AB3" w14:textId="231F0F48" w:rsidR="00035F4E" w:rsidRDefault="00CF1CA1" w:rsidP="003D5298">
      <w:pPr>
        <w:pStyle w:val="Examplea"/>
        <w:rPr>
          <w:lang w:eastAsia="zh-TW"/>
        </w:rPr>
      </w:pPr>
      <w:proofErr w:type="spellStart"/>
      <w:r>
        <w:t>判定疑問核可詞與</w:t>
      </w:r>
      <w:proofErr w:type="spellEnd"/>
      <w:r>
        <w:t xml:space="preserve"> EPW </w:t>
      </w:r>
      <w:proofErr w:type="spellStart"/>
      <w:r>
        <w:t>核可詞的優先順序</w:t>
      </w:r>
      <w:proofErr w:type="spellEnd"/>
      <w:r w:rsidR="002B4FDA">
        <w:rPr>
          <w:rFonts w:hint="eastAsia"/>
          <w:lang w:eastAsia="zh-TW"/>
        </w:rPr>
        <w:t>。</w:t>
      </w:r>
    </w:p>
    <w:p w14:paraId="0753FAB5" w14:textId="77777777" w:rsidR="00035F4E" w:rsidRDefault="00CF1CA1" w:rsidP="00D76BB8">
      <w:pPr>
        <w:pStyle w:val="30"/>
        <w:spacing w:line="240" w:lineRule="auto"/>
      </w:pPr>
      <w:bookmarkStart w:id="39" w:name="_Toc115971783"/>
      <w:bookmarkStart w:id="40" w:name="_Toc115971563"/>
      <w:bookmarkStart w:id="41" w:name="_Ref115521941"/>
      <w:bookmarkStart w:id="42" w:name="_Toc151636521"/>
      <w:r>
        <w:t>Universal use</w:t>
      </w:r>
      <w:bookmarkEnd w:id="39"/>
      <w:bookmarkEnd w:id="40"/>
      <w:bookmarkEnd w:id="41"/>
      <w:bookmarkEnd w:id="42"/>
    </w:p>
    <w:p w14:paraId="3BC5B7E3" w14:textId="65FA4295" w:rsidR="00035F4E" w:rsidRDefault="00CF1CA1" w:rsidP="00D76BB8">
      <w:r>
        <w:lastRenderedPageBreak/>
        <w:t>最後一項的可能語意解讀為全稱量化語意，如</w:t>
      </w:r>
      <w:r w:rsidR="00B75F8C">
        <w:rPr>
          <w:rFonts w:hint="eastAsia"/>
        </w:rPr>
        <w:t xml:space="preserve"> </w:t>
      </w:r>
      <w:r>
        <w:fldChar w:fldCharType="begin"/>
      </w:r>
      <w:r>
        <w:instrText xml:space="preserve"> REF _Ref114749274 \r \h </w:instrText>
      </w:r>
      <w:r>
        <w:fldChar w:fldCharType="separate"/>
      </w:r>
      <w:r w:rsidR="00127171">
        <w:t>(19</w:t>
      </w:r>
      <w:r>
        <w:fldChar w:fldCharType="end"/>
      </w:r>
      <w:r>
        <w:t>)</w:t>
      </w:r>
      <w:r w:rsidR="00B75F8C">
        <w:t xml:space="preserve"> </w:t>
      </w:r>
      <w:r>
        <w:t>中的「什麼、誰」都沒有疑問語氣，也不具備存在的預設</w:t>
      </w:r>
      <w:r>
        <w:t xml:space="preserve"> (existential presupposition)</w:t>
      </w:r>
      <w:r>
        <w:t>，表達的是所有任意的物</w:t>
      </w:r>
      <w:r w:rsidR="009C6194">
        <w:rPr>
          <w:rFonts w:hint="eastAsia"/>
        </w:rPr>
        <w:t>件</w:t>
      </w:r>
      <w:r>
        <w:rPr>
          <w:rFonts w:hint="eastAsia"/>
        </w:rPr>
        <w:t>、</w:t>
      </w:r>
      <w:r>
        <w:t>個體皆能符合命題需求。</w:t>
      </w:r>
    </w:p>
    <w:p w14:paraId="2B2C59E8" w14:textId="77777777" w:rsidR="00035F4E" w:rsidRDefault="00035F4E" w:rsidP="00D76BB8">
      <w:pPr>
        <w:ind w:firstLine="0"/>
        <w:rPr>
          <w:lang w:eastAsia="de-DE"/>
        </w:rPr>
      </w:pPr>
    </w:p>
    <w:p w14:paraId="5F81D5F9" w14:textId="77777777" w:rsidR="00035F4E" w:rsidRDefault="00CF1CA1" w:rsidP="00D76BB8">
      <w:pPr>
        <w:pStyle w:val="Example"/>
        <w:rPr>
          <w:rFonts w:ascii="新細明體" w:eastAsia="新細明體" w:hAnsi="新細明體"/>
        </w:rPr>
      </w:pPr>
      <w:bookmarkStart w:id="43" w:name="_Ref114749274"/>
      <w:r>
        <w:rPr>
          <w:lang w:eastAsia="zh-TW"/>
        </w:rPr>
        <w:t>)</w:t>
      </w:r>
      <w:r>
        <w:rPr>
          <w:lang w:eastAsia="zh-TW"/>
        </w:rPr>
        <w:tab/>
      </w:r>
      <w:r>
        <w:rPr>
          <w:lang w:eastAsia="zh-TW"/>
        </w:rPr>
        <w:t>全稱量化的</w:t>
      </w:r>
      <w:r>
        <w:rPr>
          <w:lang w:eastAsia="zh-TW"/>
        </w:rPr>
        <w:t xml:space="preserve"> </w:t>
      </w:r>
      <w:proofErr w:type="spellStart"/>
      <w:r>
        <w:rPr>
          <w:i/>
          <w:iCs/>
        </w:rPr>
        <w:t>wh</w:t>
      </w:r>
      <w:proofErr w:type="spellEnd"/>
      <w:r>
        <w:rPr>
          <w:i/>
          <w:iCs/>
        </w:rPr>
        <w:t xml:space="preserve"> </w:t>
      </w:r>
      <w:r>
        <w:rPr>
          <w:lang w:eastAsia="zh-TW"/>
        </w:rPr>
        <w:t>詞：</w:t>
      </w:r>
    </w:p>
    <w:p w14:paraId="12FA903F" w14:textId="77777777" w:rsidR="00035F4E" w:rsidRDefault="00CF1CA1" w:rsidP="003D5298">
      <w:pPr>
        <w:pStyle w:val="Examplea"/>
        <w:rPr>
          <w:rFonts w:ascii="新細明體" w:eastAsia="新細明體" w:hAnsi="新細明體"/>
        </w:rPr>
      </w:pPr>
      <w:proofErr w:type="spellStart"/>
      <w:r>
        <w:t>約翰</w:t>
      </w:r>
      <w:proofErr w:type="spellEnd"/>
      <w:r>
        <w:t xml:space="preserve"> </w:t>
      </w:r>
      <w:proofErr w:type="spellStart"/>
      <w:r w:rsidRPr="00BC6284">
        <w:t>什麼</w:t>
      </w:r>
      <w:proofErr w:type="spellEnd"/>
      <w:r>
        <w:t xml:space="preserve"> </w:t>
      </w:r>
      <w:proofErr w:type="spellStart"/>
      <w:r>
        <w:t>都吃</w:t>
      </w:r>
      <w:proofErr w:type="spellEnd"/>
      <w:r>
        <w:rPr>
          <w:rFonts w:ascii="新細明體" w:eastAsia="新細明體" w:hAnsi="新細明體"/>
        </w:rPr>
        <w:t>。</w:t>
      </w:r>
      <w:bookmarkEnd w:id="43"/>
    </w:p>
    <w:p w14:paraId="317C6BBF" w14:textId="77777777" w:rsidR="00035F4E" w:rsidRDefault="00CF1CA1" w:rsidP="003D5298">
      <w:pPr>
        <w:pStyle w:val="Examplea"/>
        <w:rPr>
          <w:rFonts w:ascii="新細明體" w:eastAsia="新細明體" w:hAnsi="新細明體"/>
        </w:rPr>
      </w:pPr>
      <w:proofErr w:type="spellStart"/>
      <w:r>
        <w:t>約翰</w:t>
      </w:r>
      <w:proofErr w:type="spellEnd"/>
      <w:r>
        <w:t xml:space="preserve"> </w:t>
      </w:r>
      <w:r w:rsidRPr="00BC6284">
        <w:t>誰</w:t>
      </w:r>
      <w:r>
        <w:t xml:space="preserve"> </w:t>
      </w:r>
      <w:proofErr w:type="spellStart"/>
      <w:r>
        <w:t>都喜歡</w:t>
      </w:r>
      <w:proofErr w:type="spellEnd"/>
      <w:r>
        <w:rPr>
          <w:rFonts w:ascii="新細明體" w:eastAsia="新細明體" w:hAnsi="新細明體"/>
        </w:rPr>
        <w:t>。</w:t>
      </w:r>
    </w:p>
    <w:p w14:paraId="0D3E5455" w14:textId="77777777" w:rsidR="00035F4E" w:rsidRDefault="00035F4E" w:rsidP="00352DEC">
      <w:pPr>
        <w:pStyle w:val="Glosscontinued"/>
        <w:rPr>
          <w:lang w:eastAsia="de-DE"/>
        </w:rPr>
      </w:pPr>
    </w:p>
    <w:p w14:paraId="2B360178" w14:textId="485E86B5" w:rsidR="00035F4E" w:rsidRDefault="00CF1CA1" w:rsidP="00D76BB8">
      <w:pPr>
        <w:ind w:firstLine="0"/>
      </w:pPr>
      <w:r>
        <w:t>針對此類語意，有三點特質值得一提。首先，全稱量化的解讀與「都」出現在同一個句子中，且得到全稱量化解讀的</w:t>
      </w:r>
      <w:r>
        <w:t xml:space="preserve"> </w:t>
      </w:r>
      <w:proofErr w:type="spellStart"/>
      <w:r>
        <w:rPr>
          <w:i/>
          <w:iCs/>
        </w:rPr>
        <w:t>wh</w:t>
      </w:r>
      <w:proofErr w:type="spellEnd"/>
      <w:r>
        <w:rPr>
          <w:i/>
          <w:iCs/>
        </w:rPr>
        <w:t xml:space="preserve"> </w:t>
      </w:r>
      <w:r>
        <w:t>詞必須在「都」的左側</w:t>
      </w:r>
      <w:r>
        <w:t xml:space="preserve"> (the Leftness Condition, Lee 1986; Cheng 1995; Lin 1998)</w:t>
      </w:r>
      <w:r>
        <w:rPr>
          <w:rStyle w:val="afc"/>
        </w:rPr>
        <w:footnoteReference w:id="10"/>
      </w:r>
      <w:r>
        <w:t>，因此從</w:t>
      </w:r>
      <w:r w:rsidR="0019631B">
        <w:rPr>
          <w:rFonts w:hint="eastAsia"/>
        </w:rPr>
        <w:t xml:space="preserve"> </w:t>
      </w:r>
      <w:r>
        <w:fldChar w:fldCharType="begin"/>
      </w:r>
      <w:r>
        <w:instrText xml:space="preserve"> REF _Ref114749274 \r \h </w:instrText>
      </w:r>
      <w:r>
        <w:fldChar w:fldCharType="separate"/>
      </w:r>
      <w:r w:rsidR="00127171">
        <w:t>(19</w:t>
      </w:r>
      <w:r>
        <w:fldChar w:fldCharType="end"/>
      </w:r>
      <w:r>
        <w:t>)</w:t>
      </w:r>
      <w:r w:rsidR="0019631B">
        <w:t xml:space="preserve"> </w:t>
      </w:r>
      <w:r>
        <w:t>變化為</w:t>
      </w:r>
      <w:r w:rsidR="0019631B">
        <w:rPr>
          <w:rFonts w:hint="eastAsia"/>
        </w:rPr>
        <w:t xml:space="preserve"> </w:t>
      </w:r>
      <w:r>
        <w:fldChar w:fldCharType="begin"/>
      </w:r>
      <w:r>
        <w:instrText xml:space="preserve"> REF _Ref114749893 \r \h </w:instrText>
      </w:r>
      <w:r>
        <w:fldChar w:fldCharType="separate"/>
      </w:r>
      <w:r w:rsidR="00127171">
        <w:t>(20</w:t>
      </w:r>
      <w:r>
        <w:fldChar w:fldCharType="end"/>
      </w:r>
      <w:r>
        <w:t>)</w:t>
      </w:r>
      <w:r>
        <w:t>，就喪失了全稱語意，句子的解讀皆為疑問句。</w:t>
      </w:r>
    </w:p>
    <w:p w14:paraId="51E32219" w14:textId="77777777" w:rsidR="00035F4E" w:rsidRDefault="00035F4E" w:rsidP="00D76BB8">
      <w:pPr>
        <w:ind w:firstLine="0"/>
      </w:pPr>
    </w:p>
    <w:p w14:paraId="119FFA31" w14:textId="77777777" w:rsidR="00035F4E" w:rsidRDefault="00CF1CA1" w:rsidP="00D76BB8">
      <w:pPr>
        <w:pStyle w:val="Example"/>
        <w:rPr>
          <w:rFonts w:ascii="新細明體" w:eastAsia="新細明體" w:hAnsi="新細明體"/>
          <w:lang w:eastAsia="zh-TW"/>
        </w:rPr>
      </w:pPr>
      <w:bookmarkStart w:id="44" w:name="_Ref114749893"/>
      <w:r>
        <w:rPr>
          <w:lang w:eastAsia="zh-TW"/>
        </w:rPr>
        <w:t>)</w:t>
      </w:r>
      <w:r>
        <w:rPr>
          <w:lang w:eastAsia="zh-TW"/>
        </w:rPr>
        <w:tab/>
      </w:r>
      <w:r>
        <w:rPr>
          <w:lang w:eastAsia="zh-TW"/>
        </w:rPr>
        <w:t>「都」審核全稱量化語意及其方向性限制：</w:t>
      </w:r>
    </w:p>
    <w:p w14:paraId="414DECDD" w14:textId="77777777" w:rsidR="00035F4E" w:rsidRDefault="00CF1CA1" w:rsidP="003D5298">
      <w:pPr>
        <w:pStyle w:val="Examplea"/>
        <w:rPr>
          <w:rFonts w:ascii="新細明體" w:eastAsia="新細明體" w:hAnsi="新細明體"/>
        </w:rPr>
      </w:pPr>
      <w:proofErr w:type="spellStart"/>
      <w:r>
        <w:t>約翰</w:t>
      </w:r>
      <w:proofErr w:type="spellEnd"/>
      <w:r>
        <w:rPr>
          <w:lang w:eastAsia="zh-TW"/>
        </w:rPr>
        <w:t>都</w:t>
      </w:r>
      <w:proofErr w:type="spellStart"/>
      <w:r>
        <w:t>吃</w:t>
      </w:r>
      <w:r>
        <w:rPr>
          <w:u w:val="single"/>
        </w:rPr>
        <w:t>什麼</w:t>
      </w:r>
      <w:proofErr w:type="spellEnd"/>
      <w:r>
        <w:t>?</w:t>
      </w:r>
      <w:bookmarkEnd w:id="44"/>
    </w:p>
    <w:p w14:paraId="6584A390" w14:textId="77777777" w:rsidR="00035F4E" w:rsidRDefault="00CF1CA1" w:rsidP="003D5298">
      <w:pPr>
        <w:pStyle w:val="Examplea"/>
        <w:rPr>
          <w:rFonts w:ascii="新細明體" w:eastAsia="新細明體" w:hAnsi="新細明體"/>
        </w:rPr>
      </w:pPr>
      <w:proofErr w:type="spellStart"/>
      <w:r>
        <w:t>約翰</w:t>
      </w:r>
      <w:proofErr w:type="spellEnd"/>
      <w:r>
        <w:rPr>
          <w:lang w:eastAsia="zh-TW"/>
        </w:rPr>
        <w:t>都</w:t>
      </w:r>
      <w:proofErr w:type="spellStart"/>
      <w:r>
        <w:t>喜歡</w:t>
      </w:r>
      <w:proofErr w:type="spellEnd"/>
      <w:r>
        <w:rPr>
          <w:lang w:eastAsia="zh-TW"/>
        </w:rPr>
        <w:t>誰</w:t>
      </w:r>
      <w:r>
        <w:rPr>
          <w:lang w:eastAsia="zh-TW"/>
        </w:rPr>
        <w:t>?</w:t>
      </w:r>
    </w:p>
    <w:p w14:paraId="2C83BDE1" w14:textId="77777777" w:rsidR="00035F4E" w:rsidRDefault="00035F4E" w:rsidP="00D76BB8">
      <w:pPr>
        <w:ind w:firstLine="0"/>
      </w:pPr>
    </w:p>
    <w:p w14:paraId="55183029" w14:textId="7C42E9B5" w:rsidR="00035F4E" w:rsidRDefault="00CF1CA1" w:rsidP="00D76BB8">
      <w:pPr>
        <w:ind w:firstLine="0"/>
      </w:pPr>
      <w:r>
        <w:t>第二，</w:t>
      </w:r>
      <w:r>
        <w:t xml:space="preserve"> </w:t>
      </w:r>
      <w:proofErr w:type="spellStart"/>
      <w:r>
        <w:rPr>
          <w:i/>
          <w:iCs/>
        </w:rPr>
        <w:t>wh</w:t>
      </w:r>
      <w:proofErr w:type="spellEnd"/>
      <w:r>
        <w:rPr>
          <w:i/>
          <w:iCs/>
        </w:rPr>
        <w:t xml:space="preserve"> </w:t>
      </w:r>
      <w:r>
        <w:t>詞的全稱量化語意不受限於孤島環境，在</w:t>
      </w:r>
      <w:r w:rsidR="00CC4CDA">
        <w:rPr>
          <w:rFonts w:hint="eastAsia"/>
        </w:rPr>
        <w:t xml:space="preserve"> </w:t>
      </w:r>
      <w:r>
        <w:fldChar w:fldCharType="begin"/>
      </w:r>
      <w:r>
        <w:instrText xml:space="preserve"> REF _Ref114755781 \r \h </w:instrText>
      </w:r>
      <w:r>
        <w:fldChar w:fldCharType="separate"/>
      </w:r>
      <w:r w:rsidR="00127171">
        <w:t>(21</w:t>
      </w:r>
      <w:r>
        <w:fldChar w:fldCharType="end"/>
      </w:r>
      <w:r>
        <w:t>)</w:t>
      </w:r>
      <w:r w:rsidR="00CC4CDA">
        <w:t xml:space="preserve"> </w:t>
      </w:r>
      <w:r>
        <w:t>中，雖然「什麼」出現在一個複雜名詞子句中，其全稱量化語意仍然被核可。</w:t>
      </w:r>
    </w:p>
    <w:p w14:paraId="1BFC836B" w14:textId="77777777" w:rsidR="00035F4E" w:rsidRDefault="00035F4E" w:rsidP="00D76BB8">
      <w:pPr>
        <w:ind w:firstLine="0"/>
      </w:pPr>
    </w:p>
    <w:p w14:paraId="414A5046" w14:textId="7DD90DCA" w:rsidR="00035F4E" w:rsidRDefault="00CF1CA1" w:rsidP="00D76BB8">
      <w:pPr>
        <w:pStyle w:val="Example"/>
      </w:pPr>
      <w:bookmarkStart w:id="45" w:name="_Ref114755781"/>
      <w:r>
        <w:t>)</w:t>
      </w:r>
      <w:r>
        <w:tab/>
        <w:t>[</w:t>
      </w:r>
      <w:r>
        <w:rPr>
          <w:lang w:eastAsia="zh-TW"/>
        </w:rPr>
        <w:t>李四吃</w:t>
      </w:r>
      <w:r>
        <w:rPr>
          <w:lang w:eastAsia="zh-TW"/>
        </w:rPr>
        <w:t xml:space="preserve"> </w:t>
      </w:r>
      <w:r>
        <w:rPr>
          <w:u w:val="single"/>
          <w:lang w:eastAsia="zh-TW"/>
        </w:rPr>
        <w:t>什麼</w:t>
      </w:r>
      <w:r>
        <w:rPr>
          <w:lang w:eastAsia="zh-TW"/>
        </w:rPr>
        <w:t>]</w:t>
      </w:r>
      <w:r w:rsidR="00D44B8F">
        <w:rPr>
          <w:lang w:eastAsia="zh-TW"/>
        </w:rPr>
        <w:t xml:space="preserve"> </w:t>
      </w:r>
      <w:r>
        <w:rPr>
          <w:lang w:eastAsia="zh-TW"/>
        </w:rPr>
        <w:t>都跟我無關。</w:t>
      </w:r>
      <w:bookmarkEnd w:id="45"/>
    </w:p>
    <w:p w14:paraId="5AF6744E" w14:textId="77777777" w:rsidR="00035F4E" w:rsidRDefault="00CF1CA1" w:rsidP="00D76BB8">
      <w:pPr>
        <w:pStyle w:val="Gloss0"/>
      </w:pPr>
      <w:r>
        <w:rPr>
          <w:lang w:val="en-US"/>
        </w:rPr>
        <w:t>‘</w:t>
      </w:r>
      <w:proofErr w:type="spellStart"/>
      <w:r>
        <w:t>Whatever</w:t>
      </w:r>
      <w:proofErr w:type="spellEnd"/>
      <w:r>
        <w:t xml:space="preserve"> Lisi </w:t>
      </w:r>
      <w:proofErr w:type="spellStart"/>
      <w:r>
        <w:t>eats</w:t>
      </w:r>
      <w:proofErr w:type="spellEnd"/>
      <w:r>
        <w:t xml:space="preserve"> </w:t>
      </w:r>
      <w:proofErr w:type="spellStart"/>
      <w:r>
        <w:t>is</w:t>
      </w:r>
      <w:proofErr w:type="spellEnd"/>
      <w:r>
        <w:t xml:space="preserve"> </w:t>
      </w:r>
      <w:proofErr w:type="spellStart"/>
      <w:r>
        <w:t>irrelevant</w:t>
      </w:r>
      <w:proofErr w:type="spellEnd"/>
      <w:r>
        <w:t xml:space="preserve"> </w:t>
      </w:r>
      <w:proofErr w:type="spellStart"/>
      <w:r>
        <w:t>to</w:t>
      </w:r>
      <w:proofErr w:type="spellEnd"/>
      <w:r>
        <w:t xml:space="preserve"> me.’</w:t>
      </w:r>
    </w:p>
    <w:p w14:paraId="3BD8BD3C" w14:textId="77777777" w:rsidR="00035F4E" w:rsidRDefault="00CF1CA1" w:rsidP="00D76BB8">
      <w:pPr>
        <w:pStyle w:val="Gloss0"/>
        <w:rPr>
          <w:rFonts w:ascii="新細明體" w:hAnsi="新細明體"/>
        </w:rPr>
      </w:pPr>
      <w:r>
        <w:t>(</w:t>
      </w:r>
      <w:proofErr w:type="spellStart"/>
      <w:r>
        <w:t>Cheng</w:t>
      </w:r>
      <w:proofErr w:type="spellEnd"/>
      <w:r>
        <w:t xml:space="preserve"> 1995: 203) </w:t>
      </w:r>
    </w:p>
    <w:p w14:paraId="04E08C07" w14:textId="77777777" w:rsidR="00035F4E" w:rsidRDefault="00035F4E" w:rsidP="00D76BB8">
      <w:pPr>
        <w:ind w:firstLine="0"/>
      </w:pPr>
    </w:p>
    <w:p w14:paraId="3568AB3B" w14:textId="39EA0864" w:rsidR="00035F4E" w:rsidRDefault="00CF1CA1" w:rsidP="00D76BB8">
      <w:pPr>
        <w:ind w:firstLine="0"/>
        <w:rPr>
          <w:lang w:eastAsia="de-DE"/>
        </w:rPr>
      </w:pPr>
      <w:r>
        <w:t>第三，當「都」的左側出現一個以上的</w:t>
      </w:r>
      <w:r>
        <w:t xml:space="preserve"> </w:t>
      </w:r>
      <w:proofErr w:type="spellStart"/>
      <w:r>
        <w:rPr>
          <w:i/>
          <w:iCs/>
        </w:rPr>
        <w:t>wh</w:t>
      </w:r>
      <w:proofErr w:type="spellEnd"/>
      <w:r>
        <w:rPr>
          <w:i/>
          <w:iCs/>
        </w:rPr>
        <w:t xml:space="preserve"> </w:t>
      </w:r>
      <w:r>
        <w:t>詞時</w:t>
      </w:r>
      <w:r>
        <w:t xml:space="preserve"> (</w:t>
      </w:r>
      <w:r>
        <w:t>如</w:t>
      </w:r>
      <w:r w:rsidR="00D51663">
        <w:rPr>
          <w:rFonts w:hint="eastAsia"/>
        </w:rPr>
        <w:t xml:space="preserve"> </w:t>
      </w:r>
      <w:r>
        <w:fldChar w:fldCharType="begin"/>
      </w:r>
      <w:r>
        <w:instrText xml:space="preserve"> REF _Ref114749982 \r \h </w:instrText>
      </w:r>
      <w:r>
        <w:fldChar w:fldCharType="separate"/>
      </w:r>
      <w:r w:rsidR="00127171">
        <w:t>(22</w:t>
      </w:r>
      <w:r>
        <w:fldChar w:fldCharType="end"/>
      </w:r>
      <w:r>
        <w:t>)</w:t>
      </w:r>
      <w:r w:rsidR="00D51663">
        <w:t xml:space="preserve"> </w:t>
      </w:r>
      <w:r>
        <w:t>)</w:t>
      </w:r>
      <w:r>
        <w:t>，較鄰近「都」的</w:t>
      </w:r>
      <w:r>
        <w:t xml:space="preserve"> </w:t>
      </w:r>
      <w:proofErr w:type="spellStart"/>
      <w:r>
        <w:rPr>
          <w:i/>
          <w:iCs/>
        </w:rPr>
        <w:t>wh</w:t>
      </w:r>
      <w:proofErr w:type="spellEnd"/>
      <w:r>
        <w:rPr>
          <w:i/>
          <w:iCs/>
        </w:rPr>
        <w:t xml:space="preserve"> </w:t>
      </w:r>
      <w:r>
        <w:t>詞才會得到全稱量化語意：雖然「誰」與「什麼」皆位於「都」的左側，只有「什麼」可以取得全稱量化語意，而「誰」只有疑問語意。</w:t>
      </w:r>
    </w:p>
    <w:p w14:paraId="0B7DC33D" w14:textId="77777777" w:rsidR="00035F4E" w:rsidRDefault="00035F4E" w:rsidP="00D76BB8">
      <w:pPr>
        <w:ind w:firstLine="0"/>
      </w:pPr>
    </w:p>
    <w:p w14:paraId="72B7B59A" w14:textId="77777777" w:rsidR="00035F4E" w:rsidRDefault="00CF1CA1" w:rsidP="00D76BB8">
      <w:pPr>
        <w:pStyle w:val="Example"/>
      </w:pPr>
      <w:bookmarkStart w:id="46" w:name="_Ref114749982"/>
      <w:r>
        <w:lastRenderedPageBreak/>
        <w:t>)</w:t>
      </w:r>
      <w:r>
        <w:tab/>
      </w:r>
      <w:r>
        <w:rPr>
          <w:lang w:eastAsia="zh-TW"/>
        </w:rPr>
        <w:t>誰</w:t>
      </w:r>
      <w:r>
        <w:rPr>
          <w:lang w:eastAsia="zh-TW"/>
        </w:rPr>
        <w:t xml:space="preserve"> </w:t>
      </w:r>
      <w:r>
        <w:rPr>
          <w:u w:val="single"/>
          <w:lang w:eastAsia="zh-TW"/>
        </w:rPr>
        <w:t>什麼</w:t>
      </w:r>
      <w:r>
        <w:rPr>
          <w:lang w:eastAsia="zh-TW"/>
        </w:rPr>
        <w:t xml:space="preserve"> </w:t>
      </w:r>
      <w:r>
        <w:rPr>
          <w:lang w:eastAsia="zh-TW"/>
        </w:rPr>
        <w:t>都吃</w:t>
      </w:r>
      <w:r>
        <w:rPr>
          <w:lang w:eastAsia="zh-TW"/>
        </w:rPr>
        <w:t>?</w:t>
      </w:r>
      <w:bookmarkEnd w:id="46"/>
      <w:r>
        <w:rPr>
          <w:lang w:eastAsia="zh-TW"/>
        </w:rPr>
        <w:tab/>
      </w:r>
      <w:r>
        <w:rPr>
          <w:lang w:eastAsia="zh-TW"/>
        </w:rPr>
        <w:tab/>
      </w:r>
    </w:p>
    <w:p w14:paraId="0CBEC8DD" w14:textId="77777777" w:rsidR="00035F4E" w:rsidRDefault="00CF1CA1" w:rsidP="003D5298">
      <w:pPr>
        <w:pStyle w:val="Examplea"/>
      </w:pPr>
      <w:r>
        <w:t>‘Who eats everything?’</w:t>
      </w:r>
    </w:p>
    <w:p w14:paraId="0E2C79C4" w14:textId="77777777" w:rsidR="00035F4E" w:rsidRDefault="00CF1CA1" w:rsidP="003D5298">
      <w:pPr>
        <w:pStyle w:val="Examplea"/>
      </w:pPr>
      <w:r>
        <w:t>‘*What does everyone eat?’</w:t>
      </w:r>
    </w:p>
    <w:p w14:paraId="5B47FF83" w14:textId="77777777" w:rsidR="00035F4E" w:rsidRDefault="00CF1CA1" w:rsidP="003D5298">
      <w:pPr>
        <w:pStyle w:val="Examplea"/>
        <w:rPr>
          <w:rFonts w:ascii="新細明體" w:hAnsi="新細明體"/>
        </w:rPr>
      </w:pPr>
      <w:r>
        <w:t>‘*Everyone eats everything.’</w:t>
      </w:r>
    </w:p>
    <w:p w14:paraId="74221DFA" w14:textId="77777777" w:rsidR="00035F4E" w:rsidRDefault="00CF1CA1" w:rsidP="00D76BB8">
      <w:pPr>
        <w:pStyle w:val="Gloss0"/>
        <w:rPr>
          <w:rFonts w:ascii="新細明體" w:hAnsi="新細明體"/>
          <w:lang w:eastAsia="de-DE"/>
        </w:rPr>
      </w:pPr>
      <w:r>
        <w:t>(</w:t>
      </w:r>
      <w:proofErr w:type="spellStart"/>
      <w:r>
        <w:t>Cheng</w:t>
      </w:r>
      <w:proofErr w:type="spellEnd"/>
      <w:r>
        <w:t xml:space="preserve"> 1995: 203)</w:t>
      </w:r>
    </w:p>
    <w:p w14:paraId="5BE4F468" w14:textId="77777777" w:rsidR="00035F4E" w:rsidRDefault="00035F4E" w:rsidP="00D76BB8">
      <w:pPr>
        <w:ind w:firstLine="0"/>
        <w:rPr>
          <w:lang w:eastAsia="de-DE"/>
        </w:rPr>
      </w:pPr>
    </w:p>
    <w:p w14:paraId="79812BE5" w14:textId="4DADB407" w:rsidR="00035F4E" w:rsidRDefault="00CF1CA1" w:rsidP="00D76BB8">
      <w:pPr>
        <w:ind w:firstLine="0"/>
      </w:pPr>
      <w:r>
        <w:t>有趣的是，</w:t>
      </w:r>
      <w:r>
        <w:fldChar w:fldCharType="begin"/>
      </w:r>
      <w:r>
        <w:instrText xml:space="preserve"> REF _Ref114755907 \r \h </w:instrText>
      </w:r>
      <w:r>
        <w:fldChar w:fldCharType="separate"/>
      </w:r>
      <w:r w:rsidR="00127171">
        <w:t>(23</w:t>
      </w:r>
      <w:r>
        <w:fldChar w:fldCharType="end"/>
      </w:r>
      <w:r>
        <w:t>)</w:t>
      </w:r>
      <w:r w:rsidR="00086C8A">
        <w:t xml:space="preserve"> </w:t>
      </w:r>
      <w:r>
        <w:t>的語意解讀似乎構成了此規則的反例：「誰」與「什麼」皆位於「都」左側，而且與「誰」比起來，「什麼」比較靠近「都」，但「誰」與「什麼」都得到了全稱量化語意。</w:t>
      </w:r>
    </w:p>
    <w:p w14:paraId="6B7DE288" w14:textId="77777777" w:rsidR="00035F4E" w:rsidRDefault="00035F4E" w:rsidP="00D76BB8">
      <w:pPr>
        <w:ind w:firstLine="0"/>
      </w:pPr>
    </w:p>
    <w:p w14:paraId="57685C70" w14:textId="77777777" w:rsidR="00035F4E" w:rsidRDefault="00CF1CA1" w:rsidP="00D76BB8">
      <w:pPr>
        <w:pStyle w:val="Example"/>
      </w:pPr>
      <w:bookmarkStart w:id="47" w:name="_Ref114755907"/>
      <w:r>
        <w:t>)</w:t>
      </w:r>
      <w:r>
        <w:tab/>
        <w:t>[</w:t>
      </w:r>
      <w:r>
        <w:rPr>
          <w:lang w:eastAsia="zh-TW"/>
        </w:rPr>
        <w:t>誰吃什麼</w:t>
      </w:r>
      <w:r>
        <w:rPr>
          <w:lang w:eastAsia="zh-TW"/>
        </w:rPr>
        <w:t>]</w:t>
      </w:r>
      <w:r>
        <w:rPr>
          <w:lang w:eastAsia="zh-TW"/>
        </w:rPr>
        <w:t>都跟我無關。</w:t>
      </w:r>
      <w:bookmarkEnd w:id="47"/>
    </w:p>
    <w:p w14:paraId="59AF1738" w14:textId="77777777" w:rsidR="00035F4E" w:rsidRDefault="00CF1CA1" w:rsidP="00D76BB8">
      <w:pPr>
        <w:pStyle w:val="Gloss0"/>
      </w:pPr>
      <w:r>
        <w:t xml:space="preserve">Lit. </w:t>
      </w:r>
      <w:r>
        <w:rPr>
          <w:lang w:val="en-US"/>
        </w:rPr>
        <w:t>‘</w:t>
      </w:r>
      <w:proofErr w:type="spellStart"/>
      <w:r>
        <w:t>Whoever</w:t>
      </w:r>
      <w:proofErr w:type="spellEnd"/>
      <w:r>
        <w:t xml:space="preserve"> </w:t>
      </w:r>
      <w:proofErr w:type="spellStart"/>
      <w:r>
        <w:t>eats</w:t>
      </w:r>
      <w:proofErr w:type="spellEnd"/>
      <w:r>
        <w:t xml:space="preserve"> </w:t>
      </w:r>
      <w:proofErr w:type="spellStart"/>
      <w:r>
        <w:t>whatever</w:t>
      </w:r>
      <w:proofErr w:type="spellEnd"/>
      <w:r>
        <w:t xml:space="preserve"> </w:t>
      </w:r>
      <w:proofErr w:type="spellStart"/>
      <w:r>
        <w:t>is</w:t>
      </w:r>
      <w:proofErr w:type="spellEnd"/>
      <w:r>
        <w:t xml:space="preserve"> </w:t>
      </w:r>
      <w:proofErr w:type="spellStart"/>
      <w:r>
        <w:t>irrelevant</w:t>
      </w:r>
      <w:proofErr w:type="spellEnd"/>
      <w:r>
        <w:t xml:space="preserve"> </w:t>
      </w:r>
      <w:proofErr w:type="spellStart"/>
      <w:r>
        <w:t>to</w:t>
      </w:r>
      <w:proofErr w:type="spellEnd"/>
      <w:r>
        <w:t xml:space="preserve"> me.’</w:t>
      </w:r>
    </w:p>
    <w:p w14:paraId="2D1A93B7" w14:textId="77777777" w:rsidR="00035F4E" w:rsidRDefault="00CF1CA1" w:rsidP="00D76BB8">
      <w:pPr>
        <w:pStyle w:val="Gloss0"/>
        <w:rPr>
          <w:rFonts w:ascii="新細明體" w:hAnsi="新細明體"/>
        </w:rPr>
      </w:pPr>
      <w:r>
        <w:t>(</w:t>
      </w:r>
      <w:proofErr w:type="spellStart"/>
      <w:r>
        <w:t>Cheng</w:t>
      </w:r>
      <w:proofErr w:type="spellEnd"/>
      <w:r>
        <w:t xml:space="preserve"> 1995: 222)</w:t>
      </w:r>
    </w:p>
    <w:p w14:paraId="6FA19B2F" w14:textId="77777777" w:rsidR="00035F4E" w:rsidRDefault="00035F4E" w:rsidP="00D76BB8">
      <w:pPr>
        <w:ind w:firstLine="0"/>
        <w:rPr>
          <w:lang w:eastAsia="de-DE"/>
        </w:rPr>
      </w:pPr>
    </w:p>
    <w:p w14:paraId="52EB3FE2" w14:textId="257FE8F8" w:rsidR="00B7012D" w:rsidRDefault="00CF1CA1" w:rsidP="00D76BB8">
      <w:pPr>
        <w:ind w:firstLine="0"/>
      </w:pPr>
      <w:r>
        <w:fldChar w:fldCharType="begin"/>
      </w:r>
      <w:r>
        <w:instrText xml:space="preserve"> REF _Ref114749982 \r \h </w:instrText>
      </w:r>
      <w:r>
        <w:fldChar w:fldCharType="separate"/>
      </w:r>
      <w:r w:rsidR="00127171">
        <w:t>(22</w:t>
      </w:r>
      <w:r>
        <w:fldChar w:fldCharType="end"/>
      </w:r>
      <w:r>
        <w:t>)</w:t>
      </w:r>
      <w:r w:rsidR="00B7012D">
        <w:t xml:space="preserve"> </w:t>
      </w:r>
      <w:r>
        <w:t>與</w:t>
      </w:r>
      <w:r w:rsidR="00B7012D">
        <w:rPr>
          <w:rFonts w:hint="eastAsia"/>
        </w:rPr>
        <w:t xml:space="preserve"> </w:t>
      </w:r>
      <w:r>
        <w:fldChar w:fldCharType="begin"/>
      </w:r>
      <w:r>
        <w:instrText xml:space="preserve"> REF _Ref114755907 \r \h </w:instrText>
      </w:r>
      <w:r>
        <w:fldChar w:fldCharType="separate"/>
      </w:r>
      <w:r w:rsidR="00127171">
        <w:t>(23</w:t>
      </w:r>
      <w:r>
        <w:fldChar w:fldCharType="end"/>
      </w:r>
      <w:r>
        <w:t>)</w:t>
      </w:r>
      <w:r w:rsidR="00B7012D">
        <w:t xml:space="preserve"> </w:t>
      </w:r>
      <w:r>
        <w:t>的對比進一步證明我們在上一節提出的重點：線性前後次序</w:t>
      </w:r>
      <w:r>
        <w:t xml:space="preserve"> (linear order) </w:t>
      </w:r>
      <w:r>
        <w:t>並無法準確描繪語言運作的原則。</w:t>
      </w:r>
      <w:r>
        <w:fldChar w:fldCharType="begin"/>
      </w:r>
      <w:r>
        <w:instrText xml:space="preserve"> REF _Ref114749982 \r \h </w:instrText>
      </w:r>
      <w:r>
        <w:fldChar w:fldCharType="separate"/>
      </w:r>
      <w:r w:rsidR="00127171">
        <w:t>(22</w:t>
      </w:r>
      <w:r>
        <w:fldChar w:fldCharType="end"/>
      </w:r>
      <w:r>
        <w:t>)</w:t>
      </w:r>
      <w:r w:rsidR="00B7012D">
        <w:t xml:space="preserve"> </w:t>
      </w:r>
      <w:r>
        <w:t>與</w:t>
      </w:r>
      <w:r w:rsidR="00B7012D">
        <w:rPr>
          <w:rFonts w:hint="eastAsia"/>
        </w:rPr>
        <w:t xml:space="preserve"> </w:t>
      </w:r>
      <w:r>
        <w:fldChar w:fldCharType="begin"/>
      </w:r>
      <w:r>
        <w:instrText xml:space="preserve"> REF _Ref114755907 \r \h </w:instrText>
      </w:r>
      <w:r>
        <w:fldChar w:fldCharType="separate"/>
      </w:r>
      <w:r w:rsidR="00127171">
        <w:t>(23</w:t>
      </w:r>
      <w:r>
        <w:fldChar w:fldCharType="end"/>
      </w:r>
      <w:r>
        <w:t>)</w:t>
      </w:r>
      <w:r w:rsidR="00B7012D">
        <w:t xml:space="preserve"> </w:t>
      </w:r>
      <w:r>
        <w:t>的差異是結構上的：在</w:t>
      </w:r>
      <w:r w:rsidR="00B7012D">
        <w:rPr>
          <w:rFonts w:hint="eastAsia"/>
        </w:rPr>
        <w:t xml:space="preserve"> </w:t>
      </w:r>
      <w:r>
        <w:fldChar w:fldCharType="begin"/>
      </w:r>
      <w:r>
        <w:instrText xml:space="preserve"> REF _Ref114749982 \r \h </w:instrText>
      </w:r>
      <w:r>
        <w:fldChar w:fldCharType="separate"/>
      </w:r>
      <w:r w:rsidR="00127171">
        <w:t>(22</w:t>
      </w:r>
      <w:r>
        <w:fldChar w:fldCharType="end"/>
      </w:r>
      <w:r>
        <w:t>)</w:t>
      </w:r>
      <w:r w:rsidR="00B7012D">
        <w:t xml:space="preserve"> </w:t>
      </w:r>
      <w:r>
        <w:t>中，兩個</w:t>
      </w:r>
      <w:r>
        <w:t xml:space="preserve"> </w:t>
      </w:r>
      <w:proofErr w:type="spellStart"/>
      <w:r>
        <w:rPr>
          <w:i/>
          <w:iCs/>
        </w:rPr>
        <w:t>wh</w:t>
      </w:r>
      <w:proofErr w:type="spellEnd"/>
      <w:r>
        <w:rPr>
          <w:i/>
          <w:iCs/>
        </w:rPr>
        <w:t xml:space="preserve"> </w:t>
      </w:r>
      <w:r>
        <w:t>詞都在結構上</w:t>
      </w:r>
      <w:r>
        <w:t xml:space="preserve"> c-command </w:t>
      </w:r>
      <w:r>
        <w:t>「都」，但</w:t>
      </w:r>
      <w:r w:rsidR="00B7012D">
        <w:rPr>
          <w:rFonts w:hint="eastAsia"/>
        </w:rPr>
        <w:t xml:space="preserve"> </w:t>
      </w:r>
      <w:r>
        <w:fldChar w:fldCharType="begin"/>
      </w:r>
      <w:r>
        <w:instrText xml:space="preserve"> REF _Ref114755907 \r \h </w:instrText>
      </w:r>
      <w:r>
        <w:fldChar w:fldCharType="separate"/>
      </w:r>
      <w:r w:rsidR="00127171">
        <w:t>(23</w:t>
      </w:r>
      <w:r>
        <w:fldChar w:fldCharType="end"/>
      </w:r>
      <w:r>
        <w:t>)</w:t>
      </w:r>
      <w:r w:rsidR="00B7012D">
        <w:t xml:space="preserve"> </w:t>
      </w:r>
      <w:r>
        <w:t>中的兩個</w:t>
      </w:r>
      <w:r>
        <w:t xml:space="preserve"> </w:t>
      </w:r>
      <w:proofErr w:type="spellStart"/>
      <w:r>
        <w:rPr>
          <w:i/>
          <w:iCs/>
        </w:rPr>
        <w:t>wh</w:t>
      </w:r>
      <w:proofErr w:type="spellEnd"/>
      <w:r>
        <w:rPr>
          <w:i/>
          <w:iCs/>
        </w:rPr>
        <w:t xml:space="preserve"> </w:t>
      </w:r>
      <w:r>
        <w:t>詞皆鑲坎在主詞中，因此與「都」無法建立</w:t>
      </w:r>
      <w:r>
        <w:t xml:space="preserve"> c-command </w:t>
      </w:r>
      <w:r>
        <w:t>關係。</w:t>
      </w:r>
    </w:p>
    <w:p w14:paraId="26025307" w14:textId="170B8A65" w:rsidR="00B7012D" w:rsidRDefault="00B7012D" w:rsidP="002F19F1">
      <w:r>
        <w:rPr>
          <w:rFonts w:hint="eastAsia"/>
        </w:rPr>
        <w:t>最後，</w:t>
      </w:r>
      <w:r w:rsidR="00272006">
        <w:rPr>
          <w:rFonts w:hint="eastAsia"/>
        </w:rPr>
        <w:t>上一節</w:t>
      </w:r>
      <w:r w:rsidR="002F19F1">
        <w:rPr>
          <w:rFonts w:hint="eastAsia"/>
        </w:rPr>
        <w:t>的</w:t>
      </w:r>
      <w:r w:rsidR="002F19F1">
        <w:rPr>
          <w:rFonts w:hint="eastAsia"/>
        </w:rPr>
        <w:t xml:space="preserve"> </w:t>
      </w:r>
      <w:r w:rsidR="002F19F1">
        <w:fldChar w:fldCharType="begin"/>
      </w:r>
      <w:r w:rsidR="002F19F1">
        <w:instrText xml:space="preserve"> REF _Ref114484459 \r \h </w:instrText>
      </w:r>
      <w:r w:rsidR="002F19F1">
        <w:fldChar w:fldCharType="separate"/>
      </w:r>
      <w:r w:rsidR="00127171">
        <w:t>(14</w:t>
      </w:r>
      <w:r w:rsidR="002F19F1">
        <w:fldChar w:fldCharType="end"/>
      </w:r>
      <w:r w:rsidR="002F19F1">
        <w:t>)-</w:t>
      </w:r>
      <w:r w:rsidR="002F19F1">
        <w:fldChar w:fldCharType="begin"/>
      </w:r>
      <w:r w:rsidR="002F19F1">
        <w:instrText xml:space="preserve"> REF _Ref114487601 \r \h </w:instrText>
      </w:r>
      <w:r w:rsidR="002F19F1">
        <w:fldChar w:fldCharType="separate"/>
      </w:r>
      <w:r w:rsidR="00127171">
        <w:t>(16</w:t>
      </w:r>
      <w:r w:rsidR="002F19F1">
        <w:fldChar w:fldCharType="end"/>
      </w:r>
      <w:r w:rsidR="002F19F1">
        <w:t xml:space="preserve">) </w:t>
      </w:r>
      <w:r w:rsidR="002F19F1">
        <w:rPr>
          <w:rFonts w:hint="eastAsia"/>
        </w:rPr>
        <w:t>例句揭示</w:t>
      </w:r>
      <w:r w:rsidR="00122EA6">
        <w:t>疑問</w:t>
      </w:r>
      <w:r w:rsidR="002F19F1">
        <w:rPr>
          <w:rFonts w:hint="eastAsia"/>
        </w:rPr>
        <w:t>語意的審核順序高於存在語意</w:t>
      </w:r>
      <w:r w:rsidR="00272006">
        <w:rPr>
          <w:rFonts w:hint="eastAsia"/>
        </w:rPr>
        <w:t>，</w:t>
      </w:r>
      <w:r w:rsidR="002F19F1">
        <w:rPr>
          <w:rFonts w:hint="eastAsia"/>
        </w:rPr>
        <w:t>延伸此</w:t>
      </w:r>
      <w:r w:rsidR="00D70282">
        <w:rPr>
          <w:rFonts w:hint="eastAsia"/>
        </w:rPr>
        <w:t>通則</w:t>
      </w:r>
      <w:r w:rsidR="002F19F1">
        <w:rPr>
          <w:rFonts w:hint="eastAsia"/>
        </w:rPr>
        <w:t>，我們提出</w:t>
      </w:r>
      <w:r>
        <w:rPr>
          <w:rFonts w:hint="eastAsia"/>
        </w:rPr>
        <w:t>中文</w:t>
      </w:r>
      <w:r w:rsidR="0033662B">
        <w:rPr>
          <w:rFonts w:hint="eastAsia"/>
        </w:rPr>
        <w:t xml:space="preserve"> </w:t>
      </w:r>
      <w:proofErr w:type="spellStart"/>
      <w:r>
        <w:rPr>
          <w:i/>
          <w:iCs/>
        </w:rPr>
        <w:t>wh</w:t>
      </w:r>
      <w:proofErr w:type="spellEnd"/>
      <w:r>
        <w:rPr>
          <w:i/>
          <w:iCs/>
        </w:rPr>
        <w:t xml:space="preserve"> </w:t>
      </w:r>
      <w:r>
        <w:t>詞</w:t>
      </w:r>
      <w:r>
        <w:rPr>
          <w:rFonts w:hint="eastAsia"/>
        </w:rPr>
        <w:t>的三類語意</w:t>
      </w:r>
      <w:r w:rsidR="002F19F1">
        <w:rPr>
          <w:rFonts w:hint="eastAsia"/>
        </w:rPr>
        <w:t>的</w:t>
      </w:r>
      <w:r>
        <w:rPr>
          <w:rFonts w:hint="eastAsia"/>
        </w:rPr>
        <w:t>審核優先順序</w:t>
      </w:r>
      <w:r w:rsidR="0033662B">
        <w:rPr>
          <w:rFonts w:hint="eastAsia"/>
        </w:rPr>
        <w:t>通則</w:t>
      </w:r>
      <w:r w:rsidR="002F19F1">
        <w:rPr>
          <w:rFonts w:hint="eastAsia"/>
        </w:rPr>
        <w:t>如</w:t>
      </w:r>
      <w:r w:rsidR="009A02A1">
        <w:rPr>
          <w:rFonts w:hint="eastAsia"/>
        </w:rPr>
        <w:t xml:space="preserve"> </w:t>
      </w:r>
      <w:r w:rsidR="002A1CFA">
        <w:fldChar w:fldCharType="begin"/>
      </w:r>
      <w:r w:rsidR="002A1CFA">
        <w:instrText xml:space="preserve"> </w:instrText>
      </w:r>
      <w:r w:rsidR="002A1CFA">
        <w:rPr>
          <w:rFonts w:hint="eastAsia"/>
        </w:rPr>
        <w:instrText>REF _Ref151548568 \r \h</w:instrText>
      </w:r>
      <w:r w:rsidR="002A1CFA">
        <w:instrText xml:space="preserve"> </w:instrText>
      </w:r>
      <w:r w:rsidR="002A1CFA">
        <w:fldChar w:fldCharType="separate"/>
      </w:r>
      <w:r w:rsidR="00127171">
        <w:t>(24</w:t>
      </w:r>
      <w:r w:rsidR="002A1CFA">
        <w:fldChar w:fldCharType="end"/>
      </w:r>
      <w:r w:rsidR="009A02A1">
        <w:t>)</w:t>
      </w:r>
      <w:r w:rsidR="002F19F1">
        <w:rPr>
          <w:rFonts w:hint="eastAsia"/>
        </w:rPr>
        <w:t>。</w:t>
      </w:r>
      <w:r w:rsidR="006F1022">
        <w:rPr>
          <w:rFonts w:hint="eastAsia"/>
        </w:rPr>
        <w:t>在</w:t>
      </w:r>
      <w:r w:rsidR="006F1022">
        <w:rPr>
          <w:rFonts w:hint="eastAsia"/>
        </w:rPr>
        <w:t xml:space="preserve"> </w:t>
      </w:r>
      <w:r w:rsidR="006F1022">
        <w:fldChar w:fldCharType="begin"/>
      </w:r>
      <w:r w:rsidR="006F1022">
        <w:instrText xml:space="preserve"> </w:instrText>
      </w:r>
      <w:r w:rsidR="006F1022">
        <w:rPr>
          <w:rFonts w:hint="eastAsia"/>
        </w:rPr>
        <w:instrText>REF _Ref151548568 \r \h</w:instrText>
      </w:r>
      <w:r w:rsidR="006F1022">
        <w:instrText xml:space="preserve"> </w:instrText>
      </w:r>
      <w:r w:rsidR="006F1022">
        <w:fldChar w:fldCharType="separate"/>
      </w:r>
      <w:r w:rsidR="00127171">
        <w:t>(24</w:t>
      </w:r>
      <w:r w:rsidR="006F1022">
        <w:fldChar w:fldCharType="end"/>
      </w:r>
      <w:r w:rsidR="006F1022">
        <w:t xml:space="preserve">a) </w:t>
      </w:r>
      <w:r w:rsidR="006F1022">
        <w:rPr>
          <w:rFonts w:hint="eastAsia"/>
        </w:rPr>
        <w:t>中，動詞「想知道」與副詞「都」審核不同的語意，而此句中的「誰」為疑問語意。</w:t>
      </w:r>
      <w:r w:rsidR="00BD45F8">
        <w:fldChar w:fldCharType="begin"/>
      </w:r>
      <w:r w:rsidR="00BD45F8">
        <w:instrText xml:space="preserve"> </w:instrText>
      </w:r>
      <w:r w:rsidR="00BD45F8">
        <w:rPr>
          <w:rFonts w:hint="eastAsia"/>
        </w:rPr>
        <w:instrText>REF _Ref151548568 \r \h</w:instrText>
      </w:r>
      <w:r w:rsidR="00BD45F8">
        <w:instrText xml:space="preserve"> </w:instrText>
      </w:r>
      <w:r w:rsidR="00BD45F8">
        <w:fldChar w:fldCharType="separate"/>
      </w:r>
      <w:r w:rsidR="00127171">
        <w:t>(24</w:t>
      </w:r>
      <w:r w:rsidR="00BD45F8">
        <w:fldChar w:fldCharType="end"/>
      </w:r>
      <w:r w:rsidR="00BD45F8">
        <w:t xml:space="preserve">b) </w:t>
      </w:r>
      <w:r w:rsidR="00BD45F8">
        <w:rPr>
          <w:rFonts w:hint="eastAsia"/>
        </w:rPr>
        <w:t>中的否定詞「不是」以及副詞「都」</w:t>
      </w:r>
      <w:r w:rsidR="00214098">
        <w:rPr>
          <w:rFonts w:hint="eastAsia"/>
        </w:rPr>
        <w:t>審核不同的語意，而此句中的「誰」為</w:t>
      </w:r>
      <w:r w:rsidR="002E3882">
        <w:rPr>
          <w:rFonts w:hint="eastAsia"/>
        </w:rPr>
        <w:t>全稱</w:t>
      </w:r>
      <w:r w:rsidR="00214098">
        <w:rPr>
          <w:rFonts w:hint="eastAsia"/>
        </w:rPr>
        <w:t>語意</w:t>
      </w:r>
      <w:r w:rsidR="00815A62">
        <w:rPr>
          <w:rFonts w:hint="eastAsia"/>
        </w:rPr>
        <w:t>。</w:t>
      </w:r>
    </w:p>
    <w:p w14:paraId="20184ADF" w14:textId="77777777" w:rsidR="00B7012D" w:rsidRPr="006F1022" w:rsidRDefault="00B7012D" w:rsidP="00B7012D"/>
    <w:p w14:paraId="3AAFFBC6" w14:textId="7F137000" w:rsidR="008873C7" w:rsidRDefault="008873C7" w:rsidP="008873C7">
      <w:pPr>
        <w:pStyle w:val="Example"/>
        <w:rPr>
          <w:rFonts w:ascii="Helvetica Neue" w:cs="Helvetica Neue"/>
        </w:rPr>
      </w:pPr>
      <w:bookmarkStart w:id="48" w:name="_Ref151548568"/>
      <w:r>
        <w:rPr>
          <w:rFonts w:hAnsi="Minion Pro" w:hint="eastAsia"/>
        </w:rPr>
        <w:t>)</w:t>
      </w:r>
      <w:r>
        <w:rPr>
          <w:rFonts w:hAnsi="Minion Pro"/>
        </w:rPr>
        <w:tab/>
      </w:r>
      <w:proofErr w:type="spellStart"/>
      <w:r>
        <w:rPr>
          <w:rFonts w:hAnsi="Minion Pro" w:hint="eastAsia"/>
        </w:rPr>
        <w:t>疑問語意</w:t>
      </w:r>
      <w:proofErr w:type="spellEnd"/>
      <w:r>
        <w:rPr>
          <w:rFonts w:ascii="Helvetica Neue" w:cs="Helvetica Neue"/>
        </w:rPr>
        <w:t xml:space="preserve"> &gt; </w:t>
      </w:r>
      <w:proofErr w:type="spellStart"/>
      <w:r>
        <w:rPr>
          <w:rFonts w:hint="eastAsia"/>
        </w:rPr>
        <w:t>全稱語意</w:t>
      </w:r>
      <w:proofErr w:type="spellEnd"/>
      <w:r>
        <w:rPr>
          <w:rFonts w:ascii="Helvetica Neue" w:cs="Helvetica Neue"/>
        </w:rPr>
        <w:t xml:space="preserve"> &gt; </w:t>
      </w:r>
      <w:proofErr w:type="spellStart"/>
      <w:r>
        <w:rPr>
          <w:rFonts w:hint="eastAsia"/>
        </w:rPr>
        <w:t>存在語意</w:t>
      </w:r>
      <w:proofErr w:type="spellEnd"/>
      <w:r>
        <w:rPr>
          <w:rFonts w:hint="eastAsia"/>
          <w:lang w:val="de-DE" w:eastAsia="zh-TW"/>
        </w:rPr>
        <w:t>：</w:t>
      </w:r>
      <w:bookmarkEnd w:id="48"/>
    </w:p>
    <w:p w14:paraId="0C5AACFB" w14:textId="04B247F8" w:rsidR="008873C7" w:rsidRDefault="008873C7" w:rsidP="00340CC3">
      <w:pPr>
        <w:pStyle w:val="Examplea"/>
        <w:rPr>
          <w:rFonts w:ascii="Helvetica Neue" w:cs="Helvetica Neue"/>
        </w:rPr>
      </w:pPr>
      <w:proofErr w:type="spellStart"/>
      <w:r>
        <w:rPr>
          <w:rFonts w:hint="eastAsia"/>
        </w:rPr>
        <w:t>疑問</w:t>
      </w:r>
      <w:proofErr w:type="spellEnd"/>
      <w:r w:rsidR="0097407F">
        <w:rPr>
          <w:rFonts w:hint="eastAsia"/>
        </w:rPr>
        <w:t xml:space="preserve"> </w:t>
      </w:r>
      <w:r>
        <w:rPr>
          <w:rFonts w:ascii="Helvetica Neue" w:cs="Helvetica Neue"/>
        </w:rPr>
        <w:t>&gt;</w:t>
      </w:r>
      <w:r w:rsidR="0097407F">
        <w:rPr>
          <w:rFonts w:ascii="Helvetica Neue" w:cs="Helvetica Neue"/>
        </w:rPr>
        <w:t xml:space="preserve"> </w:t>
      </w:r>
      <w:proofErr w:type="spellStart"/>
      <w:r>
        <w:rPr>
          <w:rFonts w:hint="eastAsia"/>
        </w:rPr>
        <w:t>全稱</w:t>
      </w:r>
      <w:proofErr w:type="spellEnd"/>
      <w:r>
        <w:rPr>
          <w:rFonts w:hint="eastAsia"/>
        </w:rPr>
        <w:t>：</w:t>
      </w:r>
      <w:r>
        <w:rPr>
          <w:rFonts w:ascii="Helvetica Neue" w:cs="Helvetica Neue"/>
        </w:rPr>
        <w:t xml:space="preserve"> </w:t>
      </w:r>
      <w:proofErr w:type="spellStart"/>
      <w:r>
        <w:rPr>
          <w:rFonts w:hint="eastAsia"/>
        </w:rPr>
        <w:t>我</w:t>
      </w:r>
      <w:r w:rsidRPr="006019F1">
        <w:rPr>
          <w:rFonts w:hint="eastAsia"/>
          <w:u w:val="single"/>
        </w:rPr>
        <w:t>想知道</w:t>
      </w:r>
      <w:proofErr w:type="spellEnd"/>
      <w:r w:rsidR="00100314">
        <w:rPr>
          <w:rFonts w:hint="eastAsia"/>
          <w:lang w:eastAsia="zh-TW"/>
        </w:rPr>
        <w:t xml:space="preserve"> </w:t>
      </w:r>
      <w:r>
        <w:rPr>
          <w:rFonts w:hint="eastAsia"/>
        </w:rPr>
        <w:t>誰</w:t>
      </w:r>
      <w:r w:rsidR="00100314">
        <w:rPr>
          <w:rFonts w:hint="eastAsia"/>
          <w:lang w:eastAsia="zh-TW"/>
        </w:rPr>
        <w:t xml:space="preserve"> </w:t>
      </w:r>
      <w:r w:rsidRPr="006019F1">
        <w:rPr>
          <w:rFonts w:hint="eastAsia"/>
          <w:u w:val="single"/>
        </w:rPr>
        <w:t>都</w:t>
      </w:r>
      <w:r w:rsidR="00100314">
        <w:rPr>
          <w:rFonts w:hint="eastAsia"/>
          <w:lang w:eastAsia="zh-TW"/>
        </w:rPr>
        <w:t xml:space="preserve"> </w:t>
      </w:r>
      <w:proofErr w:type="spellStart"/>
      <w:r>
        <w:rPr>
          <w:rFonts w:hint="eastAsia"/>
        </w:rPr>
        <w:t>考第一名</w:t>
      </w:r>
      <w:proofErr w:type="spellEnd"/>
    </w:p>
    <w:p w14:paraId="0DAAC8B1" w14:textId="29A0E427" w:rsidR="008873C7" w:rsidRDefault="008873C7" w:rsidP="00340CC3">
      <w:pPr>
        <w:pStyle w:val="Examplea"/>
        <w:rPr>
          <w:rFonts w:ascii="Helvetica Neue" w:cs="Helvetica Neue"/>
        </w:rPr>
      </w:pPr>
      <w:proofErr w:type="spellStart"/>
      <w:r>
        <w:rPr>
          <w:rFonts w:hint="eastAsia"/>
        </w:rPr>
        <w:t>全稱</w:t>
      </w:r>
      <w:proofErr w:type="spellEnd"/>
      <w:r w:rsidR="0097407F">
        <w:rPr>
          <w:rFonts w:hint="eastAsia"/>
        </w:rPr>
        <w:t xml:space="preserve"> </w:t>
      </w:r>
      <w:r>
        <w:rPr>
          <w:rFonts w:ascii="Helvetica Neue" w:cs="Helvetica Neue"/>
        </w:rPr>
        <w:t>&gt;</w:t>
      </w:r>
      <w:r w:rsidR="0097407F">
        <w:rPr>
          <w:rFonts w:ascii="Helvetica Neue" w:cs="Helvetica Neue"/>
        </w:rPr>
        <w:t xml:space="preserve"> </w:t>
      </w:r>
      <w:proofErr w:type="spellStart"/>
      <w:r>
        <w:rPr>
          <w:rFonts w:hint="eastAsia"/>
        </w:rPr>
        <w:t>存在</w:t>
      </w:r>
      <w:proofErr w:type="spellEnd"/>
      <w:r>
        <w:rPr>
          <w:rFonts w:hint="eastAsia"/>
        </w:rPr>
        <w:t>：</w:t>
      </w:r>
      <w:r>
        <w:rPr>
          <w:rFonts w:ascii="Helvetica Neue" w:cs="Helvetica Neue"/>
        </w:rPr>
        <w:t xml:space="preserve"> </w:t>
      </w:r>
      <w:proofErr w:type="spellStart"/>
      <w:r w:rsidRPr="006015D4">
        <w:rPr>
          <w:rFonts w:hint="eastAsia"/>
          <w:u w:val="single"/>
        </w:rPr>
        <w:t>不是</w:t>
      </w:r>
      <w:proofErr w:type="spellEnd"/>
      <w:r w:rsidR="00100314">
        <w:rPr>
          <w:rFonts w:hint="eastAsia"/>
          <w:lang w:eastAsia="zh-TW"/>
        </w:rPr>
        <w:t xml:space="preserve"> </w:t>
      </w:r>
      <w:r>
        <w:rPr>
          <w:rFonts w:hint="eastAsia"/>
        </w:rPr>
        <w:t>誰</w:t>
      </w:r>
      <w:r w:rsidR="00100314">
        <w:rPr>
          <w:rFonts w:hint="eastAsia"/>
          <w:lang w:eastAsia="zh-TW"/>
        </w:rPr>
        <w:t xml:space="preserve"> </w:t>
      </w:r>
      <w:r w:rsidRPr="006015D4">
        <w:rPr>
          <w:rFonts w:hint="eastAsia"/>
          <w:u w:val="single"/>
        </w:rPr>
        <w:t>都</w:t>
      </w:r>
      <w:r w:rsidR="00100314">
        <w:rPr>
          <w:rFonts w:hint="eastAsia"/>
          <w:lang w:eastAsia="zh-TW"/>
        </w:rPr>
        <w:t xml:space="preserve"> </w:t>
      </w:r>
      <w:proofErr w:type="spellStart"/>
      <w:r>
        <w:rPr>
          <w:rFonts w:hint="eastAsia"/>
        </w:rPr>
        <w:t>對我這麼好</w:t>
      </w:r>
      <w:proofErr w:type="spellEnd"/>
    </w:p>
    <w:p w14:paraId="4851C861" w14:textId="288850EC" w:rsidR="00C54C37" w:rsidRDefault="008873C7" w:rsidP="00C54C37">
      <w:pPr>
        <w:pStyle w:val="Examplea"/>
      </w:pPr>
      <w:proofErr w:type="spellStart"/>
      <w:r>
        <w:rPr>
          <w:rFonts w:hint="eastAsia"/>
        </w:rPr>
        <w:t>疑問</w:t>
      </w:r>
      <w:proofErr w:type="spellEnd"/>
      <w:r w:rsidR="0097407F">
        <w:rPr>
          <w:rFonts w:hint="eastAsia"/>
        </w:rPr>
        <w:t xml:space="preserve"> </w:t>
      </w:r>
      <w:r>
        <w:rPr>
          <w:rFonts w:ascii="Helvetica Neue" w:cs="Helvetica Neue"/>
        </w:rPr>
        <w:t>&gt;</w:t>
      </w:r>
      <w:r w:rsidR="0097407F">
        <w:rPr>
          <w:rFonts w:ascii="Helvetica Neue" w:cs="Helvetica Neue"/>
        </w:rPr>
        <w:t xml:space="preserve"> </w:t>
      </w:r>
      <w:proofErr w:type="spellStart"/>
      <w:r>
        <w:rPr>
          <w:rFonts w:hint="eastAsia"/>
        </w:rPr>
        <w:t>存在</w:t>
      </w:r>
      <w:proofErr w:type="spellEnd"/>
      <w:r>
        <w:rPr>
          <w:rFonts w:hint="eastAsia"/>
        </w:rPr>
        <w:t>：</w:t>
      </w:r>
      <w:r w:rsidR="00C54C37">
        <w:rPr>
          <w:rFonts w:hint="eastAsia"/>
          <w:lang w:eastAsia="zh-TW"/>
        </w:rPr>
        <w:t>見</w:t>
      </w:r>
      <w:r w:rsidR="00C54C37">
        <w:rPr>
          <w:rFonts w:hint="eastAsia"/>
          <w:lang w:eastAsia="zh-TW"/>
        </w:rPr>
        <w:t xml:space="preserve"> </w:t>
      </w:r>
      <w:r w:rsidR="00C54C37">
        <w:fldChar w:fldCharType="begin"/>
      </w:r>
      <w:r w:rsidR="00C54C37">
        <w:instrText xml:space="preserve"> REF _Ref114484459 \r \h </w:instrText>
      </w:r>
      <w:r w:rsidR="00C54C37">
        <w:fldChar w:fldCharType="separate"/>
      </w:r>
      <w:r w:rsidR="00127171">
        <w:t>(14</w:t>
      </w:r>
      <w:r w:rsidR="00C54C37">
        <w:fldChar w:fldCharType="end"/>
      </w:r>
      <w:r w:rsidR="00C54C37">
        <w:t>)-</w:t>
      </w:r>
      <w:r w:rsidR="00C54C37">
        <w:fldChar w:fldCharType="begin"/>
      </w:r>
      <w:r w:rsidR="00C54C37">
        <w:instrText xml:space="preserve"> REF _Ref114487601 \r \h </w:instrText>
      </w:r>
      <w:r w:rsidR="00C54C37">
        <w:fldChar w:fldCharType="separate"/>
      </w:r>
      <w:r w:rsidR="00127171">
        <w:t>(16</w:t>
      </w:r>
      <w:r w:rsidR="00C54C37">
        <w:fldChar w:fldCharType="end"/>
      </w:r>
      <w:r w:rsidR="00C54C37">
        <w:t>)</w:t>
      </w:r>
    </w:p>
    <w:p w14:paraId="57B95107" w14:textId="77777777" w:rsidR="00B7012D" w:rsidRDefault="00B7012D" w:rsidP="00A813BC">
      <w:pPr>
        <w:ind w:firstLine="0"/>
      </w:pPr>
    </w:p>
    <w:p w14:paraId="045912B8" w14:textId="7232F13B" w:rsidR="00035F4E" w:rsidRDefault="00CF1CA1" w:rsidP="00D76BB8">
      <w:r>
        <w:t>總結本小節討論，一個中文</w:t>
      </w:r>
      <w:r>
        <w:t xml:space="preserve"> NLP/NLU </w:t>
      </w:r>
      <w:r>
        <w:t>智慧運算程式若要計算</w:t>
      </w:r>
      <w:r>
        <w:t xml:space="preserve"> </w:t>
      </w:r>
      <w:proofErr w:type="spellStart"/>
      <w:r>
        <w:rPr>
          <w:i/>
          <w:iCs/>
        </w:rPr>
        <w:t>wh</w:t>
      </w:r>
      <w:proofErr w:type="spellEnd"/>
      <w:r>
        <w:rPr>
          <w:i/>
          <w:iCs/>
        </w:rPr>
        <w:t xml:space="preserve"> </w:t>
      </w:r>
      <w:r>
        <w:t>詞的全稱量化語意，必須達到以下</w:t>
      </w:r>
      <w:r w:rsidR="00E37A1B">
        <w:rPr>
          <w:rFonts w:hint="eastAsia"/>
        </w:rPr>
        <w:t>四</w:t>
      </w:r>
      <w:r>
        <w:t>項要求：</w:t>
      </w:r>
    </w:p>
    <w:p w14:paraId="682FDD21" w14:textId="77777777" w:rsidR="00035F4E" w:rsidRDefault="00035F4E" w:rsidP="00D76BB8">
      <w:pPr>
        <w:ind w:firstLine="0"/>
      </w:pPr>
    </w:p>
    <w:p w14:paraId="0F433559" w14:textId="64885268" w:rsidR="00035F4E" w:rsidRDefault="00CF1CA1" w:rsidP="00D76BB8">
      <w:pPr>
        <w:pStyle w:val="Example"/>
        <w:rPr>
          <w:lang w:eastAsia="zh-TW"/>
        </w:rPr>
      </w:pPr>
      <w:r>
        <w:t>)</w:t>
      </w:r>
      <w:r>
        <w:tab/>
      </w:r>
      <w:r>
        <w:rPr>
          <w:lang w:eastAsia="zh-TW"/>
        </w:rPr>
        <w:t>本計</w:t>
      </w:r>
      <w:r w:rsidR="00881AED">
        <w:rPr>
          <w:lang w:eastAsia="zh-TW"/>
        </w:rPr>
        <w:t>劃</w:t>
      </w:r>
      <w:r>
        <w:rPr>
          <w:lang w:eastAsia="zh-TW"/>
        </w:rPr>
        <w:t>對</w:t>
      </w:r>
      <w:proofErr w:type="spellStart"/>
      <w:r>
        <w:t>中文</w:t>
      </w:r>
      <w:proofErr w:type="spellEnd"/>
      <w:r>
        <w:t xml:space="preserve"> NLP/NLU </w:t>
      </w:r>
      <w:proofErr w:type="spellStart"/>
      <w:r>
        <w:t>智慧運算程式</w:t>
      </w:r>
      <w:proofErr w:type="spellEnd"/>
      <w:r>
        <w:rPr>
          <w:lang w:eastAsia="zh-TW"/>
        </w:rPr>
        <w:t>的期待</w:t>
      </w:r>
      <w:r>
        <w:rPr>
          <w:lang w:eastAsia="zh-TW"/>
        </w:rPr>
        <w:t xml:space="preserve"> (part 3)</w:t>
      </w:r>
      <w:r>
        <w:rPr>
          <w:lang w:eastAsia="zh-TW"/>
        </w:rPr>
        <w:t>：</w:t>
      </w:r>
    </w:p>
    <w:p w14:paraId="20626290" w14:textId="77777777" w:rsidR="00035F4E" w:rsidRDefault="00CF1CA1" w:rsidP="003D5298">
      <w:pPr>
        <w:pStyle w:val="Examplea"/>
      </w:pPr>
      <w:proofErr w:type="spellStart"/>
      <w:r>
        <w:t>可判別全稱量化語意的</w:t>
      </w:r>
      <w:proofErr w:type="spellEnd"/>
      <w:r>
        <w:t xml:space="preserve"> </w:t>
      </w:r>
      <w:proofErr w:type="spellStart"/>
      <w:r>
        <w:rPr>
          <w:i/>
          <w:iCs/>
        </w:rPr>
        <w:t>wh</w:t>
      </w:r>
      <w:proofErr w:type="spellEnd"/>
      <w:r>
        <w:rPr>
          <w:i/>
          <w:iCs/>
        </w:rPr>
        <w:t xml:space="preserve"> </w:t>
      </w:r>
      <w:proofErr w:type="spellStart"/>
      <w:r>
        <w:t>詞需與「都」出現在同個句子中，且需要出現在「都」的左側</w:t>
      </w:r>
      <w:proofErr w:type="spellEnd"/>
      <w:r>
        <w:t xml:space="preserve"> (the Leftness </w:t>
      </w:r>
      <w:proofErr w:type="gramStart"/>
      <w:r>
        <w:t>Condition)</w:t>
      </w:r>
      <w:r>
        <w:t>。</w:t>
      </w:r>
      <w:proofErr w:type="gramEnd"/>
    </w:p>
    <w:p w14:paraId="796BEFDF" w14:textId="77777777" w:rsidR="00035F4E" w:rsidRDefault="00CF1CA1" w:rsidP="003D5298">
      <w:pPr>
        <w:pStyle w:val="Examplea"/>
      </w:pPr>
      <w:proofErr w:type="spellStart"/>
      <w:r>
        <w:t>允許</w:t>
      </w:r>
      <w:proofErr w:type="spellEnd"/>
      <w:r>
        <w:t xml:space="preserve"> </w:t>
      </w:r>
      <w:proofErr w:type="spellStart"/>
      <w:r>
        <w:rPr>
          <w:i/>
          <w:iCs/>
        </w:rPr>
        <w:t>wh</w:t>
      </w:r>
      <w:proofErr w:type="spellEnd"/>
      <w:r>
        <w:rPr>
          <w:i/>
          <w:iCs/>
        </w:rPr>
        <w:t xml:space="preserve"> </w:t>
      </w:r>
      <w:proofErr w:type="spellStart"/>
      <w:r>
        <w:t>詞的全稱量化語意出現在孤島中</w:t>
      </w:r>
      <w:proofErr w:type="spellEnd"/>
      <w:r>
        <w:t>。</w:t>
      </w:r>
    </w:p>
    <w:p w14:paraId="3CDE3BBE" w14:textId="77777777" w:rsidR="00035F4E" w:rsidRDefault="00CF1CA1" w:rsidP="003D5298">
      <w:pPr>
        <w:pStyle w:val="Examplea"/>
      </w:pPr>
      <w:proofErr w:type="spellStart"/>
      <w:r>
        <w:lastRenderedPageBreak/>
        <w:t>判別以下兩種狀況：當兩個</w:t>
      </w:r>
      <w:proofErr w:type="spellEnd"/>
      <w:r>
        <w:t xml:space="preserve"> </w:t>
      </w:r>
      <w:proofErr w:type="spellStart"/>
      <w:r>
        <w:rPr>
          <w:i/>
          <w:iCs/>
        </w:rPr>
        <w:t>wh</w:t>
      </w:r>
      <w:proofErr w:type="spellEnd"/>
      <w:r>
        <w:rPr>
          <w:i/>
          <w:iCs/>
        </w:rPr>
        <w:t xml:space="preserve"> </w:t>
      </w:r>
      <w:proofErr w:type="spellStart"/>
      <w:r>
        <w:t>詞與「都」在同個句子中時，且都</w:t>
      </w:r>
      <w:proofErr w:type="spellEnd"/>
      <w:r>
        <w:t xml:space="preserve"> c-command </w:t>
      </w:r>
      <w:r>
        <w:t>「都」，</w:t>
      </w:r>
      <w:proofErr w:type="spellStart"/>
      <w:r>
        <w:t>則只有結構距離較近</w:t>
      </w:r>
      <w:proofErr w:type="spellEnd"/>
      <w:r>
        <w:t xml:space="preserve"> (structural minimality) </w:t>
      </w:r>
      <w:r>
        <w:t>的</w:t>
      </w:r>
      <w:r>
        <w:t xml:space="preserve"> </w:t>
      </w:r>
      <w:proofErr w:type="spellStart"/>
      <w:r>
        <w:rPr>
          <w:i/>
          <w:iCs/>
        </w:rPr>
        <w:t>wh</w:t>
      </w:r>
      <w:proofErr w:type="spellEnd"/>
      <w:r>
        <w:rPr>
          <w:i/>
          <w:iCs/>
        </w:rPr>
        <w:t xml:space="preserve"> </w:t>
      </w:r>
      <w:proofErr w:type="spellStart"/>
      <w:r>
        <w:t>詞可到全稱量化語意；若兩個</w:t>
      </w:r>
      <w:proofErr w:type="spellEnd"/>
      <w:r>
        <w:t xml:space="preserve"> </w:t>
      </w:r>
      <w:proofErr w:type="spellStart"/>
      <w:r>
        <w:rPr>
          <w:i/>
          <w:iCs/>
        </w:rPr>
        <w:t>wh</w:t>
      </w:r>
      <w:proofErr w:type="spellEnd"/>
      <w:r>
        <w:rPr>
          <w:i/>
          <w:iCs/>
        </w:rPr>
        <w:t xml:space="preserve"> </w:t>
      </w:r>
      <w:proofErr w:type="spellStart"/>
      <w:r>
        <w:t>詞皆沒有</w:t>
      </w:r>
      <w:proofErr w:type="spellEnd"/>
      <w:r>
        <w:t xml:space="preserve"> c-command </w:t>
      </w:r>
      <w:r>
        <w:t>「都」，</w:t>
      </w:r>
      <w:proofErr w:type="spellStart"/>
      <w:r>
        <w:t>那兩者皆可獲得全稱量化語意</w:t>
      </w:r>
      <w:proofErr w:type="spellEnd"/>
      <w:r>
        <w:t>。</w:t>
      </w:r>
    </w:p>
    <w:p w14:paraId="06489524" w14:textId="0F2B12CC" w:rsidR="00F42200" w:rsidRDefault="00F42200" w:rsidP="00F42200">
      <w:pPr>
        <w:pStyle w:val="Examplea"/>
        <w:rPr>
          <w:lang w:eastAsia="zh-TW"/>
        </w:rPr>
      </w:pPr>
      <w:proofErr w:type="spellStart"/>
      <w:r>
        <w:t>判定</w:t>
      </w:r>
      <w:r>
        <w:rPr>
          <w:rFonts w:hAnsi="Minion Pro" w:hint="eastAsia"/>
        </w:rPr>
        <w:t>疑問</w:t>
      </w:r>
      <w:proofErr w:type="spellEnd"/>
      <w:r>
        <w:rPr>
          <w:rFonts w:hAnsi="Minion Pro" w:hint="eastAsia"/>
          <w:lang w:eastAsia="zh-TW"/>
        </w:rPr>
        <w:t>、</w:t>
      </w:r>
      <w:proofErr w:type="spellStart"/>
      <w:r>
        <w:rPr>
          <w:rFonts w:hint="eastAsia"/>
        </w:rPr>
        <w:t>全稱</w:t>
      </w:r>
      <w:proofErr w:type="spellEnd"/>
      <w:r>
        <w:rPr>
          <w:rFonts w:hint="eastAsia"/>
          <w:lang w:eastAsia="zh-TW"/>
        </w:rPr>
        <w:t>、</w:t>
      </w:r>
      <w:proofErr w:type="spellStart"/>
      <w:r>
        <w:rPr>
          <w:rFonts w:hint="eastAsia"/>
        </w:rPr>
        <w:t>存在</w:t>
      </w:r>
      <w:proofErr w:type="spellEnd"/>
      <w:r>
        <w:rPr>
          <w:rFonts w:hint="eastAsia"/>
          <w:lang w:eastAsia="zh-TW"/>
        </w:rPr>
        <w:t>語意</w:t>
      </w:r>
      <w:proofErr w:type="spellStart"/>
      <w:r>
        <w:t>的優先順序</w:t>
      </w:r>
      <w:proofErr w:type="spellEnd"/>
      <w:r w:rsidR="00931491">
        <w:rPr>
          <w:rFonts w:hint="eastAsia"/>
          <w:lang w:eastAsia="zh-TW"/>
        </w:rPr>
        <w:t>。</w:t>
      </w:r>
    </w:p>
    <w:p w14:paraId="34A6BA12" w14:textId="77777777" w:rsidR="00035F4E" w:rsidRDefault="00035F4E" w:rsidP="00D76BB8">
      <w:pPr>
        <w:ind w:firstLine="0"/>
      </w:pPr>
    </w:p>
    <w:p w14:paraId="7B3D1A67" w14:textId="7F36569C" w:rsidR="00035F4E" w:rsidRDefault="00CF1CA1" w:rsidP="00D76BB8">
      <w:pPr>
        <w:ind w:firstLine="0"/>
      </w:pPr>
      <w:r>
        <w:t>下一節我們將介紹以資料為本的</w:t>
      </w:r>
      <w:r>
        <w:t xml:space="preserve"> NLP </w:t>
      </w:r>
      <w:r>
        <w:t>運算程式的基礎邏輯，並討論在這個架構下設計出來的運算程式如何處理中文詞</w:t>
      </w:r>
      <w:r>
        <w:t xml:space="preserve"> </w:t>
      </w:r>
      <w:proofErr w:type="spellStart"/>
      <w:r>
        <w:rPr>
          <w:i/>
          <w:iCs/>
        </w:rPr>
        <w:t>wh</w:t>
      </w:r>
      <w:proofErr w:type="spellEnd"/>
      <w:r>
        <w:rPr>
          <w:i/>
          <w:iCs/>
        </w:rPr>
        <w:t xml:space="preserve"> </w:t>
      </w:r>
      <w:r>
        <w:t>詞的解讀多樣性。</w:t>
      </w:r>
      <w:r w:rsidR="00BC789C">
        <w:rPr>
          <w:rStyle w:val="afff3"/>
        </w:rPr>
        <w:footnoteReference w:id="11"/>
      </w:r>
    </w:p>
    <w:p w14:paraId="722AE7C3" w14:textId="77777777" w:rsidR="00035F4E" w:rsidRDefault="00CF1CA1" w:rsidP="00D76BB8">
      <w:pPr>
        <w:pStyle w:val="2"/>
        <w:spacing w:line="240" w:lineRule="auto"/>
      </w:pPr>
      <w:bookmarkStart w:id="49" w:name="_Toc115971564"/>
      <w:bookmarkStart w:id="50" w:name="_Toc115971784"/>
      <w:bookmarkStart w:id="51" w:name="_Toc151636522"/>
      <w:r>
        <w:t xml:space="preserve">How to handle Chinese </w:t>
      </w:r>
      <w:proofErr w:type="spellStart"/>
      <w:r>
        <w:rPr>
          <w:i/>
          <w:iCs/>
        </w:rPr>
        <w:t>wh</w:t>
      </w:r>
      <w:proofErr w:type="spellEnd"/>
      <w:r>
        <w:t>-expressions in data-driven NLP?</w:t>
      </w:r>
      <w:bookmarkEnd w:id="49"/>
      <w:bookmarkEnd w:id="50"/>
      <w:bookmarkEnd w:id="51"/>
    </w:p>
    <w:p w14:paraId="730A17E7" w14:textId="2C5241B4" w:rsidR="00035F4E" w:rsidRDefault="00CF1CA1" w:rsidP="00D76BB8">
      <w:r>
        <w:t>若將人類的語言視為一個模組化認知系統</w:t>
      </w:r>
      <w:r>
        <w:t xml:space="preserve"> (modularized cognitive system, Fodor 1983)</w:t>
      </w:r>
      <w:r>
        <w:t>，則其主要子模組為「語意」、「句法」以及「音韻」</w:t>
      </w:r>
      <w:r>
        <w:rPr>
          <w:rStyle w:val="afc"/>
        </w:rPr>
        <w:footnoteReference w:id="12"/>
      </w:r>
      <w:r>
        <w:t>三個層面，因此一個資訊運算程式要能妥善處理自然語言，勢必在這三個領域中需有對應的處理設計。中文</w:t>
      </w:r>
      <w:r>
        <w:t xml:space="preserve"> NLP </w:t>
      </w:r>
      <w:r>
        <w:t>工具依運作原理可分成四大類型整理如</w:t>
      </w:r>
      <w:r w:rsidR="004654EF">
        <w:rPr>
          <w:rFonts w:hint="eastAsia"/>
        </w:rPr>
        <w:t xml:space="preserve"> </w:t>
      </w:r>
      <w:r>
        <w:fldChar w:fldCharType="begin"/>
      </w:r>
      <w:r>
        <w:instrText xml:space="preserve"> REF _Ref114804998 \r \h </w:instrText>
      </w:r>
      <w:r>
        <w:fldChar w:fldCharType="separate"/>
      </w:r>
      <w:r w:rsidR="00127171">
        <w:t>(26</w:t>
      </w:r>
      <w:r>
        <w:fldChar w:fldCharType="end"/>
      </w:r>
      <w:r>
        <w:t>a-d)</w:t>
      </w:r>
      <w:r>
        <w:t>，分別代表</w:t>
      </w:r>
      <w:r>
        <w:t xml:space="preserve"> NLP </w:t>
      </w:r>
      <w:r>
        <w:t>設計概念與工具技術的演進，本</w:t>
      </w:r>
      <w:r>
        <w:rPr>
          <w:rFonts w:ascii="Apple Color Emoji" w:hAnsi="Apple Color Emoji" w:cs="Apple Color Emoji"/>
        </w:rPr>
        <w:t>節</w:t>
      </w:r>
      <w:r>
        <w:t>討論</w:t>
      </w:r>
      <w:r>
        <w:fldChar w:fldCharType="begin"/>
      </w:r>
      <w:r>
        <w:instrText xml:space="preserve"> REF _Ref114804998 \r \h </w:instrText>
      </w:r>
      <w:r>
        <w:fldChar w:fldCharType="separate"/>
      </w:r>
      <w:r w:rsidR="00127171">
        <w:t>(26</w:t>
      </w:r>
      <w:r>
        <w:fldChar w:fldCharType="end"/>
      </w:r>
      <w:r>
        <w:t>a-c)</w:t>
      </w:r>
      <w:r>
        <w:t>，而</w:t>
      </w:r>
      <w:r>
        <w:fldChar w:fldCharType="begin"/>
      </w:r>
      <w:r>
        <w:instrText xml:space="preserve"> REF _Ref114804998 \r \h </w:instrText>
      </w:r>
      <w:r>
        <w:fldChar w:fldCharType="separate"/>
      </w:r>
      <w:r w:rsidR="00127171">
        <w:t>(26</w:t>
      </w:r>
      <w:r>
        <w:fldChar w:fldCharType="end"/>
      </w:r>
      <w:r>
        <w:t>d)</w:t>
      </w:r>
      <w:r>
        <w:t>的細節、運作邏輯以及產學價值留待</w:t>
      </w:r>
      <w:r w:rsidR="00271C1B">
        <w:rPr>
          <w:rFonts w:hint="eastAsia"/>
        </w:rPr>
        <w:t>第</w:t>
      </w:r>
      <w:r w:rsidR="00271C1B">
        <w:rPr>
          <w:rFonts w:hint="eastAsia"/>
        </w:rPr>
        <w:t xml:space="preserve"> </w:t>
      </w:r>
      <w:r w:rsidR="00E77D66">
        <w:fldChar w:fldCharType="begin"/>
      </w:r>
      <w:r w:rsidR="00E77D66">
        <w:instrText xml:space="preserve"> REF _Ref115692816 \r \h </w:instrText>
      </w:r>
      <w:r w:rsidR="00E77D66">
        <w:fldChar w:fldCharType="separate"/>
      </w:r>
      <w:r w:rsidR="00127171">
        <w:t>3</w:t>
      </w:r>
      <w:r w:rsidR="00E77D66">
        <w:fldChar w:fldCharType="end"/>
      </w:r>
      <w:r w:rsidR="00271C1B">
        <w:t xml:space="preserve"> </w:t>
      </w:r>
      <w:r>
        <w:t>節詳述</w:t>
      </w:r>
      <w:r>
        <w:rPr>
          <w:rStyle w:val="afc"/>
        </w:rPr>
        <w:footnoteReference w:id="13"/>
      </w:r>
      <w:r>
        <w:t>。</w:t>
      </w:r>
    </w:p>
    <w:p w14:paraId="6543E0B1" w14:textId="77777777" w:rsidR="00035F4E" w:rsidRDefault="00035F4E" w:rsidP="00D76BB8">
      <w:pPr>
        <w:ind w:firstLine="0"/>
      </w:pPr>
    </w:p>
    <w:p w14:paraId="780FD62A" w14:textId="77777777" w:rsidR="00035F4E" w:rsidRDefault="00CF1CA1" w:rsidP="00D76BB8">
      <w:pPr>
        <w:pStyle w:val="Example"/>
      </w:pPr>
      <w:bookmarkStart w:id="52" w:name="_Ref114804998"/>
      <w:r>
        <w:t>)</w:t>
      </w:r>
      <w:r>
        <w:tab/>
      </w:r>
      <w:r>
        <w:rPr>
          <w:lang w:eastAsia="zh-TW"/>
        </w:rPr>
        <w:t>四種中文</w:t>
      </w:r>
      <w:r>
        <w:rPr>
          <w:lang w:eastAsia="zh-TW"/>
        </w:rPr>
        <w:t xml:space="preserve"> NLP </w:t>
      </w:r>
      <w:r>
        <w:rPr>
          <w:lang w:eastAsia="zh-TW"/>
        </w:rPr>
        <w:t>工具：</w:t>
      </w:r>
      <w:bookmarkEnd w:id="52"/>
    </w:p>
    <w:p w14:paraId="129810BB" w14:textId="77777777" w:rsidR="00035F4E" w:rsidRDefault="00CF1CA1" w:rsidP="003D5298">
      <w:pPr>
        <w:pStyle w:val="Examplea"/>
      </w:pPr>
      <w:proofErr w:type="spellStart"/>
      <w:r>
        <w:t>依字典運算</w:t>
      </w:r>
      <w:proofErr w:type="spellEnd"/>
      <w:r>
        <w:rPr>
          <w:rFonts w:ascii="新細明體" w:eastAsia="新細明體" w:hAnsi="新細明體"/>
          <w:lang w:eastAsia="zh-TW"/>
        </w:rPr>
        <w:t>：</w:t>
      </w:r>
      <w:r>
        <w:t>以</w:t>
      </w:r>
      <w:r>
        <w:t xml:space="preserve"> </w:t>
      </w:r>
      <w:proofErr w:type="spellStart"/>
      <w:r>
        <w:t>mmseg</w:t>
      </w:r>
      <w:proofErr w:type="spellEnd"/>
      <w:r>
        <w:t xml:space="preserve"> </w:t>
      </w:r>
      <w:proofErr w:type="spellStart"/>
      <w:r>
        <w:t>為代表</w:t>
      </w:r>
      <w:proofErr w:type="spellEnd"/>
      <w:r>
        <w:t xml:space="preserve"> </w:t>
      </w:r>
    </w:p>
    <w:p w14:paraId="6EC698FE" w14:textId="5B9DB760" w:rsidR="00035F4E" w:rsidRPr="00ED1205" w:rsidRDefault="00CF1CA1" w:rsidP="00352DEC">
      <w:pPr>
        <w:pStyle w:val="Glosscontinued"/>
        <w:rPr>
          <w:rFonts w:ascii="Times New Roman" w:hAnsi="Times New Roman"/>
        </w:rPr>
      </w:pPr>
      <w:r w:rsidRPr="00ED1205">
        <w:rPr>
          <w:rFonts w:ascii="Times New Roman" w:hAnsi="Times New Roman"/>
        </w:rPr>
        <w:t>(</w:t>
      </w:r>
      <w:hyperlink r:id="rId11">
        <w:r w:rsidRPr="00ED1205">
          <w:rPr>
            <w:rFonts w:ascii="Times New Roman" w:hAnsi="Times New Roman"/>
            <w:color w:val="0432FF"/>
            <w:u w:val="single"/>
          </w:rPr>
          <w:t>http://technology.chtsai.org/mmseg/</w:t>
        </w:r>
      </w:hyperlink>
      <w:r w:rsidRPr="00ED1205">
        <w:rPr>
          <w:rFonts w:ascii="Times New Roman" w:hAnsi="Times New Roman"/>
        </w:rPr>
        <w:t>)</w:t>
      </w:r>
    </w:p>
    <w:p w14:paraId="53E837EA" w14:textId="77777777" w:rsidR="00035F4E" w:rsidRDefault="00CF1CA1" w:rsidP="003D5298">
      <w:pPr>
        <w:pStyle w:val="Examplea"/>
      </w:pPr>
      <w:proofErr w:type="spellStart"/>
      <w:r>
        <w:t>依資料統計機率運作</w:t>
      </w:r>
      <w:proofErr w:type="spellEnd"/>
      <w:r>
        <w:rPr>
          <w:rFonts w:ascii="新細明體" w:eastAsia="新細明體" w:hAnsi="新細明體"/>
          <w:lang w:eastAsia="zh-TW"/>
        </w:rPr>
        <w:t>：</w:t>
      </w:r>
      <w:r>
        <w:t>以</w:t>
      </w:r>
      <w:r>
        <w:t xml:space="preserve"> </w:t>
      </w:r>
      <w:proofErr w:type="spellStart"/>
      <w:r>
        <w:t>Jieba</w:t>
      </w:r>
      <w:proofErr w:type="spellEnd"/>
      <w:r>
        <w:t xml:space="preserve"> </w:t>
      </w:r>
      <w:proofErr w:type="spellStart"/>
      <w:r>
        <w:t>為代表</w:t>
      </w:r>
      <w:proofErr w:type="spellEnd"/>
    </w:p>
    <w:p w14:paraId="0EB5FEBA" w14:textId="68EA21DF" w:rsidR="00035F4E" w:rsidRPr="00ED1205" w:rsidRDefault="00CF1CA1" w:rsidP="00352DEC">
      <w:pPr>
        <w:pStyle w:val="Glosscontinued"/>
        <w:rPr>
          <w:rFonts w:ascii="Times New Roman" w:hAnsi="Times New Roman"/>
        </w:rPr>
      </w:pPr>
      <w:r w:rsidRPr="00ED1205">
        <w:rPr>
          <w:rFonts w:ascii="Times New Roman" w:hAnsi="Times New Roman"/>
        </w:rPr>
        <w:t>(</w:t>
      </w:r>
      <w:hyperlink r:id="rId12">
        <w:r w:rsidRPr="00ED1205">
          <w:rPr>
            <w:rFonts w:ascii="Times New Roman" w:hAnsi="Times New Roman"/>
            <w:color w:val="0432FF"/>
            <w:u w:val="single"/>
          </w:rPr>
          <w:t>https://github.com/fxsjy/jieba</w:t>
        </w:r>
      </w:hyperlink>
      <w:r w:rsidRPr="00ED1205">
        <w:rPr>
          <w:rFonts w:ascii="Times New Roman" w:hAnsi="Times New Roman"/>
        </w:rPr>
        <w:t>)</w:t>
      </w:r>
    </w:p>
    <w:p w14:paraId="76F9DC91" w14:textId="56F91C21" w:rsidR="00035F4E" w:rsidRDefault="00CF1CA1" w:rsidP="003D5298">
      <w:pPr>
        <w:pStyle w:val="Examplea"/>
      </w:pPr>
      <w:proofErr w:type="spellStart"/>
      <w:r>
        <w:t>依機器學習模型運作</w:t>
      </w:r>
      <w:proofErr w:type="spellEnd"/>
      <w:r>
        <w:rPr>
          <w:rFonts w:ascii="新細明體" w:eastAsia="新細明體" w:hAnsi="新細明體"/>
          <w:lang w:eastAsia="zh-TW"/>
        </w:rPr>
        <w:t>：</w:t>
      </w:r>
      <w:proofErr w:type="spellStart"/>
      <w:r>
        <w:t>以中研院</w:t>
      </w:r>
      <w:proofErr w:type="spellEnd"/>
      <w:r>
        <w:t xml:space="preserve"> CKIP </w:t>
      </w:r>
      <w:proofErr w:type="spellStart"/>
      <w:r>
        <w:t>CoreNLP</w:t>
      </w:r>
      <w:proofErr w:type="spellEnd"/>
      <w:r>
        <w:t xml:space="preserve"> </w:t>
      </w:r>
      <w:r w:rsidR="008D044E">
        <w:rPr>
          <w:rFonts w:hint="eastAsia"/>
          <w:lang w:eastAsia="zh-TW"/>
        </w:rPr>
        <w:t>以及</w:t>
      </w:r>
      <w:r w:rsidR="008D044E">
        <w:rPr>
          <w:lang w:eastAsia="zh-TW"/>
        </w:rPr>
        <w:t xml:space="preserve"> </w:t>
      </w:r>
      <w:proofErr w:type="spellStart"/>
      <w:r w:rsidR="00CC7066">
        <w:rPr>
          <w:lang w:eastAsia="zh-TW"/>
        </w:rPr>
        <w:t>OpenAI</w:t>
      </w:r>
      <w:proofErr w:type="spellEnd"/>
      <w:r w:rsidR="00CC7066">
        <w:rPr>
          <w:lang w:eastAsia="zh-TW"/>
        </w:rPr>
        <w:t xml:space="preserve"> </w:t>
      </w:r>
      <w:r w:rsidR="00CC7066">
        <w:rPr>
          <w:rFonts w:hint="eastAsia"/>
          <w:lang w:eastAsia="zh-TW"/>
        </w:rPr>
        <w:t>的</w:t>
      </w:r>
      <w:r w:rsidR="00CC7066">
        <w:rPr>
          <w:rFonts w:hint="eastAsia"/>
          <w:lang w:eastAsia="zh-TW"/>
        </w:rPr>
        <w:t xml:space="preserve"> </w:t>
      </w:r>
      <w:proofErr w:type="spellStart"/>
      <w:r w:rsidR="008D044E">
        <w:rPr>
          <w:lang w:eastAsia="zh-TW"/>
        </w:rPr>
        <w:t>ChatGPT</w:t>
      </w:r>
      <w:proofErr w:type="spellEnd"/>
      <w:r w:rsidR="00CC7066">
        <w:rPr>
          <w:lang w:eastAsia="zh-TW"/>
        </w:rPr>
        <w:t xml:space="preserve"> </w:t>
      </w:r>
      <w:proofErr w:type="spellStart"/>
      <w:r>
        <w:t>為代表</w:t>
      </w:r>
      <w:proofErr w:type="spellEnd"/>
    </w:p>
    <w:p w14:paraId="6A8F8CF3" w14:textId="36052EAC" w:rsidR="00035F4E" w:rsidRPr="00ED1205" w:rsidRDefault="00CF1CA1" w:rsidP="00352DEC">
      <w:pPr>
        <w:pStyle w:val="Glosscontinued"/>
        <w:rPr>
          <w:rFonts w:ascii="Times New Roman" w:hAnsi="Times New Roman"/>
        </w:rPr>
      </w:pPr>
      <w:r w:rsidRPr="00ED1205">
        <w:rPr>
          <w:rFonts w:ascii="Times New Roman" w:hAnsi="Times New Roman"/>
        </w:rPr>
        <w:t>(</w:t>
      </w:r>
      <w:hyperlink r:id="rId13">
        <w:r w:rsidRPr="00ED1205">
          <w:rPr>
            <w:rFonts w:ascii="Times New Roman" w:hAnsi="Times New Roman"/>
            <w:color w:val="0432FF"/>
            <w:u w:val="single"/>
          </w:rPr>
          <w:t>https://ckip.iis.sinica.edu.tw/service/corenlp/</w:t>
        </w:r>
      </w:hyperlink>
      <w:r w:rsidRPr="00ED1205">
        <w:rPr>
          <w:rFonts w:ascii="Times New Roman" w:hAnsi="Times New Roman"/>
        </w:rPr>
        <w:t>)</w:t>
      </w:r>
    </w:p>
    <w:p w14:paraId="2BAD53BF" w14:textId="43897895" w:rsidR="008D044E" w:rsidRPr="00ED1205" w:rsidRDefault="008D044E" w:rsidP="00352DEC">
      <w:pPr>
        <w:pStyle w:val="Glosscontinued"/>
        <w:rPr>
          <w:rFonts w:ascii="Times New Roman" w:hAnsi="Times New Roman"/>
        </w:rPr>
      </w:pPr>
      <w:r w:rsidRPr="00ED1205">
        <w:rPr>
          <w:rFonts w:ascii="Times New Roman" w:hAnsi="Times New Roman"/>
        </w:rPr>
        <w:t>(</w:t>
      </w:r>
      <w:hyperlink r:id="rId14" w:history="1">
        <w:r w:rsidRPr="00ED1205">
          <w:rPr>
            <w:rStyle w:val="afff2"/>
            <w:rFonts w:ascii="Times New Roman" w:hAnsi="Times New Roman"/>
            <w:color w:val="0432FF"/>
          </w:rPr>
          <w:t>https://openai.com/blog/chatgpt</w:t>
        </w:r>
      </w:hyperlink>
      <w:r w:rsidRPr="00ED1205">
        <w:rPr>
          <w:rFonts w:ascii="Times New Roman" w:hAnsi="Times New Roman"/>
        </w:rPr>
        <w:t>)</w:t>
      </w:r>
    </w:p>
    <w:p w14:paraId="201F443C" w14:textId="77777777" w:rsidR="00035F4E" w:rsidRDefault="00CF1CA1" w:rsidP="003D5298">
      <w:pPr>
        <w:pStyle w:val="Examplea"/>
      </w:pPr>
      <w:r>
        <w:t>依</w:t>
      </w:r>
      <w:r>
        <w:rPr>
          <w:lang w:eastAsia="zh-TW"/>
        </w:rPr>
        <w:t>生成</w:t>
      </w:r>
      <w:proofErr w:type="spellStart"/>
      <w:r>
        <w:t>語言學原理運作</w:t>
      </w:r>
      <w:proofErr w:type="spellEnd"/>
      <w:r>
        <w:rPr>
          <w:rFonts w:ascii="新細明體" w:eastAsia="新細明體" w:hAnsi="新細明體"/>
          <w:lang w:eastAsia="zh-TW"/>
        </w:rPr>
        <w:t>：</w:t>
      </w:r>
      <w:r>
        <w:t>以</w:t>
      </w:r>
      <w:r>
        <w:t xml:space="preserve"> </w:t>
      </w:r>
      <w:proofErr w:type="spellStart"/>
      <w:r>
        <w:t>Articut</w:t>
      </w:r>
      <w:proofErr w:type="spellEnd"/>
      <w:r>
        <w:t xml:space="preserve">/Loki </w:t>
      </w:r>
      <w:proofErr w:type="spellStart"/>
      <w:r>
        <w:t>兩套彼此相依的系統為代表</w:t>
      </w:r>
      <w:proofErr w:type="spellEnd"/>
    </w:p>
    <w:p w14:paraId="6A89723C" w14:textId="3C064E94" w:rsidR="00035F4E" w:rsidRPr="00ED1205" w:rsidRDefault="00CF1CA1" w:rsidP="00352DEC">
      <w:pPr>
        <w:pStyle w:val="Glosscontinued"/>
        <w:rPr>
          <w:rFonts w:ascii="Times New Roman" w:hAnsi="Times New Roman"/>
        </w:rPr>
      </w:pPr>
      <w:r w:rsidRPr="00ED1205">
        <w:rPr>
          <w:rFonts w:ascii="Times New Roman" w:hAnsi="Times New Roman"/>
        </w:rPr>
        <w:t>(</w:t>
      </w:r>
      <w:hyperlink r:id="rId15">
        <w:r w:rsidRPr="00ED1205">
          <w:rPr>
            <w:rFonts w:ascii="Times New Roman" w:hAnsi="Times New Roman"/>
            <w:color w:val="0432FF"/>
            <w:u w:val="single"/>
          </w:rPr>
          <w:t>https://api.droidtown.co</w:t>
        </w:r>
      </w:hyperlink>
      <w:r w:rsidRPr="00ED1205">
        <w:rPr>
          <w:rFonts w:ascii="Times New Roman" w:hAnsi="Times New Roman"/>
        </w:rPr>
        <w:t>)</w:t>
      </w:r>
    </w:p>
    <w:p w14:paraId="35F049BB" w14:textId="77777777" w:rsidR="00035F4E" w:rsidRDefault="00035F4E" w:rsidP="00D76BB8">
      <w:pPr>
        <w:tabs>
          <w:tab w:val="clear" w:pos="900"/>
          <w:tab w:val="clear" w:pos="1080"/>
          <w:tab w:val="clear" w:pos="1440"/>
        </w:tabs>
        <w:ind w:firstLine="0"/>
        <w:jc w:val="left"/>
      </w:pPr>
    </w:p>
    <w:p w14:paraId="5E494DEB" w14:textId="223AB2EE" w:rsidR="00035F4E" w:rsidRDefault="00CF1CA1" w:rsidP="00D76BB8">
      <w:pPr>
        <w:ind w:firstLine="0"/>
      </w:pPr>
      <w:r>
        <w:t>類型</w:t>
      </w:r>
      <w:r w:rsidR="00D307E5">
        <w:rPr>
          <w:rFonts w:hint="eastAsia"/>
        </w:rPr>
        <w:t xml:space="preserve"> </w:t>
      </w:r>
      <w:r>
        <w:fldChar w:fldCharType="begin"/>
      </w:r>
      <w:r>
        <w:instrText xml:space="preserve"> REF _Ref114804998 \r \h </w:instrText>
      </w:r>
      <w:r>
        <w:fldChar w:fldCharType="separate"/>
      </w:r>
      <w:r w:rsidR="00127171">
        <w:t>(26</w:t>
      </w:r>
      <w:r>
        <w:fldChar w:fldCharType="end"/>
      </w:r>
      <w:r>
        <w:t>a)</w:t>
      </w:r>
      <w:r w:rsidR="00D307E5">
        <w:t xml:space="preserve"> </w:t>
      </w:r>
      <w:r>
        <w:t>代表資訊領域早期</w:t>
      </w:r>
      <w:r>
        <w:t xml:space="preserve"> NLP </w:t>
      </w:r>
      <w:r>
        <w:t>程式設計者對語言的想像：「只要編寫完整的字典，就能處理自然語言理解的需求」；但此類型</w:t>
      </w:r>
      <w:r>
        <w:t xml:space="preserve"> NLP </w:t>
      </w:r>
      <w:r>
        <w:t>程式的困難在於語言本身為一動態平衡系統，新詞不</w:t>
      </w:r>
      <w:r>
        <w:lastRenderedPageBreak/>
        <w:t>斷產生，且舊詞也會產生新解，在這個不穩定的字典資料基礎下，此類型</w:t>
      </w:r>
      <w:r>
        <w:t xml:space="preserve"> NLP </w:t>
      </w:r>
      <w:r>
        <w:t>程式無法處理自然語言語句的結構與語意，因此被第二代資料統計機率方式類型</w:t>
      </w:r>
      <w:r w:rsidR="00D307E5">
        <w:rPr>
          <w:rFonts w:hint="eastAsia"/>
        </w:rPr>
        <w:t xml:space="preserve"> </w:t>
      </w:r>
      <w:r>
        <w:fldChar w:fldCharType="begin"/>
      </w:r>
      <w:r>
        <w:instrText xml:space="preserve"> REF _Ref114804998 \r \h </w:instrText>
      </w:r>
      <w:r>
        <w:fldChar w:fldCharType="separate"/>
      </w:r>
      <w:r w:rsidR="00127171">
        <w:t>(26</w:t>
      </w:r>
      <w:r>
        <w:fldChar w:fldCharType="end"/>
      </w:r>
      <w:r>
        <w:t>b)</w:t>
      </w:r>
      <w:r w:rsidR="00D307E5">
        <w:t xml:space="preserve"> </w:t>
      </w:r>
      <w:r>
        <w:t>取代。</w:t>
      </w:r>
    </w:p>
    <w:p w14:paraId="3D3F190C" w14:textId="2AE982F0" w:rsidR="00035F4E" w:rsidRDefault="00CF1CA1" w:rsidP="00D76BB8">
      <w:r>
        <w:t>第二代系統類型</w:t>
      </w:r>
      <w:r w:rsidR="00FC27A9">
        <w:rPr>
          <w:rFonts w:hint="eastAsia"/>
        </w:rPr>
        <w:t xml:space="preserve"> </w:t>
      </w:r>
      <w:r>
        <w:fldChar w:fldCharType="begin"/>
      </w:r>
      <w:r>
        <w:instrText xml:space="preserve"> REF _Ref114804998 \r \h </w:instrText>
      </w:r>
      <w:r>
        <w:fldChar w:fldCharType="separate"/>
      </w:r>
      <w:r w:rsidR="00127171">
        <w:t>(26</w:t>
      </w:r>
      <w:r>
        <w:fldChar w:fldCharType="end"/>
      </w:r>
      <w:r>
        <w:t>b)</w:t>
      </w:r>
      <w:r w:rsidR="00FC27A9">
        <w:t xml:space="preserve"> </w:t>
      </w:r>
      <w:r>
        <w:t>依資料統計機率方式運作，好處是對於新詞提出了一個機率解算法，用以推算詞彙邊界</w:t>
      </w:r>
      <w:r>
        <w:t xml:space="preserve"> (</w:t>
      </w:r>
      <w:r>
        <w:t>人類嬰兒運用機率推算詞彙邊界的能力，可參閱</w:t>
      </w:r>
      <w:r w:rsidR="00E21FB9">
        <w:rPr>
          <w:rFonts w:hint="eastAsia"/>
        </w:rPr>
        <w:t xml:space="preserve"> </w:t>
      </w:r>
      <w:proofErr w:type="spellStart"/>
      <w:r>
        <w:t>Saffran</w:t>
      </w:r>
      <w:proofErr w:type="spellEnd"/>
      <w:r>
        <w:t xml:space="preserve"> et al. 1996</w:t>
      </w:r>
      <w:r w:rsidR="00E21FB9">
        <w:t xml:space="preserve"> </w:t>
      </w:r>
      <w:r>
        <w:t>的經典研究</w:t>
      </w:r>
      <w:r>
        <w:t>)</w:t>
      </w:r>
      <w:r>
        <w:t>。但其限制有二：一是統計機率方法受母體資料本身的影響極大，例如最流行的</w:t>
      </w:r>
      <w:r>
        <w:t xml:space="preserve"> </w:t>
      </w:r>
      <w:proofErr w:type="spellStart"/>
      <w:r>
        <w:t>Jieba</w:t>
      </w:r>
      <w:proofErr w:type="spellEnd"/>
      <w:r>
        <w:t xml:space="preserve"> </w:t>
      </w:r>
      <w:r>
        <w:t>版本採用中國</w:t>
      </w:r>
      <w:r>
        <w:t xml:space="preserve"> 1998 </w:t>
      </w:r>
      <w:r>
        <w:t>年人民日報的人工標記內容為母體，故其處理台灣的城市名稱如「台中」時，永遠無法學會「台中」為一個獨立詞彙，而以「台</w:t>
      </w:r>
      <w:r>
        <w:t>/</w:t>
      </w:r>
      <w:r>
        <w:t>中」為處理結果；二是</w:t>
      </w:r>
      <w:r>
        <w:t xml:space="preserve"> </w:t>
      </w:r>
      <w:proofErr w:type="spellStart"/>
      <w:r>
        <w:t>Jieba</w:t>
      </w:r>
      <w:proofErr w:type="spellEnd"/>
      <w:r>
        <w:t xml:space="preserve"> </w:t>
      </w:r>
      <w:r>
        <w:t>的詞性標記系統</w:t>
      </w:r>
      <w:r>
        <w:t xml:space="preserve"> (Part-of-Speech, POS) </w:t>
      </w:r>
      <w:r>
        <w:t>效果不佳，而大量基於</w:t>
      </w:r>
      <w:r>
        <w:t xml:space="preserve"> POS </w:t>
      </w:r>
      <w:r>
        <w:t>的命名實體辨識</w:t>
      </w:r>
      <w:r>
        <w:t xml:space="preserve"> (Named Entity Recognition, NER)</w:t>
      </w:r>
      <w:r>
        <w:rPr>
          <w:rStyle w:val="afc"/>
        </w:rPr>
        <w:footnoteReference w:id="14"/>
      </w:r>
      <w:r>
        <w:t>效果更是差至無法使用的程度。由於</w:t>
      </w:r>
      <w:r w:rsidR="009E70AB">
        <w:rPr>
          <w:rFonts w:hint="eastAsia"/>
        </w:rPr>
        <w:t xml:space="preserve"> </w:t>
      </w:r>
      <w:r>
        <w:fldChar w:fldCharType="begin"/>
      </w:r>
      <w:r>
        <w:instrText xml:space="preserve"> REF _Ref114804998 \r \h </w:instrText>
      </w:r>
      <w:r>
        <w:fldChar w:fldCharType="separate"/>
      </w:r>
      <w:r w:rsidR="00127171">
        <w:t>(26</w:t>
      </w:r>
      <w:r>
        <w:fldChar w:fldCharType="end"/>
      </w:r>
      <w:r>
        <w:t>b)</w:t>
      </w:r>
      <w:r w:rsidR="009E70AB">
        <w:t xml:space="preserve"> </w:t>
      </w:r>
      <w:r>
        <w:t>的設計目標在於提供詞彙邊界，因此其應用範圍自然就侷限於重視詞頻的場景，當然無法滿足更高層次的語意</w:t>
      </w:r>
      <w:r>
        <w:t>/</w:t>
      </w:r>
      <w:r>
        <w:t>句法運算需求。</w:t>
      </w:r>
    </w:p>
    <w:p w14:paraId="38B0B1AF" w14:textId="4062A106" w:rsidR="00035F4E" w:rsidRDefault="00CF1CA1" w:rsidP="00D76BB8">
      <w:r>
        <w:t>其後，隨著</w:t>
      </w:r>
      <w:r>
        <w:t xml:space="preserve"> 2012 </w:t>
      </w:r>
      <w:r>
        <w:t>年大數據</w:t>
      </w:r>
      <w:r>
        <w:t xml:space="preserve"> (Big Data) </w:t>
      </w:r>
      <w:r>
        <w:t>興起，依第三代機器學習</w:t>
      </w:r>
      <w:r>
        <w:t>/</w:t>
      </w:r>
      <w:r>
        <w:t>深度學習演算法</w:t>
      </w:r>
      <w:r w:rsidR="001A073B">
        <w:rPr>
          <w:rFonts w:hint="eastAsia"/>
        </w:rPr>
        <w:t xml:space="preserve"> </w:t>
      </w:r>
      <w:r>
        <w:fldChar w:fldCharType="begin"/>
      </w:r>
      <w:r>
        <w:instrText xml:space="preserve"> REF _Ref114804998 \r \h </w:instrText>
      </w:r>
      <w:r>
        <w:fldChar w:fldCharType="separate"/>
      </w:r>
      <w:r w:rsidR="00127171">
        <w:t>(26</w:t>
      </w:r>
      <w:r>
        <w:fldChar w:fldCharType="end"/>
      </w:r>
      <w:r>
        <w:t>c)</w:t>
      </w:r>
      <w:r w:rsidR="001A073B">
        <w:t xml:space="preserve"> </w:t>
      </w:r>
      <w:r>
        <w:t>實作而成的中研院</w:t>
      </w:r>
      <w:r>
        <w:t xml:space="preserve"> CKIP Tagger </w:t>
      </w:r>
      <w:r>
        <w:t>和</w:t>
      </w:r>
      <w:r>
        <w:t xml:space="preserve"> CKIP </w:t>
      </w:r>
      <w:proofErr w:type="spellStart"/>
      <w:r>
        <w:t>CoreNLP</w:t>
      </w:r>
      <w:proofErr w:type="spellEnd"/>
      <w:r>
        <w:t xml:space="preserve"> </w:t>
      </w:r>
      <w:r>
        <w:t>雖然一舉成功處理了詞彙邊界和</w:t>
      </w:r>
      <w:r>
        <w:t xml:space="preserve"> POS </w:t>
      </w:r>
      <w:r>
        <w:t>及部份</w:t>
      </w:r>
      <w:r>
        <w:t xml:space="preserve"> NER </w:t>
      </w:r>
      <w:r>
        <w:t>的困難，但其基於數據的本質仍使其受訓練資料的影響極大</w:t>
      </w:r>
      <w:r>
        <w:t xml:space="preserve"> (</w:t>
      </w:r>
      <w:r>
        <w:t>與上述</w:t>
      </w:r>
      <w:r w:rsidR="007123F9">
        <w:rPr>
          <w:rFonts w:hint="eastAsia"/>
        </w:rPr>
        <w:t xml:space="preserve"> </w:t>
      </w:r>
      <w:r>
        <w:fldChar w:fldCharType="begin"/>
      </w:r>
      <w:r>
        <w:instrText xml:space="preserve"> REF _Ref114804998 \r \h </w:instrText>
      </w:r>
      <w:r>
        <w:fldChar w:fldCharType="separate"/>
      </w:r>
      <w:r w:rsidR="00127171">
        <w:t>(26</w:t>
      </w:r>
      <w:r>
        <w:fldChar w:fldCharType="end"/>
      </w:r>
      <w:r>
        <w:t>b)</w:t>
      </w:r>
      <w:r w:rsidR="007123F9">
        <w:t xml:space="preserve"> </w:t>
      </w:r>
      <w:r>
        <w:t>的第一個問題相同</w:t>
      </w:r>
      <w:r>
        <w:t>)</w:t>
      </w:r>
      <w:r>
        <w:t>。以上三種方法都是延續了資訊領域面對</w:t>
      </w:r>
      <w:r>
        <w:t>NLP</w:t>
      </w:r>
      <w:r>
        <w:t>任務時，無法確認「何為詞彙」的困難而實</w:t>
      </w:r>
      <w:r w:rsidR="00CB3B9A">
        <w:rPr>
          <w:rFonts w:hint="eastAsia"/>
        </w:rPr>
        <w:t>作</w:t>
      </w:r>
      <w:r>
        <w:t>出的解決方案，但是光是找出詞彙邊界並為詞彙標上</w:t>
      </w:r>
      <w:r>
        <w:t xml:space="preserve"> POS/NER </w:t>
      </w:r>
      <w:r>
        <w:t>標記，仍然無法適切處理語言系統運算過程中所需的「語意」與「句法」層面的問題。</w:t>
      </w:r>
    </w:p>
    <w:p w14:paraId="4941787F" w14:textId="353644E3" w:rsidR="008B132D" w:rsidRDefault="00CF1CA1" w:rsidP="00F44F75">
      <w:r>
        <w:t>在資料為本的</w:t>
      </w:r>
      <w:r>
        <w:t xml:space="preserve"> NLP </w:t>
      </w:r>
      <w:r>
        <w:t>程式架構下，詞彙的語意解讀，來自模型訓練資料中，該詞彙次序前後的字符分佈以及向量化資訊</w:t>
      </w:r>
      <w:r w:rsidR="00481388">
        <w:rPr>
          <w:rFonts w:hint="eastAsia"/>
        </w:rPr>
        <w:t>：</w:t>
      </w:r>
      <w:r>
        <w:t>詞彙次序前後的字符分佈即為「資料中的分佈」</w:t>
      </w:r>
      <w:bookmarkStart w:id="53" w:name="_Ref118235573"/>
      <w:r>
        <w:rPr>
          <w:rStyle w:val="afc"/>
        </w:rPr>
        <w:footnoteReference w:id="15"/>
      </w:r>
      <w:bookmarkEnd w:id="53"/>
      <w:r>
        <w:t>；一個詞彙的向量化資訊為一數字序列，為一組的數字，作為電腦計算詞彙語意的資訊基礎</w:t>
      </w:r>
      <w:r w:rsidR="00A830C8">
        <w:rPr>
          <w:rFonts w:hint="eastAsia"/>
        </w:rPr>
        <w:t xml:space="preserve"> </w:t>
      </w:r>
      <w:r w:rsidR="00A830C8">
        <w:t>(</w:t>
      </w:r>
      <w:r w:rsidR="00A830C8">
        <w:rPr>
          <w:rFonts w:hint="eastAsia"/>
        </w:rPr>
        <w:t>即</w:t>
      </w:r>
      <w:r w:rsidR="00A830C8">
        <w:t xml:space="preserve"> word-to-</w:t>
      </w:r>
      <w:r w:rsidR="00A830C8">
        <w:lastRenderedPageBreak/>
        <w:t>vector</w:t>
      </w:r>
      <w:r w:rsidR="00A830C8">
        <w:rPr>
          <w:rFonts w:hint="eastAsia"/>
        </w:rPr>
        <w:t>)</w:t>
      </w:r>
      <w:r>
        <w:t>，如此的詞彙資訊表徵可以讓相似語意或是相似分佈特質的詞彙呈現相似的</w:t>
      </w:r>
      <w:bookmarkStart w:id="54" w:name="_Ref115434671"/>
      <w:r>
        <w:t>向</w:t>
      </w:r>
      <w:bookmarkEnd w:id="54"/>
      <w:r>
        <w:t>量資訊</w:t>
      </w:r>
      <w:bookmarkStart w:id="55" w:name="_Ref151468241"/>
      <w:r>
        <w:rPr>
          <w:rStyle w:val="afc"/>
        </w:rPr>
        <w:footnoteReference w:id="16"/>
      </w:r>
      <w:bookmarkEnd w:id="55"/>
      <w:r w:rsidR="00F44F75">
        <w:rPr>
          <w:rFonts w:hint="eastAsia"/>
        </w:rPr>
        <w:t>。</w:t>
      </w:r>
      <w:r w:rsidR="008B132D">
        <w:t>比詞彙語意解讀再高一階層的語句語意的運算基礎有二：詞彙語意的理解以及句法結構表徵提供的計算框架；</w:t>
      </w:r>
      <w:r w:rsidR="003C59A3">
        <w:rPr>
          <w:rFonts w:hint="eastAsia"/>
        </w:rPr>
        <w:t>雖然</w:t>
      </w:r>
      <w:r w:rsidR="005F1505">
        <w:rPr>
          <w:rFonts w:hint="eastAsia"/>
        </w:rPr>
        <w:t xml:space="preserve"> </w:t>
      </w:r>
      <w:r w:rsidR="005F1505">
        <w:t xml:space="preserve">word-to-vector </w:t>
      </w:r>
      <w:r w:rsidR="008B132D">
        <w:t>向量模型的</w:t>
      </w:r>
      <w:r w:rsidR="005F1505">
        <w:rPr>
          <w:rFonts w:hint="eastAsia"/>
        </w:rPr>
        <w:t>語意類比</w:t>
      </w:r>
      <w:r w:rsidR="008B132D">
        <w:t>結果</w:t>
      </w:r>
      <w:r w:rsidR="00E25F49">
        <w:rPr>
          <w:rFonts w:hint="eastAsia"/>
        </w:rPr>
        <w:t>可以</w:t>
      </w:r>
      <w:r w:rsidR="005F1505">
        <w:rPr>
          <w:rFonts w:hint="eastAsia"/>
        </w:rPr>
        <w:t>有</w:t>
      </w:r>
      <w:r w:rsidR="00E25F49">
        <w:rPr>
          <w:rFonts w:hint="eastAsia"/>
        </w:rPr>
        <w:t>一些</w:t>
      </w:r>
      <w:r w:rsidR="005F1505">
        <w:rPr>
          <w:rFonts w:hint="eastAsia"/>
        </w:rPr>
        <w:t>成功表現</w:t>
      </w:r>
      <w:r w:rsidR="008B132D">
        <w:t>，缺乏句法結構表徵解算能力的向量模型，無法</w:t>
      </w:r>
      <w:r w:rsidR="00525DA0">
        <w:rPr>
          <w:rFonts w:hint="eastAsia"/>
        </w:rPr>
        <w:t>準確及穩定地</w:t>
      </w:r>
      <w:r w:rsidR="008B132D">
        <w:t>處理語句的語意解讀。舉例來說，</w:t>
      </w:r>
      <w:r w:rsidR="008B132D">
        <w:rPr>
          <w:rFonts w:hint="eastAsia"/>
        </w:rPr>
        <w:t>在</w:t>
      </w:r>
      <w:r>
        <w:fldChar w:fldCharType="begin"/>
      </w:r>
      <w:r>
        <w:instrText>HYPERLINK "https://colab.research.google.com/github/tensorflow/hub/blob/master/examples/colab/semantic_similarity_with_tf_hub_universal_encoder.ipynb"</w:instrText>
      </w:r>
      <w:r>
        <w:fldChar w:fldCharType="separate"/>
      </w:r>
      <w:r w:rsidR="008B132D" w:rsidRPr="00153DF1">
        <w:rPr>
          <w:rStyle w:val="afff2"/>
          <w:color w:val="0432FF"/>
        </w:rPr>
        <w:t>Google Colab</w:t>
      </w:r>
      <w:r>
        <w:rPr>
          <w:rStyle w:val="afff2"/>
          <w:color w:val="0432FF"/>
        </w:rPr>
        <w:fldChar w:fldCharType="end"/>
      </w:r>
      <w:r w:rsidR="008B132D">
        <w:rPr>
          <w:rFonts w:hint="eastAsia"/>
        </w:rPr>
        <w:t>，我們可以產出圖一，顯示在</w:t>
      </w:r>
      <w:r w:rsidR="008B132D">
        <w:t xml:space="preserve">machine learning </w:t>
      </w:r>
      <w:r w:rsidR="008B132D">
        <w:rPr>
          <w:rFonts w:hint="eastAsia"/>
        </w:rPr>
        <w:t>/</w:t>
      </w:r>
      <w:r w:rsidR="008B132D">
        <w:t xml:space="preserve">data-driven NLP/NLU </w:t>
      </w:r>
      <w:r w:rsidR="008B132D">
        <w:rPr>
          <w:rFonts w:hint="eastAsia"/>
        </w:rPr>
        <w:t>模型下，英文語句之間的文意相似性；當圖形能如圖一形成一個左上到右下的粗線，那表示「模型已經收斂了，該學的都學完了</w:t>
      </w:r>
      <w:r w:rsidR="008B132D">
        <w:rPr>
          <w:rFonts w:hint="eastAsia"/>
        </w:rPr>
        <w:t xml:space="preserve"> (</w:t>
      </w:r>
      <w:r w:rsidR="008B132D">
        <w:rPr>
          <w:rFonts w:hint="eastAsia"/>
        </w:rPr>
        <w:t>但學完不表示學會</w:t>
      </w:r>
      <w:r w:rsidR="008B132D">
        <w:rPr>
          <w:rFonts w:hint="eastAsia"/>
        </w:rPr>
        <w:t>)</w:t>
      </w:r>
      <w:r w:rsidR="008B132D">
        <w:rPr>
          <w:rFonts w:hint="eastAsia"/>
        </w:rPr>
        <w:t>」</w:t>
      </w:r>
      <w:r w:rsidR="008B132D">
        <w:rPr>
          <w:rStyle w:val="afff3"/>
        </w:rPr>
        <w:footnoteReference w:id="17"/>
      </w:r>
      <w:r w:rsidR="008B132D">
        <w:rPr>
          <w:rFonts w:hint="eastAsia"/>
        </w:rPr>
        <w:t>。當模型收斂了，我們可以用這個圖來了解系統如何判斷兩個英文句子</w:t>
      </w:r>
      <w:r w:rsidR="008B132D">
        <w:rPr>
          <w:rFonts w:hint="eastAsia"/>
        </w:rPr>
        <w:t xml:space="preserve"> </w:t>
      </w:r>
      <w:r w:rsidR="008B132D">
        <w:t xml:space="preserve">a </w:t>
      </w:r>
      <w:r w:rsidR="008B132D">
        <w:rPr>
          <w:rFonts w:hint="eastAsia"/>
        </w:rPr>
        <w:t>與</w:t>
      </w:r>
      <w:r w:rsidR="008B132D">
        <w:rPr>
          <w:rFonts w:hint="eastAsia"/>
        </w:rPr>
        <w:t xml:space="preserve"> </w:t>
      </w:r>
      <w:r w:rsidR="008B132D">
        <w:t xml:space="preserve">b </w:t>
      </w:r>
      <w:r w:rsidR="008B132D">
        <w:rPr>
          <w:rFonts w:hint="eastAsia"/>
        </w:rPr>
        <w:t>之間的文意相似性</w:t>
      </w:r>
      <w:r w:rsidR="008B132D">
        <w:rPr>
          <w:rFonts w:hint="eastAsia"/>
        </w:rPr>
        <w:t xml:space="preserve"> </w:t>
      </w:r>
      <w:r w:rsidR="008B132D">
        <w:t>(=</w:t>
      </w:r>
      <w:r w:rsidR="008B132D">
        <w:rPr>
          <w:rFonts w:hint="eastAsia"/>
        </w:rPr>
        <w:t>similarity</w:t>
      </w:r>
      <w:r w:rsidR="008B132D">
        <w:t xml:space="preserve"> </w:t>
      </w:r>
      <w:r w:rsidR="008B132D">
        <w:rPr>
          <w:rFonts w:hint="eastAsia"/>
        </w:rPr>
        <w:t>(</w:t>
      </w:r>
      <w:proofErr w:type="spellStart"/>
      <w:r w:rsidR="008B132D">
        <w:rPr>
          <w:rFonts w:hint="eastAsia"/>
        </w:rPr>
        <w:t>a,b</w:t>
      </w:r>
      <w:proofErr w:type="spellEnd"/>
      <w:r w:rsidR="008B132D">
        <w:rPr>
          <w:rFonts w:hint="eastAsia"/>
        </w:rPr>
        <w:t>)</w:t>
      </w:r>
      <w:r w:rsidR="008B132D">
        <w:t>)</w:t>
      </w:r>
      <w:r w:rsidR="008B132D">
        <w:rPr>
          <w:rStyle w:val="afff3"/>
        </w:rPr>
        <w:footnoteReference w:id="18"/>
      </w:r>
      <w:r w:rsidR="008B132D">
        <w:rPr>
          <w:rFonts w:hint="eastAsia"/>
        </w:rPr>
        <w:t>；當</w:t>
      </w:r>
      <w:r w:rsidR="008B132D">
        <w:rPr>
          <w:rFonts w:hint="eastAsia"/>
        </w:rPr>
        <w:t xml:space="preserve"> similarity</w:t>
      </w:r>
      <w:r w:rsidR="008B132D">
        <w:t xml:space="preserve"> </w:t>
      </w:r>
      <w:r w:rsidR="008B132D">
        <w:rPr>
          <w:rFonts w:hint="eastAsia"/>
        </w:rPr>
        <w:t>(</w:t>
      </w:r>
      <w:proofErr w:type="spellStart"/>
      <w:r w:rsidR="008B132D">
        <w:rPr>
          <w:rFonts w:hint="eastAsia"/>
        </w:rPr>
        <w:t>a,b</w:t>
      </w:r>
      <w:proofErr w:type="spellEnd"/>
      <w:r w:rsidR="008B132D">
        <w:rPr>
          <w:rFonts w:hint="eastAsia"/>
        </w:rPr>
        <w:t xml:space="preserve">) </w:t>
      </w:r>
      <w:r w:rsidR="008B132D">
        <w:rPr>
          <w:rFonts w:hint="eastAsia"/>
        </w:rPr>
        <w:t>為</w:t>
      </w:r>
      <w:r w:rsidR="008B132D">
        <w:rPr>
          <w:rFonts w:hint="eastAsia"/>
        </w:rPr>
        <w:t xml:space="preserve"> 1.0 </w:t>
      </w:r>
      <w:r w:rsidR="008B132D">
        <w:rPr>
          <w:rFonts w:hint="eastAsia"/>
        </w:rPr>
        <w:t>的時候</w:t>
      </w:r>
      <w:r w:rsidR="008B132D">
        <w:rPr>
          <w:rFonts w:hint="eastAsia"/>
        </w:rPr>
        <w:t xml:space="preserve"> </w:t>
      </w:r>
      <w:r w:rsidR="008B132D">
        <w:t>(</w:t>
      </w:r>
      <w:r w:rsidR="008B132D">
        <w:rPr>
          <w:rFonts w:hint="eastAsia"/>
        </w:rPr>
        <w:t>在圖中以深紅色顯示</w:t>
      </w:r>
      <w:r w:rsidR="008B132D">
        <w:t>)</w:t>
      </w:r>
      <w:r w:rsidR="008B132D">
        <w:rPr>
          <w:rFonts w:hint="eastAsia"/>
        </w:rPr>
        <w:t>，這表示模型認為</w:t>
      </w:r>
      <w:r w:rsidR="008B132D">
        <w:rPr>
          <w:rFonts w:hint="eastAsia"/>
        </w:rPr>
        <w:t xml:space="preserve"> a </w:t>
      </w:r>
      <w:r w:rsidR="008B132D">
        <w:rPr>
          <w:rFonts w:hint="eastAsia"/>
        </w:rPr>
        <w:t>和</w:t>
      </w:r>
      <w:r w:rsidR="008B132D">
        <w:rPr>
          <w:rFonts w:hint="eastAsia"/>
        </w:rPr>
        <w:t xml:space="preserve"> b </w:t>
      </w:r>
      <w:r w:rsidR="008B132D">
        <w:rPr>
          <w:rFonts w:hint="eastAsia"/>
        </w:rPr>
        <w:t>的文意是一模一樣。</w:t>
      </w:r>
    </w:p>
    <w:p w14:paraId="6FB885A9" w14:textId="77777777" w:rsidR="008B132D" w:rsidRDefault="008B132D" w:rsidP="008B132D">
      <w:pPr>
        <w:ind w:firstLine="0"/>
      </w:pPr>
    </w:p>
    <w:p w14:paraId="14ECA952" w14:textId="77777777" w:rsidR="008B132D" w:rsidRDefault="008B132D" w:rsidP="008B132D">
      <w:pPr>
        <w:ind w:firstLine="0"/>
        <w:jc w:val="center"/>
      </w:pPr>
      <w:r>
        <w:rPr>
          <w:noProof/>
        </w:rPr>
        <w:drawing>
          <wp:inline distT="0" distB="0" distL="0" distR="0" wp14:anchorId="0B42E324" wp14:editId="20108D02">
            <wp:extent cx="6301625" cy="3945247"/>
            <wp:effectExtent l="0" t="0" r="0" b="508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32927" cy="4027451"/>
                    </a:xfrm>
                    <a:prstGeom prst="rect">
                      <a:avLst/>
                    </a:prstGeom>
                  </pic:spPr>
                </pic:pic>
              </a:graphicData>
            </a:graphic>
          </wp:inline>
        </w:drawing>
      </w:r>
    </w:p>
    <w:p w14:paraId="56286B1B" w14:textId="77777777" w:rsidR="008B132D" w:rsidRPr="00892A9E" w:rsidRDefault="008B132D" w:rsidP="008B132D">
      <w:pPr>
        <w:ind w:firstLine="0"/>
        <w:jc w:val="center"/>
      </w:pPr>
      <w:r>
        <w:rPr>
          <w:rFonts w:hint="eastAsia"/>
        </w:rPr>
        <w:t>圖一：向量模型下的文意相似性測試</w:t>
      </w:r>
    </w:p>
    <w:p w14:paraId="67A1CD1D" w14:textId="77777777" w:rsidR="008B132D" w:rsidRDefault="008B132D" w:rsidP="008B132D">
      <w:pPr>
        <w:ind w:firstLine="0"/>
      </w:pPr>
    </w:p>
    <w:p w14:paraId="4546B75D" w14:textId="13632E99" w:rsidR="008B132D" w:rsidRDefault="008B132D" w:rsidP="00CF6A04">
      <w:pPr>
        <w:ind w:firstLine="0"/>
      </w:pPr>
      <w:r>
        <w:rPr>
          <w:rFonts w:hint="eastAsia"/>
        </w:rPr>
        <w:t>根據圖一，我們可以看到雖然系統正確判斷</w:t>
      </w:r>
      <w:r>
        <w:rPr>
          <w:rFonts w:hint="eastAsia"/>
        </w:rPr>
        <w:t xml:space="preserve"> </w:t>
      </w:r>
      <w:r>
        <w:t>x</w:t>
      </w:r>
      <w:r>
        <w:rPr>
          <w:rFonts w:hint="eastAsia"/>
        </w:rPr>
        <w:t>軸</w:t>
      </w:r>
      <w:r>
        <w:rPr>
          <w:rFonts w:hint="eastAsia"/>
        </w:rPr>
        <w:t xml:space="preserve"> </w:t>
      </w:r>
      <w:r>
        <w:t>”</w:t>
      </w:r>
      <w:r>
        <w:rPr>
          <w:rFonts w:hint="eastAsia"/>
        </w:rPr>
        <w:t>John wants to leave Mary</w:t>
      </w:r>
      <w:r>
        <w:t>”</w:t>
      </w:r>
      <w:r>
        <w:rPr>
          <w:rFonts w:hint="eastAsia"/>
        </w:rPr>
        <w:t xml:space="preserve"> </w:t>
      </w:r>
      <w:r>
        <w:rPr>
          <w:rFonts w:hint="eastAsia"/>
        </w:rPr>
        <w:t>與</w:t>
      </w:r>
      <w:r>
        <w:t xml:space="preserve"> y</w:t>
      </w:r>
      <w:r>
        <w:rPr>
          <w:rFonts w:hint="eastAsia"/>
        </w:rPr>
        <w:t>軸</w:t>
      </w:r>
      <w:r>
        <w:rPr>
          <w:rFonts w:hint="eastAsia"/>
        </w:rPr>
        <w:t xml:space="preserve"> </w:t>
      </w:r>
      <w:r>
        <w:t>“</w:t>
      </w:r>
      <w:r>
        <w:rPr>
          <w:rFonts w:hint="eastAsia"/>
        </w:rPr>
        <w:t>John wants to leave Mary</w:t>
      </w:r>
      <w:r>
        <w:t>”</w:t>
      </w:r>
      <w:r>
        <w:rPr>
          <w:rFonts w:hint="eastAsia"/>
        </w:rPr>
        <w:t xml:space="preserve"> </w:t>
      </w:r>
      <w:r>
        <w:rPr>
          <w:rFonts w:hint="eastAsia"/>
        </w:rPr>
        <w:t>兩個一模一樣的的文意相似性為</w:t>
      </w:r>
      <w:r>
        <w:rPr>
          <w:rFonts w:hint="eastAsia"/>
        </w:rPr>
        <w:t xml:space="preserve"> 1.0</w:t>
      </w:r>
      <w:r>
        <w:t xml:space="preserve"> (100%</w:t>
      </w:r>
      <w:r>
        <w:rPr>
          <w:rFonts w:hint="eastAsia"/>
        </w:rPr>
        <w:t>，以深紅色顯示</w:t>
      </w:r>
      <w:r>
        <w:t>)</w:t>
      </w:r>
      <w:r>
        <w:rPr>
          <w:rFonts w:hint="eastAsia"/>
        </w:rPr>
        <w:t>，但更重要的是，</w:t>
      </w:r>
      <w:r>
        <w:t>”</w:t>
      </w:r>
      <w:r>
        <w:rPr>
          <w:rFonts w:hint="eastAsia"/>
        </w:rPr>
        <w:t>John wants to leave Mary</w:t>
      </w:r>
      <w:r>
        <w:t>”</w:t>
      </w:r>
      <w:r>
        <w:rPr>
          <w:rFonts w:hint="eastAsia"/>
        </w:rPr>
        <w:t xml:space="preserve"> </w:t>
      </w:r>
      <w:r>
        <w:rPr>
          <w:rFonts w:hint="eastAsia"/>
        </w:rPr>
        <w:t>與</w:t>
      </w:r>
      <w:r>
        <w:rPr>
          <w:rFonts w:hint="eastAsia"/>
        </w:rPr>
        <w:t xml:space="preserve"> </w:t>
      </w:r>
      <w:r>
        <w:t>“</w:t>
      </w:r>
      <w:r>
        <w:rPr>
          <w:rFonts w:hint="eastAsia"/>
        </w:rPr>
        <w:t>John wants Mary to leave</w:t>
      </w:r>
      <w:r>
        <w:t>”</w:t>
      </w:r>
      <w:r>
        <w:rPr>
          <w:rFonts w:hint="eastAsia"/>
        </w:rPr>
        <w:t xml:space="preserve"> </w:t>
      </w:r>
      <w:r>
        <w:rPr>
          <w:rFonts w:hint="eastAsia"/>
        </w:rPr>
        <w:t>的文意相似度竟落在</w:t>
      </w:r>
      <w:r>
        <w:rPr>
          <w:rFonts w:hint="eastAsia"/>
        </w:rPr>
        <w:t xml:space="preserve"> 0.9</w:t>
      </w:r>
      <w:r>
        <w:rPr>
          <w:rFonts w:hint="eastAsia"/>
        </w:rPr>
        <w:t>，但</w:t>
      </w:r>
      <w:r>
        <w:rPr>
          <w:rFonts w:hint="eastAsia"/>
        </w:rPr>
        <w:t xml:space="preserve"> </w:t>
      </w:r>
      <w:r>
        <w:t>“</w:t>
      </w:r>
      <w:r>
        <w:rPr>
          <w:rFonts w:hint="eastAsia"/>
        </w:rPr>
        <w:t>How old are you?</w:t>
      </w:r>
      <w:r>
        <w:t>”</w:t>
      </w:r>
      <w:r>
        <w:rPr>
          <w:rFonts w:hint="eastAsia"/>
        </w:rPr>
        <w:t xml:space="preserve"> </w:t>
      </w:r>
      <w:r>
        <w:rPr>
          <w:rFonts w:hint="eastAsia"/>
        </w:rPr>
        <w:t>與</w:t>
      </w:r>
      <w:r>
        <w:rPr>
          <w:rFonts w:hint="eastAsia"/>
        </w:rPr>
        <w:t xml:space="preserve"> </w:t>
      </w:r>
      <w:r>
        <w:t>“</w:t>
      </w:r>
      <w:r>
        <w:rPr>
          <w:rFonts w:hint="eastAsia"/>
        </w:rPr>
        <w:t>What is your age</w:t>
      </w:r>
      <w:r>
        <w:t>?”</w:t>
      </w:r>
      <w:r>
        <w:rPr>
          <w:rFonts w:hint="eastAsia"/>
        </w:rPr>
        <w:t xml:space="preserve"> </w:t>
      </w:r>
      <w:r>
        <w:rPr>
          <w:rFonts w:hint="eastAsia"/>
        </w:rPr>
        <w:t>的文意相似度卻只在</w:t>
      </w:r>
      <w:r>
        <w:rPr>
          <w:rFonts w:hint="eastAsia"/>
        </w:rPr>
        <w:t xml:space="preserve"> 0.7 </w:t>
      </w:r>
      <w:r>
        <w:rPr>
          <w:rFonts w:hint="eastAsia"/>
        </w:rPr>
        <w:t>左右。根據此測試結果，我們可以知道在</w:t>
      </w:r>
      <w:r>
        <w:t>前後文相似的情況下</w:t>
      </w:r>
      <w:r>
        <w:rPr>
          <w:rFonts w:hint="eastAsia"/>
        </w:rPr>
        <w:t xml:space="preserve"> </w:t>
      </w:r>
      <w:r>
        <w:t>(</w:t>
      </w:r>
      <w:r>
        <w:t>即具有相近的向量值</w:t>
      </w:r>
      <w:r>
        <w:rPr>
          <w:rFonts w:hint="eastAsia"/>
        </w:rPr>
        <w:t>)</w:t>
      </w:r>
      <w:r>
        <w:t>，向量模型甚至無法區辨</w:t>
      </w:r>
      <w:r>
        <w:t xml:space="preserve"> "John wants to leave Mary" </w:t>
      </w:r>
      <w:r>
        <w:t>和</w:t>
      </w:r>
      <w:r>
        <w:t xml:space="preserve"> "John wants Mary to leave" </w:t>
      </w:r>
      <w:r>
        <w:t>之間明顯而巨大的語意差異。</w:t>
      </w:r>
      <w:r>
        <w:rPr>
          <w:rFonts w:hint="eastAsia"/>
        </w:rPr>
        <w:t>因此，仰賴前後文相似性的向量模型無法掌握語句文意任務。</w:t>
      </w:r>
      <w:r>
        <w:rPr>
          <w:lang w:bidi="en-US"/>
        </w:rPr>
        <w:t>同樣的，</w:t>
      </w:r>
      <w:r>
        <w:rPr>
          <w:rFonts w:hint="eastAsia"/>
          <w:lang w:bidi="en-US"/>
        </w:rPr>
        <w:t>若</w:t>
      </w:r>
      <w:r>
        <w:rPr>
          <w:lang w:bidi="en-US"/>
        </w:rPr>
        <w:t>將詞彙向量化</w:t>
      </w:r>
      <w:r>
        <w:rPr>
          <w:rFonts w:hint="eastAsia"/>
          <w:lang w:bidi="en-US"/>
        </w:rPr>
        <w:t>模型</w:t>
      </w:r>
      <w:r>
        <w:rPr>
          <w:lang w:bidi="en-US"/>
        </w:rPr>
        <w:t>應用至中文的</w:t>
      </w:r>
      <w:r>
        <w:rPr>
          <w:lang w:bidi="en-US"/>
        </w:rPr>
        <w:t xml:space="preserve"> </w:t>
      </w:r>
      <w:proofErr w:type="spellStart"/>
      <w:r>
        <w:rPr>
          <w:i/>
          <w:iCs/>
          <w:lang w:bidi="en-US"/>
        </w:rPr>
        <w:t>wh</w:t>
      </w:r>
      <w:proofErr w:type="spellEnd"/>
      <w:r>
        <w:rPr>
          <w:i/>
          <w:iCs/>
          <w:lang w:bidi="en-US"/>
        </w:rPr>
        <w:t xml:space="preserve"> </w:t>
      </w:r>
      <w:r>
        <w:rPr>
          <w:lang w:bidi="en-US"/>
        </w:rPr>
        <w:t>詞，取得的資料就是「</w:t>
      </w:r>
      <w:proofErr w:type="spellStart"/>
      <w:r>
        <w:rPr>
          <w:i/>
          <w:iCs/>
          <w:lang w:bidi="en-US"/>
        </w:rPr>
        <w:t>wh</w:t>
      </w:r>
      <w:proofErr w:type="spellEnd"/>
      <w:r>
        <w:rPr>
          <w:i/>
          <w:iCs/>
          <w:lang w:bidi="en-US"/>
        </w:rPr>
        <w:t xml:space="preserve"> </w:t>
      </w:r>
      <w:r>
        <w:rPr>
          <w:lang w:bidi="en-US"/>
        </w:rPr>
        <w:t>詞前後出現的字元」，而不是從語境或是結構來思考。然而，</w:t>
      </w:r>
      <w:r>
        <w:rPr>
          <w:lang w:bidi="en-US"/>
        </w:rPr>
        <w:fldChar w:fldCharType="begin"/>
      </w:r>
      <w:r>
        <w:rPr>
          <w:lang w:bidi="en-US"/>
        </w:rPr>
        <w:instrText xml:space="preserve"> REF _Ref118235879 \r \h </w:instrText>
      </w:r>
      <w:r>
        <w:rPr>
          <w:lang w:bidi="en-US"/>
        </w:rPr>
      </w:r>
      <w:r>
        <w:rPr>
          <w:lang w:bidi="en-US"/>
        </w:rPr>
        <w:fldChar w:fldCharType="separate"/>
      </w:r>
      <w:r w:rsidR="00127171">
        <w:rPr>
          <w:lang w:bidi="en-US"/>
        </w:rPr>
        <w:t>(27</w:t>
      </w:r>
      <w:r>
        <w:rPr>
          <w:lang w:bidi="en-US"/>
        </w:rPr>
        <w:fldChar w:fldCharType="end"/>
      </w:r>
      <w:r>
        <w:rPr>
          <w:lang w:bidi="en-US"/>
        </w:rPr>
        <w:t>)</w:t>
      </w:r>
      <w:r>
        <w:rPr>
          <w:lang w:bidi="en-US"/>
        </w:rPr>
        <w:t>和</w:t>
      </w:r>
      <w:r>
        <w:rPr>
          <w:lang w:bidi="en-US"/>
        </w:rPr>
        <w:fldChar w:fldCharType="begin"/>
      </w:r>
      <w:r>
        <w:rPr>
          <w:lang w:bidi="en-US"/>
        </w:rPr>
        <w:instrText xml:space="preserve"> REF _Ref118235881 \r \h </w:instrText>
      </w:r>
      <w:r>
        <w:rPr>
          <w:lang w:bidi="en-US"/>
        </w:rPr>
      </w:r>
      <w:r>
        <w:rPr>
          <w:lang w:bidi="en-US"/>
        </w:rPr>
        <w:fldChar w:fldCharType="separate"/>
      </w:r>
      <w:r w:rsidR="00127171">
        <w:rPr>
          <w:lang w:bidi="en-US"/>
        </w:rPr>
        <w:t>(28</w:t>
      </w:r>
      <w:r>
        <w:rPr>
          <w:lang w:bidi="en-US"/>
        </w:rPr>
        <w:fldChar w:fldCharType="end"/>
      </w:r>
      <w:r>
        <w:rPr>
          <w:lang w:bidi="en-US"/>
        </w:rPr>
        <w:t>)</w:t>
      </w:r>
      <w:r>
        <w:rPr>
          <w:rFonts w:hint="eastAsia"/>
          <w:lang w:bidi="en-US"/>
        </w:rPr>
        <w:t>中的</w:t>
      </w:r>
      <w:r>
        <w:rPr>
          <w:rFonts w:hint="eastAsia"/>
          <w:lang w:bidi="en-US"/>
        </w:rPr>
        <w:t xml:space="preserve"> </w:t>
      </w:r>
      <w:proofErr w:type="spellStart"/>
      <w:r>
        <w:rPr>
          <w:i/>
          <w:iCs/>
          <w:lang w:bidi="en-US"/>
        </w:rPr>
        <w:t>wh</w:t>
      </w:r>
      <w:proofErr w:type="spellEnd"/>
      <w:r>
        <w:rPr>
          <w:i/>
          <w:iCs/>
          <w:lang w:bidi="en-US"/>
        </w:rPr>
        <w:t xml:space="preserve"> </w:t>
      </w:r>
      <w:r>
        <w:rPr>
          <w:rFonts w:hint="eastAsia"/>
          <w:lang w:bidi="en-US"/>
        </w:rPr>
        <w:t>詞「什麼」的</w:t>
      </w:r>
      <w:r>
        <w:rPr>
          <w:lang w:bidi="en-US"/>
        </w:rPr>
        <w:t>前後文都是</w:t>
      </w:r>
      <w:r>
        <w:rPr>
          <w:lang w:bidi="en-US"/>
        </w:rPr>
        <w:t xml:space="preserve"> {</w:t>
      </w:r>
      <w:r>
        <w:rPr>
          <w:lang w:bidi="en-US"/>
        </w:rPr>
        <w:t>你</w:t>
      </w:r>
      <w:r>
        <w:rPr>
          <w:lang w:bidi="en-US"/>
        </w:rPr>
        <w:t xml:space="preserve">, </w:t>
      </w:r>
      <w:r>
        <w:rPr>
          <w:lang w:bidi="en-US"/>
        </w:rPr>
        <w:t>都</w:t>
      </w:r>
      <w:r>
        <w:rPr>
          <w:lang w:bidi="en-US"/>
        </w:rPr>
        <w:t xml:space="preserve">, </w:t>
      </w:r>
      <w:r>
        <w:rPr>
          <w:lang w:bidi="en-US"/>
        </w:rPr>
        <w:t>不</w:t>
      </w:r>
      <w:r>
        <w:rPr>
          <w:lang w:bidi="en-US"/>
        </w:rPr>
        <w:t xml:space="preserve">, </w:t>
      </w:r>
      <w:r>
        <w:rPr>
          <w:lang w:bidi="en-US"/>
        </w:rPr>
        <w:t>看</w:t>
      </w:r>
      <w:r>
        <w:rPr>
          <w:lang w:bidi="en-US"/>
        </w:rPr>
        <w:t xml:space="preserve">, </w:t>
      </w:r>
      <w:r>
        <w:rPr>
          <w:lang w:bidi="en-US"/>
        </w:rPr>
        <w:t>電影</w:t>
      </w:r>
      <w:r>
        <w:rPr>
          <w:lang w:bidi="en-US"/>
        </w:rPr>
        <w:t xml:space="preserve">} </w:t>
      </w:r>
      <w:r>
        <w:rPr>
          <w:lang w:bidi="en-US"/>
        </w:rPr>
        <w:t>等字元的集合。換言之，這兩句</w:t>
      </w:r>
      <w:r>
        <w:rPr>
          <w:lang w:bidi="en-US"/>
        </w:rPr>
        <w:t xml:space="preserve"> </w:t>
      </w:r>
      <w:proofErr w:type="spellStart"/>
      <w:r>
        <w:rPr>
          <w:i/>
          <w:iCs/>
          <w:lang w:bidi="en-US"/>
        </w:rPr>
        <w:t>wh</w:t>
      </w:r>
      <w:proofErr w:type="spellEnd"/>
      <w:r>
        <w:rPr>
          <w:i/>
          <w:iCs/>
          <w:lang w:bidi="en-US"/>
        </w:rPr>
        <w:t xml:space="preserve"> </w:t>
      </w:r>
      <w:r>
        <w:rPr>
          <w:lang w:bidi="en-US"/>
        </w:rPr>
        <w:t>詞的向量差會非常小，從向量語意學的角度來看也會是「非常接近」到分不出來的程度。</w:t>
      </w:r>
    </w:p>
    <w:p w14:paraId="44F53EDB" w14:textId="77777777" w:rsidR="008B132D" w:rsidRDefault="008B132D" w:rsidP="008B132D">
      <w:pPr>
        <w:ind w:firstLine="0"/>
        <w:rPr>
          <w:lang w:bidi="en-US"/>
        </w:rPr>
      </w:pPr>
    </w:p>
    <w:p w14:paraId="0F7929C2" w14:textId="77777777" w:rsidR="008B132D" w:rsidRDefault="008B132D" w:rsidP="008B132D">
      <w:pPr>
        <w:pStyle w:val="Example"/>
        <w:rPr>
          <w:lang w:eastAsia="zh-TW" w:bidi="en-US"/>
        </w:rPr>
      </w:pPr>
      <w:bookmarkStart w:id="56" w:name="_Ref118235879"/>
      <w:r>
        <w:t>)</w:t>
      </w:r>
      <w:r>
        <w:tab/>
      </w:r>
      <w:proofErr w:type="spellStart"/>
      <w:r>
        <w:rPr>
          <w:lang w:bidi="en-US"/>
        </w:rPr>
        <w:t>你都不看什麼電影</w:t>
      </w:r>
      <w:bookmarkEnd w:id="56"/>
      <w:proofErr w:type="spellEnd"/>
      <w:r>
        <w:rPr>
          <w:rFonts w:hint="eastAsia"/>
          <w:lang w:bidi="en-US"/>
        </w:rPr>
        <w:t xml:space="preserve"> </w:t>
      </w:r>
      <w:proofErr w:type="gramStart"/>
      <w:r>
        <w:rPr>
          <w:rFonts w:hint="eastAsia"/>
          <w:lang w:bidi="en-US"/>
        </w:rPr>
        <w:t>(?</w:t>
      </w:r>
      <w:r>
        <w:rPr>
          <w:lang w:bidi="en-US"/>
        </w:rPr>
        <w:t>/</w:t>
      </w:r>
      <w:proofErr w:type="gramEnd"/>
      <w:r>
        <w:rPr>
          <w:rFonts w:hint="eastAsia"/>
          <w:lang w:eastAsia="zh-TW" w:bidi="en-US"/>
        </w:rPr>
        <w:t>。</w:t>
      </w:r>
      <w:r>
        <w:rPr>
          <w:lang w:bidi="en-US"/>
        </w:rPr>
        <w:t>)</w:t>
      </w:r>
      <w:r>
        <w:rPr>
          <w:lang w:bidi="en-US"/>
        </w:rPr>
        <w:tab/>
      </w:r>
      <w:r>
        <w:rPr>
          <w:lang w:eastAsia="zh-TW" w:bidi="en-US"/>
        </w:rPr>
        <w:t>(</w:t>
      </w:r>
      <w:r>
        <w:rPr>
          <w:rFonts w:hint="eastAsia"/>
          <w:lang w:eastAsia="zh-TW" w:bidi="en-US"/>
        </w:rPr>
        <w:t>疑問</w:t>
      </w:r>
      <w:r>
        <w:rPr>
          <w:lang w:eastAsia="zh-TW" w:bidi="en-US"/>
        </w:rPr>
        <w:t>/</w:t>
      </w:r>
      <w:r>
        <w:rPr>
          <w:rFonts w:hint="eastAsia"/>
          <w:lang w:eastAsia="zh-TW" w:bidi="en-US"/>
        </w:rPr>
        <w:t>存在</w:t>
      </w:r>
      <w:r>
        <w:rPr>
          <w:lang w:eastAsia="zh-TW" w:bidi="en-US"/>
        </w:rPr>
        <w:t>)</w:t>
      </w:r>
    </w:p>
    <w:p w14:paraId="3643B4EB" w14:textId="77777777" w:rsidR="008B132D" w:rsidRDefault="008B132D" w:rsidP="008B132D">
      <w:pPr>
        <w:pStyle w:val="Example"/>
        <w:rPr>
          <w:lang w:eastAsia="zh-TW" w:bidi="en-US"/>
        </w:rPr>
      </w:pPr>
      <w:bookmarkStart w:id="57" w:name="_Ref118235881"/>
      <w:r>
        <w:rPr>
          <w:rFonts w:hint="eastAsia"/>
          <w:lang w:bidi="en-US"/>
        </w:rPr>
        <w:t>)</w:t>
      </w:r>
      <w:r>
        <w:rPr>
          <w:lang w:bidi="en-US"/>
        </w:rPr>
        <w:tab/>
      </w:r>
      <w:proofErr w:type="spellStart"/>
      <w:r>
        <w:rPr>
          <w:lang w:bidi="en-US"/>
        </w:rPr>
        <w:t>你什麼電影都不看</w:t>
      </w:r>
      <w:bookmarkEnd w:id="57"/>
      <w:proofErr w:type="spellEnd"/>
      <w:r>
        <w:rPr>
          <w:rFonts w:hint="eastAsia"/>
          <w:lang w:eastAsia="zh-TW" w:bidi="en-US"/>
        </w:rPr>
        <w:t>。</w:t>
      </w:r>
      <w:r>
        <w:rPr>
          <w:lang w:eastAsia="zh-TW" w:bidi="en-US"/>
        </w:rPr>
        <w:tab/>
      </w:r>
      <w:r>
        <w:rPr>
          <w:lang w:eastAsia="zh-TW" w:bidi="en-US"/>
        </w:rPr>
        <w:tab/>
        <w:t>(</w:t>
      </w:r>
      <w:r>
        <w:rPr>
          <w:rFonts w:hint="eastAsia"/>
          <w:lang w:eastAsia="zh-TW" w:bidi="en-US"/>
        </w:rPr>
        <w:t>全稱</w:t>
      </w:r>
      <w:r>
        <w:rPr>
          <w:lang w:eastAsia="zh-TW" w:bidi="en-US"/>
        </w:rPr>
        <w:t>)</w:t>
      </w:r>
    </w:p>
    <w:p w14:paraId="5E80731C" w14:textId="77777777" w:rsidR="008B132D" w:rsidRPr="006C164B" w:rsidRDefault="008B132D" w:rsidP="008B132D">
      <w:pPr>
        <w:ind w:firstLine="0"/>
      </w:pPr>
    </w:p>
    <w:p w14:paraId="00CCEDEA" w14:textId="0867A1D6" w:rsidR="008B132D" w:rsidRPr="004B53CD" w:rsidRDefault="008B132D" w:rsidP="008B132D">
      <w:pPr>
        <w:rPr>
          <w:rFonts w:ascii="BiauKai" w:eastAsia="BiauKai" w:hAnsi="BiauKai"/>
        </w:rPr>
      </w:pPr>
      <w:r>
        <w:t>接著我們示範以資料為本的</w:t>
      </w:r>
      <w:r>
        <w:t xml:space="preserve"> NLP </w:t>
      </w:r>
      <w:r>
        <w:t>程式架構如何處理中文的</w:t>
      </w:r>
      <w:r>
        <w:rPr>
          <w:rFonts w:ascii="BiauKai" w:eastAsia="BiauKai" w:hAnsi="BiauKai"/>
        </w:rPr>
        <w:t>「</w:t>
      </w:r>
      <w:r>
        <w:t>什麼</w:t>
      </w:r>
      <w:r>
        <w:rPr>
          <w:rFonts w:ascii="BiauKai" w:eastAsia="BiauKai" w:hAnsi="BiauKai"/>
        </w:rPr>
        <w:t>」</w:t>
      </w:r>
      <w:r>
        <w:rPr>
          <w:rFonts w:hint="eastAsia"/>
        </w:rPr>
        <w:t>在</w:t>
      </w:r>
      <w:r w:rsidR="000D659F">
        <w:rPr>
          <w:rFonts w:hint="eastAsia"/>
        </w:rPr>
        <w:t xml:space="preserve"> </w:t>
      </w:r>
      <w:r>
        <w:rPr>
          <w:rFonts w:eastAsia="BiauKai"/>
        </w:rPr>
        <w:fldChar w:fldCharType="begin"/>
      </w:r>
      <w:r>
        <w:rPr>
          <w:rFonts w:eastAsia="BiauKai"/>
        </w:rPr>
        <w:instrText xml:space="preserve"> REF _Ref114858903 \r \h </w:instrText>
      </w:r>
      <w:r>
        <w:rPr>
          <w:rFonts w:eastAsia="BiauKai"/>
        </w:rPr>
      </w:r>
      <w:r>
        <w:rPr>
          <w:rFonts w:eastAsia="BiauKai"/>
        </w:rPr>
        <w:fldChar w:fldCharType="separate"/>
      </w:r>
      <w:r w:rsidR="00127171">
        <w:rPr>
          <w:rFonts w:eastAsia="BiauKai"/>
        </w:rPr>
        <w:t>(29</w:t>
      </w:r>
      <w:r>
        <w:rPr>
          <w:rFonts w:eastAsia="BiauKai"/>
        </w:rPr>
        <w:fldChar w:fldCharType="end"/>
      </w:r>
      <w:r>
        <w:rPr>
          <w:rFonts w:eastAsia="BiauKai"/>
        </w:rPr>
        <w:t>a-c)</w:t>
      </w:r>
      <w:r w:rsidR="000D659F">
        <w:rPr>
          <w:rFonts w:eastAsia="BiauKai"/>
        </w:rPr>
        <w:t xml:space="preserve"> </w:t>
      </w:r>
      <w:r>
        <w:rPr>
          <w:rFonts w:hint="eastAsia"/>
        </w:rPr>
        <w:t>呈現的</w:t>
      </w:r>
      <w:r>
        <w:t>三種可能語意：</w:t>
      </w:r>
    </w:p>
    <w:p w14:paraId="50CFDD55" w14:textId="77777777" w:rsidR="008B132D" w:rsidRDefault="008B132D" w:rsidP="008B132D">
      <w:pPr>
        <w:tabs>
          <w:tab w:val="clear" w:pos="900"/>
          <w:tab w:val="clear" w:pos="1080"/>
          <w:tab w:val="clear" w:pos="1440"/>
        </w:tabs>
        <w:ind w:firstLine="0"/>
        <w:jc w:val="left"/>
      </w:pPr>
    </w:p>
    <w:p w14:paraId="516AEFFA" w14:textId="77777777" w:rsidR="008B132D" w:rsidRDefault="008B132D" w:rsidP="008B132D">
      <w:pPr>
        <w:pStyle w:val="Example"/>
      </w:pPr>
      <w:bookmarkStart w:id="58" w:name="_Ref114858903"/>
      <w:r>
        <w:t>)</w:t>
      </w:r>
      <w:r>
        <w:tab/>
      </w:r>
      <w:r>
        <w:rPr>
          <w:rFonts w:ascii="BiauKai" w:eastAsia="BiauKai" w:hAnsi="BiauKai"/>
        </w:rPr>
        <w:t>「</w:t>
      </w:r>
      <w:proofErr w:type="spellStart"/>
      <w:r>
        <w:t>什麼</w:t>
      </w:r>
      <w:proofErr w:type="spellEnd"/>
      <w:r>
        <w:rPr>
          <w:rFonts w:ascii="BiauKai" w:eastAsia="BiauKai" w:hAnsi="BiauKai"/>
        </w:rPr>
        <w:t>」</w:t>
      </w:r>
      <w:r>
        <w:rPr>
          <w:lang w:eastAsia="zh-TW"/>
        </w:rPr>
        <w:t>的</w:t>
      </w:r>
      <w:proofErr w:type="spellStart"/>
      <w:r>
        <w:t>三種語意</w:t>
      </w:r>
      <w:proofErr w:type="spellEnd"/>
      <w:r>
        <w:rPr>
          <w:lang w:eastAsia="zh-TW"/>
        </w:rPr>
        <w:t>：</w:t>
      </w:r>
      <w:bookmarkEnd w:id="58"/>
    </w:p>
    <w:p w14:paraId="0E8536EB" w14:textId="77777777" w:rsidR="008B132D" w:rsidRDefault="008B132D" w:rsidP="008B132D">
      <w:pPr>
        <w:pStyle w:val="Examplea"/>
      </w:pPr>
      <w:r>
        <w:rPr>
          <w:lang w:eastAsia="zh-TW"/>
        </w:rPr>
        <w:t>疑問</w:t>
      </w:r>
      <w:r>
        <w:rPr>
          <w:lang w:eastAsia="zh-TW"/>
        </w:rPr>
        <w:t xml:space="preserve"> (</w:t>
      </w:r>
      <w:r>
        <w:t xml:space="preserve">Interrogative): </w:t>
      </w:r>
      <w:r>
        <w:rPr>
          <w:lang w:eastAsia="zh-TW"/>
        </w:rPr>
        <w:t>你看見</w:t>
      </w:r>
      <w:proofErr w:type="spellStart"/>
      <w:r>
        <w:t>了</w:t>
      </w:r>
      <w:r>
        <w:rPr>
          <w:u w:val="single"/>
        </w:rPr>
        <w:t>什麼</w:t>
      </w:r>
      <w:proofErr w:type="spellEnd"/>
      <w:r>
        <w:t>?</w:t>
      </w:r>
    </w:p>
    <w:p w14:paraId="27989AD5" w14:textId="77777777" w:rsidR="008B132D" w:rsidRDefault="008B132D" w:rsidP="008B132D">
      <w:pPr>
        <w:pStyle w:val="Examplea"/>
      </w:pPr>
      <w:r>
        <w:rPr>
          <w:lang w:eastAsia="zh-TW"/>
        </w:rPr>
        <w:t>存在</w:t>
      </w:r>
      <w:r>
        <w:rPr>
          <w:lang w:eastAsia="zh-TW"/>
        </w:rPr>
        <w:t xml:space="preserve"> (</w:t>
      </w:r>
      <w:r>
        <w:t xml:space="preserve">Existential): </w:t>
      </w:r>
      <w:r>
        <w:rPr>
          <w:lang w:eastAsia="zh-TW"/>
        </w:rPr>
        <w:t>我想我看見</w:t>
      </w:r>
      <w:proofErr w:type="spellStart"/>
      <w:r>
        <w:t>了</w:t>
      </w:r>
      <w:r>
        <w:rPr>
          <w:rFonts w:ascii="BiauKai" w:hAnsi="BiauKai" w:cs="新細明體"/>
          <w:u w:val="single"/>
        </w:rPr>
        <w:t>什麼</w:t>
      </w:r>
      <w:proofErr w:type="spellEnd"/>
      <w:r>
        <w:rPr>
          <w:rFonts w:ascii="新細明體" w:eastAsia="新細明體" w:hAnsi="新細明體" w:cs="新細明體"/>
        </w:rPr>
        <w:t>。</w:t>
      </w:r>
    </w:p>
    <w:p w14:paraId="24789F78" w14:textId="77777777" w:rsidR="008B132D" w:rsidRDefault="008B132D" w:rsidP="008B132D">
      <w:pPr>
        <w:pStyle w:val="Examplea"/>
      </w:pPr>
      <w:r>
        <w:rPr>
          <w:lang w:eastAsia="zh-TW"/>
        </w:rPr>
        <w:t>全稱</w:t>
      </w:r>
      <w:r>
        <w:rPr>
          <w:lang w:eastAsia="zh-TW"/>
        </w:rPr>
        <w:t xml:space="preserve"> (</w:t>
      </w:r>
      <w:r>
        <w:t xml:space="preserve">Universal): </w:t>
      </w:r>
      <w:r>
        <w:rPr>
          <w:rFonts w:ascii="BiauKai" w:hAnsi="BiauKai" w:cs="新細明體"/>
          <w:lang w:eastAsia="zh-TW"/>
        </w:rPr>
        <w:t>你</w:t>
      </w:r>
      <w:proofErr w:type="spellStart"/>
      <w:r>
        <w:rPr>
          <w:rFonts w:ascii="BiauKai" w:hAnsi="BiauKai" w:cs="新細明體"/>
          <w:u w:val="single"/>
        </w:rPr>
        <w:t>什麼</w:t>
      </w:r>
      <w:r>
        <w:rPr>
          <w:rFonts w:ascii="BiauKai" w:hAnsi="BiauKai" w:cs="新細明體"/>
        </w:rPr>
        <w:t>都</w:t>
      </w:r>
      <w:proofErr w:type="spellEnd"/>
      <w:r>
        <w:rPr>
          <w:rFonts w:ascii="BiauKai" w:hAnsi="BiauKai" w:cs="新細明體"/>
          <w:lang w:eastAsia="zh-TW"/>
        </w:rPr>
        <w:t>沒看見</w:t>
      </w:r>
      <w:r>
        <w:rPr>
          <w:rFonts w:ascii="新細明體" w:eastAsia="新細明體" w:hAnsi="新細明體" w:cs="新細明體"/>
        </w:rPr>
        <w:t>。</w:t>
      </w:r>
    </w:p>
    <w:p w14:paraId="428A7A03" w14:textId="77777777" w:rsidR="008B132D" w:rsidRDefault="008B132D" w:rsidP="008B132D">
      <w:pPr>
        <w:tabs>
          <w:tab w:val="clear" w:pos="900"/>
          <w:tab w:val="clear" w:pos="1080"/>
          <w:tab w:val="clear" w:pos="1440"/>
        </w:tabs>
        <w:ind w:firstLine="0"/>
        <w:jc w:val="left"/>
      </w:pPr>
    </w:p>
    <w:p w14:paraId="5577A080" w14:textId="4980084C" w:rsidR="008B132D" w:rsidRDefault="008B132D" w:rsidP="008B132D">
      <w:pPr>
        <w:ind w:firstLine="0"/>
      </w:pPr>
      <w:r>
        <w:t>基於「詞彙」思維的機器學習解決方案</w:t>
      </w:r>
      <w:r>
        <w:t xml:space="preserve"> (</w:t>
      </w:r>
      <w:r>
        <w:t>以</w:t>
      </w:r>
      <w:r>
        <w:t xml:space="preserve"> CKIP </w:t>
      </w:r>
      <w:proofErr w:type="spellStart"/>
      <w:r>
        <w:t>CoreNLP</w:t>
      </w:r>
      <w:proofErr w:type="spellEnd"/>
      <w:r>
        <w:t xml:space="preserve"> </w:t>
      </w:r>
      <w:r>
        <w:t>為例</w:t>
      </w:r>
      <w:r>
        <w:t xml:space="preserve">) </w:t>
      </w:r>
      <w:r>
        <w:t>應用至</w:t>
      </w:r>
      <w:r>
        <w:rPr>
          <w:rFonts w:eastAsia="BiauKai"/>
        </w:rPr>
        <w:fldChar w:fldCharType="begin"/>
      </w:r>
      <w:r>
        <w:rPr>
          <w:rFonts w:eastAsia="BiauKai"/>
        </w:rPr>
        <w:instrText xml:space="preserve"> REF _Ref114858903 \r \h </w:instrText>
      </w:r>
      <w:r>
        <w:rPr>
          <w:rFonts w:eastAsia="BiauKai"/>
        </w:rPr>
      </w:r>
      <w:r>
        <w:rPr>
          <w:rFonts w:eastAsia="BiauKai"/>
        </w:rPr>
        <w:fldChar w:fldCharType="separate"/>
      </w:r>
      <w:r w:rsidR="00127171">
        <w:rPr>
          <w:rFonts w:eastAsia="BiauKai"/>
        </w:rPr>
        <w:t>(29</w:t>
      </w:r>
      <w:r>
        <w:rPr>
          <w:rFonts w:eastAsia="BiauKai"/>
        </w:rPr>
        <w:fldChar w:fldCharType="end"/>
      </w:r>
      <w:r>
        <w:rPr>
          <w:rFonts w:eastAsia="BiauKai"/>
        </w:rPr>
        <w:t>a-c)</w:t>
      </w:r>
      <w:r>
        <w:t>會產生</w:t>
      </w:r>
      <w:r>
        <w:fldChar w:fldCharType="begin"/>
      </w:r>
      <w:r>
        <w:instrText xml:space="preserve"> REF _Ref114858971 \r \h </w:instrText>
      </w:r>
      <w:r>
        <w:fldChar w:fldCharType="separate"/>
      </w:r>
      <w:r w:rsidR="00127171">
        <w:t>(30</w:t>
      </w:r>
      <w:r>
        <w:fldChar w:fldCharType="end"/>
      </w:r>
      <w:r>
        <w:t>a-c)</w:t>
      </w:r>
      <w:r>
        <w:t>的詞彙詞性處理結果</w:t>
      </w:r>
      <w:r>
        <w:rPr>
          <w:rStyle w:val="afc"/>
        </w:rPr>
        <w:footnoteReference w:id="19"/>
      </w:r>
      <w:r>
        <w:t>：</w:t>
      </w:r>
    </w:p>
    <w:p w14:paraId="69553F6A" w14:textId="77777777" w:rsidR="008B132D" w:rsidRDefault="008B132D" w:rsidP="008B132D">
      <w:pPr>
        <w:ind w:firstLine="0"/>
      </w:pPr>
    </w:p>
    <w:p w14:paraId="066EBB73" w14:textId="77777777" w:rsidR="008B132D" w:rsidRDefault="008B132D" w:rsidP="008B132D">
      <w:pPr>
        <w:pStyle w:val="Example"/>
      </w:pPr>
      <w:bookmarkStart w:id="59" w:name="_Ref114858971"/>
      <w:r>
        <w:lastRenderedPageBreak/>
        <w:t>)</w:t>
      </w:r>
      <w:r>
        <w:tab/>
        <w:t xml:space="preserve">CKIP </w:t>
      </w:r>
      <w:proofErr w:type="spellStart"/>
      <w:r>
        <w:t>CoreNLP</w:t>
      </w:r>
      <w:proofErr w:type="spellEnd"/>
      <w:r>
        <w:t xml:space="preserve"> </w:t>
      </w:r>
      <w:proofErr w:type="spellStart"/>
      <w:r>
        <w:t>詞彙詞性處理結果</w:t>
      </w:r>
      <w:proofErr w:type="spellEnd"/>
      <w:r>
        <w:t>:</w:t>
      </w:r>
      <w:bookmarkEnd w:id="59"/>
    </w:p>
    <w:p w14:paraId="6119DA81" w14:textId="77777777" w:rsidR="008B132D" w:rsidRDefault="008B132D" w:rsidP="008B132D">
      <w:pPr>
        <w:pStyle w:val="Examplea"/>
      </w:pPr>
      <w:r>
        <w:t>Interrogative:</w:t>
      </w:r>
      <w:r>
        <w:tab/>
      </w:r>
      <w:r>
        <w:tab/>
      </w:r>
      <w:r>
        <w:t>你</w:t>
      </w:r>
      <w:r>
        <w:t>(Nh)</w:t>
      </w:r>
      <w:r>
        <w:t xml:space="preserve">　</w:t>
      </w:r>
      <w:proofErr w:type="spellStart"/>
      <w:r>
        <w:t>看見</w:t>
      </w:r>
      <w:proofErr w:type="spellEnd"/>
      <w:r>
        <w:t>(VE)</w:t>
      </w:r>
      <w:r>
        <w:tab/>
      </w:r>
      <w:r>
        <w:t>了</w:t>
      </w:r>
      <w:r>
        <w:t>(Di)</w:t>
      </w:r>
      <w:r>
        <w:tab/>
      </w:r>
      <w:r>
        <w:tab/>
      </w:r>
      <w:r>
        <w:rPr>
          <w:b/>
          <w:bCs/>
          <w:lang w:eastAsia="zh-TW"/>
        </w:rPr>
        <w:t>什麼</w:t>
      </w:r>
      <w:r>
        <w:rPr>
          <w:b/>
          <w:bCs/>
          <w:lang w:eastAsia="zh-TW"/>
        </w:rPr>
        <w:t>(Nep)</w:t>
      </w:r>
    </w:p>
    <w:p w14:paraId="37E07BC1" w14:textId="77777777" w:rsidR="008B132D" w:rsidRDefault="008B132D" w:rsidP="008B132D">
      <w:pPr>
        <w:pStyle w:val="Examplea"/>
      </w:pPr>
      <w:r>
        <w:t xml:space="preserve">Existential: </w:t>
      </w:r>
      <w:r>
        <w:tab/>
      </w:r>
      <w:r>
        <w:tab/>
      </w:r>
      <w:r>
        <w:t>我</w:t>
      </w:r>
      <w:r>
        <w:t>(Nh)</w:t>
      </w:r>
      <w:r>
        <w:t xml:space="preserve">　想</w:t>
      </w:r>
      <w:r>
        <w:t>(VE)</w:t>
      </w:r>
      <w:r>
        <w:t xml:space="preserve">　</w:t>
      </w:r>
      <w:r>
        <w:tab/>
      </w:r>
      <w:r>
        <w:t>我</w:t>
      </w:r>
      <w:r>
        <w:t>(Nh)</w:t>
      </w:r>
      <w:r>
        <w:tab/>
      </w:r>
      <w:r>
        <w:tab/>
      </w:r>
      <w:proofErr w:type="spellStart"/>
      <w:r>
        <w:t>看見</w:t>
      </w:r>
      <w:proofErr w:type="spellEnd"/>
      <w:r>
        <w:t>(VE)</w:t>
      </w:r>
      <w:r>
        <w:tab/>
      </w:r>
      <w:r>
        <w:t>了</w:t>
      </w:r>
      <w:r>
        <w:t>(Di)</w:t>
      </w:r>
      <w:r>
        <w:t xml:space="preserve">　</w:t>
      </w:r>
      <w:r>
        <w:rPr>
          <w:b/>
          <w:bCs/>
          <w:lang w:eastAsia="zh-TW"/>
        </w:rPr>
        <w:t>什麼</w:t>
      </w:r>
      <w:r>
        <w:rPr>
          <w:b/>
          <w:bCs/>
          <w:lang w:eastAsia="zh-TW"/>
        </w:rPr>
        <w:t>(Nep)</w:t>
      </w:r>
    </w:p>
    <w:p w14:paraId="39F85C60" w14:textId="77777777" w:rsidR="008B132D" w:rsidRDefault="008B132D" w:rsidP="008B132D">
      <w:pPr>
        <w:pStyle w:val="Examplea"/>
      </w:pPr>
      <w:r>
        <w:t xml:space="preserve">Universal: </w:t>
      </w:r>
      <w:r>
        <w:tab/>
      </w:r>
      <w:r>
        <w:tab/>
      </w:r>
      <w:r>
        <w:t>你</w:t>
      </w:r>
      <w:r>
        <w:t>(Nh)</w:t>
      </w:r>
      <w:r>
        <w:t xml:space="preserve">　</w:t>
      </w:r>
      <w:r>
        <w:rPr>
          <w:b/>
          <w:bCs/>
          <w:lang w:eastAsia="zh-TW"/>
        </w:rPr>
        <w:t>什麼</w:t>
      </w:r>
      <w:r>
        <w:rPr>
          <w:b/>
          <w:bCs/>
          <w:lang w:eastAsia="zh-TW"/>
        </w:rPr>
        <w:t>(Nep)</w:t>
      </w:r>
      <w:r>
        <w:tab/>
      </w:r>
      <w:r>
        <w:t>都</w:t>
      </w:r>
      <w:r>
        <w:t>(D)</w:t>
      </w:r>
      <w:r>
        <w:tab/>
      </w:r>
      <w:r>
        <w:tab/>
      </w:r>
      <w:r>
        <w:t>沒</w:t>
      </w:r>
      <w:r>
        <w:t>(D)</w:t>
      </w:r>
      <w:r>
        <w:t xml:space="preserve">　</w:t>
      </w:r>
      <w:r>
        <w:tab/>
      </w:r>
      <w:proofErr w:type="spellStart"/>
      <w:r>
        <w:t>看見</w:t>
      </w:r>
      <w:proofErr w:type="spellEnd"/>
      <w:r>
        <w:t>(VE)</w:t>
      </w:r>
    </w:p>
    <w:p w14:paraId="07FCB0BC" w14:textId="77777777" w:rsidR="008B132D" w:rsidRDefault="008B132D" w:rsidP="008B132D">
      <w:pPr>
        <w:tabs>
          <w:tab w:val="clear" w:pos="900"/>
          <w:tab w:val="clear" w:pos="1080"/>
          <w:tab w:val="clear" w:pos="1440"/>
        </w:tabs>
        <w:ind w:firstLine="0"/>
        <w:jc w:val="left"/>
      </w:pPr>
    </w:p>
    <w:p w14:paraId="0414D852" w14:textId="59DA3444" w:rsidR="008B132D" w:rsidRDefault="008B132D" w:rsidP="000F5ADF">
      <w:pPr>
        <w:ind w:firstLine="0"/>
      </w:pPr>
      <w:r>
        <w:t>三個句子的「什麼」的詞性都被標記為指定代詞</w:t>
      </w:r>
      <w:r>
        <w:t xml:space="preserve"> (</w:t>
      </w:r>
      <w:r>
        <w:t>某種代名詞</w:t>
      </w:r>
      <w:r>
        <w:t>)</w:t>
      </w:r>
      <w:r>
        <w:t>，由於只有疑問以及存在語意的</w:t>
      </w:r>
      <w:proofErr w:type="spellStart"/>
      <w:r>
        <w:rPr>
          <w:i/>
          <w:iCs/>
        </w:rPr>
        <w:t>wh</w:t>
      </w:r>
      <w:proofErr w:type="spellEnd"/>
      <w:r w:rsidR="0044746D">
        <w:rPr>
          <w:i/>
          <w:iCs/>
        </w:rPr>
        <w:t xml:space="preserve"> </w:t>
      </w:r>
      <w:r>
        <w:t>詞可</w:t>
      </w:r>
      <w:r>
        <w:t>(</w:t>
      </w:r>
      <w:r>
        <w:t>勉強</w:t>
      </w:r>
      <w:r>
        <w:t>)</w:t>
      </w:r>
      <w:r>
        <w:t>分類為指定代詞，因此針對</w:t>
      </w:r>
      <w:r w:rsidR="002336F4">
        <w:rPr>
          <w:rFonts w:hint="eastAsia"/>
        </w:rPr>
        <w:t xml:space="preserve"> </w:t>
      </w:r>
      <w:r>
        <w:rPr>
          <w:rFonts w:eastAsia="BiauKai"/>
        </w:rPr>
        <w:fldChar w:fldCharType="begin"/>
      </w:r>
      <w:r>
        <w:rPr>
          <w:rFonts w:eastAsia="BiauKai"/>
        </w:rPr>
        <w:instrText xml:space="preserve"> REF _Ref114858903 \r \h </w:instrText>
      </w:r>
      <w:r w:rsidR="000F5ADF">
        <w:rPr>
          <w:rFonts w:eastAsia="BiauKai"/>
        </w:rPr>
        <w:instrText xml:space="preserve"> \* MERGEFORMAT </w:instrText>
      </w:r>
      <w:r>
        <w:rPr>
          <w:rFonts w:eastAsia="BiauKai"/>
        </w:rPr>
      </w:r>
      <w:r>
        <w:rPr>
          <w:rFonts w:eastAsia="BiauKai"/>
        </w:rPr>
        <w:fldChar w:fldCharType="separate"/>
      </w:r>
      <w:r w:rsidR="00127171">
        <w:rPr>
          <w:rFonts w:eastAsia="BiauKai"/>
        </w:rPr>
        <w:t>(29</w:t>
      </w:r>
      <w:r>
        <w:rPr>
          <w:rFonts w:eastAsia="BiauKai"/>
        </w:rPr>
        <w:fldChar w:fldCharType="end"/>
      </w:r>
      <w:r>
        <w:rPr>
          <w:rFonts w:eastAsia="BiauKai"/>
        </w:rPr>
        <w:t>a-c)</w:t>
      </w:r>
      <w:r>
        <w:t>，</w:t>
      </w:r>
      <w:r>
        <w:t xml:space="preserve">CKIP </w:t>
      </w:r>
      <w:proofErr w:type="spellStart"/>
      <w:r>
        <w:t>CoreNLP</w:t>
      </w:r>
      <w:proofErr w:type="spellEnd"/>
      <w:r>
        <w:t xml:space="preserve"> </w:t>
      </w:r>
      <w:r>
        <w:t>詞彙詞性處理的正確率為</w:t>
      </w:r>
      <w:r>
        <w:t xml:space="preserve"> 2/3 (=0.66)</w:t>
      </w:r>
      <w:r>
        <w:t>。接著以</w:t>
      </w:r>
      <w:r w:rsidR="002336F4">
        <w:rPr>
          <w:rFonts w:hint="eastAsia"/>
        </w:rPr>
        <w:t xml:space="preserve"> </w:t>
      </w:r>
      <w:r>
        <w:fldChar w:fldCharType="begin"/>
      </w:r>
      <w:r>
        <w:instrText xml:space="preserve"> REF _Ref114858971 \r \h </w:instrText>
      </w:r>
      <w:r w:rsidR="000F5ADF">
        <w:instrText xml:space="preserve"> \* MERGEFORMAT </w:instrText>
      </w:r>
      <w:r>
        <w:fldChar w:fldCharType="separate"/>
      </w:r>
      <w:r w:rsidR="00127171">
        <w:t>(30</w:t>
      </w:r>
      <w:r>
        <w:fldChar w:fldCharType="end"/>
      </w:r>
      <w:r>
        <w:t>)</w:t>
      </w:r>
      <w:r w:rsidR="002336F4">
        <w:t xml:space="preserve"> </w:t>
      </w:r>
      <w:r>
        <w:t>為基礎，</w:t>
      </w:r>
      <w:r>
        <w:t xml:space="preserve">CKIP </w:t>
      </w:r>
      <w:proofErr w:type="spellStart"/>
      <w:r>
        <w:t>CoreNLP</w:t>
      </w:r>
      <w:proofErr w:type="spellEnd"/>
      <w:r>
        <w:t xml:space="preserve"> </w:t>
      </w:r>
      <w:r>
        <w:t>會產生</w:t>
      </w:r>
      <w:r w:rsidR="002336F4">
        <w:rPr>
          <w:rFonts w:hint="eastAsia"/>
        </w:rPr>
        <w:t xml:space="preserve"> </w:t>
      </w:r>
      <w:r>
        <w:fldChar w:fldCharType="begin"/>
      </w:r>
      <w:r>
        <w:instrText xml:space="preserve"> REF _Ref114859845 \r \h </w:instrText>
      </w:r>
      <w:r w:rsidR="000F5ADF">
        <w:instrText xml:space="preserve"> \* MERGEFORMAT </w:instrText>
      </w:r>
      <w:r>
        <w:fldChar w:fldCharType="separate"/>
      </w:r>
      <w:r w:rsidR="00127171">
        <w:t>(31</w:t>
      </w:r>
      <w:r>
        <w:fldChar w:fldCharType="end"/>
      </w:r>
      <w:r>
        <w:t>a-c)</w:t>
      </w:r>
      <w:r w:rsidR="002336F4">
        <w:t xml:space="preserve"> </w:t>
      </w:r>
      <w:r>
        <w:t>的詞彙語意處理結果：</w:t>
      </w:r>
    </w:p>
    <w:p w14:paraId="2EBB61DC" w14:textId="77777777" w:rsidR="008B132D" w:rsidRDefault="008B132D" w:rsidP="008B132D">
      <w:pPr>
        <w:tabs>
          <w:tab w:val="clear" w:pos="900"/>
          <w:tab w:val="clear" w:pos="1080"/>
          <w:tab w:val="clear" w:pos="1440"/>
        </w:tabs>
        <w:ind w:firstLine="0"/>
        <w:jc w:val="left"/>
      </w:pPr>
    </w:p>
    <w:p w14:paraId="65A604DE" w14:textId="77777777" w:rsidR="008B132D" w:rsidRDefault="008B132D" w:rsidP="008B132D">
      <w:pPr>
        <w:pStyle w:val="Example"/>
      </w:pPr>
      <w:bookmarkStart w:id="60" w:name="_Ref114859845"/>
      <w:r>
        <w:t>)</w:t>
      </w:r>
      <w:r>
        <w:tab/>
        <w:t xml:space="preserve">CKIP </w:t>
      </w:r>
      <w:proofErr w:type="spellStart"/>
      <w:r>
        <w:t>CoreNLP</w:t>
      </w:r>
      <w:proofErr w:type="spellEnd"/>
      <w:r>
        <w:t xml:space="preserve"> </w:t>
      </w:r>
      <w:proofErr w:type="spellStart"/>
      <w:r>
        <w:t>詞彙語意標記結果</w:t>
      </w:r>
      <w:proofErr w:type="spellEnd"/>
      <w:r>
        <w:t>:</w:t>
      </w:r>
      <w:bookmarkEnd w:id="60"/>
    </w:p>
    <w:p w14:paraId="2D15B196" w14:textId="77777777" w:rsidR="008B132D" w:rsidRDefault="008B132D" w:rsidP="008B132D">
      <w:pPr>
        <w:pStyle w:val="Examplea"/>
      </w:pPr>
      <w:r>
        <w:t>Interrogative:</w:t>
      </w:r>
    </w:p>
    <w:p w14:paraId="344A816A" w14:textId="77777777" w:rsidR="008B132D" w:rsidRPr="008559F7" w:rsidRDefault="008B132D" w:rsidP="008B132D">
      <w:pPr>
        <w:pStyle w:val="Glosscontinued"/>
      </w:pPr>
      <w:r w:rsidRPr="008559F7">
        <w:t>你</w:t>
      </w:r>
      <w:r w:rsidRPr="00502E1D">
        <w:rPr>
          <w:rFonts w:ascii="Times New Roman" w:hAnsi="Times New Roman"/>
        </w:rPr>
        <w:t>(</w:t>
      </w:r>
      <w:proofErr w:type="spellStart"/>
      <w:r w:rsidRPr="00502E1D">
        <w:rPr>
          <w:rFonts w:ascii="Times New Roman" w:hAnsi="Times New Roman"/>
        </w:rPr>
        <w:t>listener</w:t>
      </w:r>
      <w:proofErr w:type="spellEnd"/>
      <w:r w:rsidRPr="00502E1D">
        <w:rPr>
          <w:rFonts w:ascii="Times New Roman" w:hAnsi="Times New Roman"/>
        </w:rPr>
        <w:t>)</w:t>
      </w:r>
      <w:r w:rsidRPr="008559F7">
        <w:t xml:space="preserve"> 看見</w:t>
      </w:r>
      <w:r w:rsidRPr="00502E1D">
        <w:rPr>
          <w:rFonts w:ascii="Times New Roman" w:hAnsi="Times New Roman"/>
        </w:rPr>
        <w:t xml:space="preserve">(look) </w:t>
      </w:r>
      <w:r w:rsidRPr="008559F7">
        <w:t>了</w:t>
      </w:r>
      <w:r w:rsidRPr="00502E1D">
        <w:rPr>
          <w:rFonts w:ascii="Times New Roman" w:hAnsi="Times New Roman"/>
        </w:rPr>
        <w:t>(</w:t>
      </w:r>
      <w:proofErr w:type="spellStart"/>
      <w:r w:rsidRPr="00502E1D">
        <w:rPr>
          <w:rFonts w:ascii="Times New Roman" w:hAnsi="Times New Roman"/>
        </w:rPr>
        <w:t>Vachieve</w:t>
      </w:r>
      <w:proofErr w:type="spellEnd"/>
      <w:r w:rsidRPr="00502E1D">
        <w:rPr>
          <w:rFonts w:ascii="Times New Roman" w:hAnsi="Times New Roman"/>
        </w:rPr>
        <w:t>)</w:t>
      </w:r>
      <w:r w:rsidRPr="00502E1D">
        <w:rPr>
          <w:rFonts w:ascii="Times New Roman" w:hAnsi="Times New Roman"/>
          <w:b/>
        </w:rPr>
        <w:t xml:space="preserve"> </w:t>
      </w:r>
      <w:r w:rsidRPr="008559F7">
        <w:rPr>
          <w:b/>
        </w:rPr>
        <w:t>什麼</w:t>
      </w:r>
      <w:r w:rsidRPr="00502E1D">
        <w:rPr>
          <w:rFonts w:ascii="Times New Roman" w:hAnsi="Times New Roman"/>
          <w:b/>
        </w:rPr>
        <w:t>(</w:t>
      </w:r>
      <w:proofErr w:type="spellStart"/>
      <w:r w:rsidRPr="00502E1D">
        <w:rPr>
          <w:rFonts w:ascii="Times New Roman" w:hAnsi="Times New Roman"/>
          <w:b/>
        </w:rPr>
        <w:t>Ques</w:t>
      </w:r>
      <w:proofErr w:type="spellEnd"/>
      <w:r w:rsidRPr="00502E1D">
        <w:rPr>
          <w:rFonts w:ascii="Times New Roman" w:hAnsi="Times New Roman"/>
          <w:b/>
        </w:rPr>
        <w:t>)</w:t>
      </w:r>
    </w:p>
    <w:p w14:paraId="295382A5" w14:textId="77777777" w:rsidR="008B132D" w:rsidRDefault="008B132D" w:rsidP="008B132D">
      <w:pPr>
        <w:pStyle w:val="Examplea"/>
      </w:pPr>
      <w:r>
        <w:t>Existential:</w:t>
      </w:r>
    </w:p>
    <w:p w14:paraId="03C7C432" w14:textId="77777777" w:rsidR="008B132D" w:rsidRPr="008559F7" w:rsidRDefault="008B132D" w:rsidP="008B132D">
      <w:pPr>
        <w:pStyle w:val="Glosscontinued"/>
      </w:pPr>
      <w:r w:rsidRPr="008559F7">
        <w:t>我</w:t>
      </w:r>
      <w:r w:rsidRPr="00502E1D">
        <w:rPr>
          <w:rFonts w:ascii="Times New Roman" w:hAnsi="Times New Roman"/>
        </w:rPr>
        <w:t>(speaker)</w:t>
      </w:r>
      <w:r w:rsidRPr="008559F7">
        <w:t xml:space="preserve"> 想</w:t>
      </w:r>
      <w:r w:rsidRPr="00502E1D">
        <w:rPr>
          <w:rFonts w:ascii="Times New Roman" w:hAnsi="Times New Roman"/>
        </w:rPr>
        <w:t>(</w:t>
      </w:r>
      <w:proofErr w:type="spellStart"/>
      <w:r w:rsidRPr="00502E1D">
        <w:rPr>
          <w:rFonts w:ascii="Times New Roman" w:hAnsi="Times New Roman"/>
        </w:rPr>
        <w:t>think</w:t>
      </w:r>
      <w:proofErr w:type="spellEnd"/>
      <w:r w:rsidRPr="00502E1D">
        <w:rPr>
          <w:rFonts w:ascii="Times New Roman" w:hAnsi="Times New Roman"/>
        </w:rPr>
        <w:t>)</w:t>
      </w:r>
      <w:r w:rsidRPr="008559F7">
        <w:t xml:space="preserve"> 我</w:t>
      </w:r>
      <w:r w:rsidRPr="00502E1D">
        <w:rPr>
          <w:rFonts w:ascii="Times New Roman" w:hAnsi="Times New Roman"/>
        </w:rPr>
        <w:t>(speaker)</w:t>
      </w:r>
      <w:r w:rsidRPr="008559F7">
        <w:t xml:space="preserve"> 看見</w:t>
      </w:r>
      <w:r w:rsidRPr="00502E1D">
        <w:rPr>
          <w:rFonts w:ascii="Times New Roman" w:hAnsi="Times New Roman"/>
        </w:rPr>
        <w:t>(look)</w:t>
      </w:r>
      <w:r w:rsidRPr="008559F7">
        <w:t xml:space="preserve"> 了</w:t>
      </w:r>
      <w:r w:rsidRPr="00502E1D">
        <w:rPr>
          <w:rFonts w:ascii="Times New Roman" w:hAnsi="Times New Roman"/>
        </w:rPr>
        <w:t>(</w:t>
      </w:r>
      <w:proofErr w:type="spellStart"/>
      <w:r w:rsidRPr="00502E1D">
        <w:rPr>
          <w:rFonts w:ascii="Times New Roman" w:hAnsi="Times New Roman"/>
        </w:rPr>
        <w:t>Vachieve</w:t>
      </w:r>
      <w:proofErr w:type="spellEnd"/>
      <w:r w:rsidRPr="00502E1D">
        <w:rPr>
          <w:rFonts w:ascii="Times New Roman" w:hAnsi="Times New Roman"/>
        </w:rPr>
        <w:t>)</w:t>
      </w:r>
      <w:r w:rsidRPr="008559F7">
        <w:t xml:space="preserve"> </w:t>
      </w:r>
      <w:r w:rsidRPr="008559F7">
        <w:rPr>
          <w:b/>
        </w:rPr>
        <w:t>什麼</w:t>
      </w:r>
      <w:r w:rsidRPr="00502E1D">
        <w:rPr>
          <w:rFonts w:ascii="Times New Roman" w:hAnsi="Times New Roman"/>
          <w:b/>
        </w:rPr>
        <w:t>(</w:t>
      </w:r>
      <w:proofErr w:type="spellStart"/>
      <w:r w:rsidRPr="00502E1D">
        <w:rPr>
          <w:rFonts w:ascii="Times New Roman" w:hAnsi="Times New Roman"/>
          <w:b/>
        </w:rPr>
        <w:t>Ques</w:t>
      </w:r>
      <w:proofErr w:type="spellEnd"/>
      <w:r w:rsidRPr="00502E1D">
        <w:rPr>
          <w:rFonts w:ascii="Times New Roman" w:hAnsi="Times New Roman"/>
          <w:b/>
        </w:rPr>
        <w:t>)</w:t>
      </w:r>
    </w:p>
    <w:p w14:paraId="21BE53E2" w14:textId="77777777" w:rsidR="008B132D" w:rsidRDefault="008B132D" w:rsidP="008B132D">
      <w:pPr>
        <w:pStyle w:val="Examplea"/>
      </w:pPr>
      <w:r>
        <w:t>Universal:</w:t>
      </w:r>
    </w:p>
    <w:p w14:paraId="1DA4D4E7" w14:textId="77777777" w:rsidR="008B132D" w:rsidRPr="008559F7" w:rsidRDefault="008B132D" w:rsidP="008B132D">
      <w:pPr>
        <w:pStyle w:val="Glosscontinued"/>
      </w:pPr>
      <w:r w:rsidRPr="008559F7">
        <w:t>你</w:t>
      </w:r>
      <w:r w:rsidRPr="00502E1D">
        <w:rPr>
          <w:rFonts w:ascii="Times New Roman" w:hAnsi="Times New Roman"/>
        </w:rPr>
        <w:t>(</w:t>
      </w:r>
      <w:proofErr w:type="spellStart"/>
      <w:r w:rsidRPr="00502E1D">
        <w:rPr>
          <w:rFonts w:ascii="Times New Roman" w:hAnsi="Times New Roman"/>
        </w:rPr>
        <w:t>listener</w:t>
      </w:r>
      <w:proofErr w:type="spellEnd"/>
      <w:r w:rsidRPr="00502E1D">
        <w:rPr>
          <w:rFonts w:ascii="Times New Roman" w:hAnsi="Times New Roman"/>
        </w:rPr>
        <w:t>)</w:t>
      </w:r>
      <w:r w:rsidRPr="00502E1D">
        <w:rPr>
          <w:rFonts w:ascii="Times New Roman" w:hAnsi="Times New Roman"/>
          <w:b/>
        </w:rPr>
        <w:t xml:space="preserve"> </w:t>
      </w:r>
      <w:r w:rsidRPr="008559F7">
        <w:rPr>
          <w:b/>
        </w:rPr>
        <w:t>什麼</w:t>
      </w:r>
      <w:r w:rsidRPr="00502E1D">
        <w:rPr>
          <w:rFonts w:ascii="Times New Roman" w:hAnsi="Times New Roman"/>
          <w:b/>
        </w:rPr>
        <w:t>(</w:t>
      </w:r>
      <w:proofErr w:type="spellStart"/>
      <w:r w:rsidRPr="00502E1D">
        <w:rPr>
          <w:rFonts w:ascii="Times New Roman" w:hAnsi="Times New Roman"/>
          <w:b/>
        </w:rPr>
        <w:t>Ques</w:t>
      </w:r>
      <w:proofErr w:type="spellEnd"/>
      <w:r w:rsidRPr="00502E1D">
        <w:rPr>
          <w:rFonts w:ascii="Times New Roman" w:hAnsi="Times New Roman"/>
          <w:b/>
        </w:rPr>
        <w:t>)</w:t>
      </w:r>
      <w:r w:rsidRPr="008559F7">
        <w:t xml:space="preserve"> 都</w:t>
      </w:r>
      <w:r w:rsidRPr="00502E1D">
        <w:rPr>
          <w:rFonts w:ascii="Times New Roman" w:hAnsi="Times New Roman"/>
        </w:rPr>
        <w:t>(</w:t>
      </w:r>
      <w:proofErr w:type="spellStart"/>
      <w:r w:rsidRPr="00502E1D">
        <w:rPr>
          <w:rFonts w:ascii="Times New Roman" w:hAnsi="Times New Roman"/>
        </w:rPr>
        <w:t>all</w:t>
      </w:r>
      <w:proofErr w:type="spellEnd"/>
      <w:r w:rsidRPr="00502E1D">
        <w:rPr>
          <w:rFonts w:ascii="Times New Roman" w:hAnsi="Times New Roman"/>
        </w:rPr>
        <w:t>)</w:t>
      </w:r>
      <w:r w:rsidRPr="008559F7">
        <w:t xml:space="preserve"> 沒</w:t>
      </w:r>
      <w:r w:rsidRPr="00502E1D">
        <w:rPr>
          <w:rFonts w:ascii="Times New Roman" w:hAnsi="Times New Roman"/>
        </w:rPr>
        <w:t>(</w:t>
      </w:r>
      <w:proofErr w:type="spellStart"/>
      <w:r w:rsidRPr="00502E1D">
        <w:rPr>
          <w:rFonts w:ascii="Times New Roman" w:hAnsi="Times New Roman"/>
        </w:rPr>
        <w:t>Vachieve</w:t>
      </w:r>
      <w:proofErr w:type="spellEnd"/>
      <w:r w:rsidRPr="00502E1D">
        <w:rPr>
          <w:rFonts w:ascii="Times New Roman" w:hAnsi="Times New Roman"/>
        </w:rPr>
        <w:t>)</w:t>
      </w:r>
      <w:r w:rsidRPr="008559F7">
        <w:t xml:space="preserve"> 看見</w:t>
      </w:r>
      <w:r w:rsidRPr="00502E1D">
        <w:rPr>
          <w:rFonts w:ascii="Times New Roman" w:hAnsi="Times New Roman"/>
        </w:rPr>
        <w:t>(look)</w:t>
      </w:r>
    </w:p>
    <w:p w14:paraId="5788668D" w14:textId="77777777" w:rsidR="008B132D" w:rsidRDefault="008B132D" w:rsidP="008B132D">
      <w:pPr>
        <w:tabs>
          <w:tab w:val="clear" w:pos="900"/>
          <w:tab w:val="clear" w:pos="1080"/>
          <w:tab w:val="clear" w:pos="1440"/>
        </w:tabs>
        <w:ind w:firstLine="0"/>
        <w:jc w:val="left"/>
      </w:pPr>
    </w:p>
    <w:p w14:paraId="75654629" w14:textId="33E24B67" w:rsidR="008B132D" w:rsidRDefault="008B132D" w:rsidP="001207F9">
      <w:pPr>
        <w:ind w:firstLine="0"/>
      </w:pPr>
      <w:r>
        <w:t>在</w:t>
      </w:r>
      <w:r w:rsidR="008458CA">
        <w:rPr>
          <w:rFonts w:hint="eastAsia"/>
        </w:rPr>
        <w:t xml:space="preserve"> </w:t>
      </w:r>
      <w:r>
        <w:t xml:space="preserve">CKIP </w:t>
      </w:r>
      <w:proofErr w:type="spellStart"/>
      <w:r>
        <w:t>CoreNLP</w:t>
      </w:r>
      <w:proofErr w:type="spellEnd"/>
      <w:r>
        <w:t xml:space="preserve"> </w:t>
      </w:r>
      <w:r>
        <w:t>框架下，詞彙語意的分析都表達相同的疑問語意</w:t>
      </w:r>
      <w:r>
        <w:t xml:space="preserve"> (</w:t>
      </w:r>
      <w:r>
        <w:t>即</w:t>
      </w:r>
      <w:r w:rsidR="00783412">
        <w:rPr>
          <w:rFonts w:hint="eastAsia"/>
        </w:rPr>
        <w:t xml:space="preserve"> </w:t>
      </w:r>
      <w:r>
        <w:fldChar w:fldCharType="begin"/>
      </w:r>
      <w:r>
        <w:instrText xml:space="preserve"> REF _Ref114859845 \r \h </w:instrText>
      </w:r>
      <w:r>
        <w:fldChar w:fldCharType="separate"/>
      </w:r>
      <w:r w:rsidR="00127171">
        <w:t>(31</w:t>
      </w:r>
      <w:r>
        <w:fldChar w:fldCharType="end"/>
      </w:r>
      <w:r>
        <w:t>)</w:t>
      </w:r>
      <w:r w:rsidR="00783412">
        <w:t xml:space="preserve"> </w:t>
      </w:r>
      <w:r>
        <w:t>中的</w:t>
      </w:r>
      <w:r>
        <w:t xml:space="preserve"> Ques </w:t>
      </w:r>
      <w:r>
        <w:t>標記</w:t>
      </w:r>
      <w:r>
        <w:t>)</w:t>
      </w:r>
      <w:r>
        <w:t>，這個解算結果不只無法完整展現</w:t>
      </w:r>
      <w:r>
        <w:t xml:space="preserve"> </w:t>
      </w:r>
      <w:proofErr w:type="spellStart"/>
      <w:r>
        <w:rPr>
          <w:i/>
          <w:iCs/>
        </w:rPr>
        <w:t>wh</w:t>
      </w:r>
      <w:proofErr w:type="spellEnd"/>
      <w:r>
        <w:rPr>
          <w:i/>
          <w:iCs/>
        </w:rPr>
        <w:t xml:space="preserve"> </w:t>
      </w:r>
      <w:r>
        <w:t>詞的語意多樣性，更是錯解了</w:t>
      </w:r>
      <w:r w:rsidR="002336F4">
        <w:rPr>
          <w:rFonts w:hint="eastAsia"/>
        </w:rPr>
        <w:t xml:space="preserve"> </w:t>
      </w:r>
      <w:r>
        <w:rPr>
          <w:rFonts w:eastAsia="BiauKai"/>
        </w:rPr>
        <w:fldChar w:fldCharType="begin"/>
      </w:r>
      <w:r>
        <w:rPr>
          <w:rFonts w:eastAsia="BiauKai"/>
        </w:rPr>
        <w:instrText xml:space="preserve"> REF _Ref114858903 \r \h </w:instrText>
      </w:r>
      <w:r>
        <w:rPr>
          <w:rFonts w:eastAsia="BiauKai"/>
        </w:rPr>
      </w:r>
      <w:r>
        <w:rPr>
          <w:rFonts w:eastAsia="BiauKai"/>
        </w:rPr>
        <w:fldChar w:fldCharType="separate"/>
      </w:r>
      <w:r w:rsidR="00127171">
        <w:rPr>
          <w:rFonts w:eastAsia="BiauKai"/>
        </w:rPr>
        <w:t>(29</w:t>
      </w:r>
      <w:r>
        <w:rPr>
          <w:rFonts w:eastAsia="BiauKai"/>
        </w:rPr>
        <w:fldChar w:fldCharType="end"/>
      </w:r>
      <w:r>
        <w:rPr>
          <w:rFonts w:eastAsia="BiauKai"/>
        </w:rPr>
        <w:t>b-c)</w:t>
      </w:r>
      <w:r w:rsidRPr="00F425B4">
        <w:t xml:space="preserve"> </w:t>
      </w:r>
      <w:r>
        <w:t>，</w:t>
      </w:r>
      <w:r>
        <w:rPr>
          <w:rFonts w:hint="eastAsia"/>
        </w:rPr>
        <w:t>正確率只有</w:t>
      </w:r>
      <w:r>
        <w:rPr>
          <w:rFonts w:hint="eastAsia"/>
        </w:rPr>
        <w:t xml:space="preserve"> </w:t>
      </w:r>
      <w:r>
        <w:rPr>
          <w:rFonts w:eastAsia="BiauKai"/>
        </w:rPr>
        <w:t>1/3 (0.33)</w:t>
      </w:r>
      <w:r>
        <w:t>。總體而言，針對</w:t>
      </w:r>
      <w:r w:rsidR="00557977">
        <w:rPr>
          <w:rFonts w:hint="eastAsia"/>
        </w:rPr>
        <w:t xml:space="preserve"> </w:t>
      </w:r>
      <w:r>
        <w:rPr>
          <w:rFonts w:eastAsia="BiauKai"/>
        </w:rPr>
        <w:fldChar w:fldCharType="begin"/>
      </w:r>
      <w:r>
        <w:rPr>
          <w:rFonts w:eastAsia="BiauKai"/>
        </w:rPr>
        <w:instrText xml:space="preserve"> REF _Ref114858903 \r \h </w:instrText>
      </w:r>
      <w:r>
        <w:rPr>
          <w:rFonts w:eastAsia="BiauKai"/>
        </w:rPr>
      </w:r>
      <w:r>
        <w:rPr>
          <w:rFonts w:eastAsia="BiauKai"/>
        </w:rPr>
        <w:fldChar w:fldCharType="separate"/>
      </w:r>
      <w:r w:rsidR="00127171">
        <w:rPr>
          <w:rFonts w:eastAsia="BiauKai"/>
        </w:rPr>
        <w:t>(29</w:t>
      </w:r>
      <w:r>
        <w:rPr>
          <w:rFonts w:eastAsia="BiauKai"/>
        </w:rPr>
        <w:fldChar w:fldCharType="end"/>
      </w:r>
      <w:r>
        <w:rPr>
          <w:rFonts w:eastAsia="BiauKai"/>
        </w:rPr>
        <w:t>a-c)</w:t>
      </w:r>
      <w:r w:rsidR="00557977">
        <w:rPr>
          <w:rFonts w:eastAsia="BiauKai"/>
        </w:rPr>
        <w:t xml:space="preserve"> </w:t>
      </w:r>
      <w:r>
        <w:rPr>
          <w:rFonts w:ascii="PingFang TC" w:hAnsi="PingFang TC" w:cs="PingFang TC"/>
        </w:rPr>
        <w:t>句</w:t>
      </w:r>
      <w:r>
        <w:rPr>
          <w:rFonts w:ascii="PingFang TC" w:hAnsi="PingFang TC" w:cs="PingFang TC" w:hint="eastAsia"/>
        </w:rPr>
        <w:t>的句</w:t>
      </w:r>
      <w:r>
        <w:rPr>
          <w:rFonts w:ascii="PingFang TC" w:hAnsi="PingFang TC" w:cs="PingFang TC"/>
        </w:rPr>
        <w:t>法和語意分析，</w:t>
      </w:r>
      <w:r>
        <w:t xml:space="preserve">CKIP </w:t>
      </w:r>
      <w:proofErr w:type="spellStart"/>
      <w:r>
        <w:t>CoreNLP</w:t>
      </w:r>
      <w:proofErr w:type="spellEnd"/>
      <w:r>
        <w:t xml:space="preserve"> </w:t>
      </w:r>
      <w:r>
        <w:rPr>
          <w:rFonts w:ascii="PingFang TC" w:hAnsi="PingFang TC" w:cs="PingFang TC"/>
        </w:rPr>
        <w:t>正確的機率為</w:t>
      </w:r>
      <w:r>
        <w:t xml:space="preserve"> 0.66*0.33 = 0.2178</w:t>
      </w:r>
      <w:r>
        <w:t>。因此，基於字典、基於資料統計機率模型以及基於機器學習方法的三種中文</w:t>
      </w:r>
      <w:r>
        <w:t xml:space="preserve"> NLP </w:t>
      </w:r>
      <w:r>
        <w:t>運算系統無法處理中文</w:t>
      </w:r>
      <w:r>
        <w:t xml:space="preserve"> </w:t>
      </w:r>
      <w:proofErr w:type="spellStart"/>
      <w:r>
        <w:rPr>
          <w:i/>
          <w:iCs/>
        </w:rPr>
        <w:t>wh</w:t>
      </w:r>
      <w:proofErr w:type="spellEnd"/>
      <w:r>
        <w:rPr>
          <w:i/>
          <w:iCs/>
        </w:rPr>
        <w:t xml:space="preserve"> </w:t>
      </w:r>
      <w:r>
        <w:t>詞依句型和上下文各有不同解讀的研究成果。</w:t>
      </w:r>
    </w:p>
    <w:p w14:paraId="6AA62A97" w14:textId="77777777" w:rsidR="00035F4E" w:rsidRDefault="00CF1CA1" w:rsidP="00D76BB8">
      <w:pPr>
        <w:pStyle w:val="2"/>
        <w:spacing w:line="240" w:lineRule="auto"/>
      </w:pPr>
      <w:bookmarkStart w:id="61" w:name="_Toc115971565"/>
      <w:bookmarkStart w:id="62" w:name="_Toc115971785"/>
      <w:bookmarkStart w:id="63" w:name="_Ref141772493"/>
      <w:bookmarkStart w:id="64" w:name="_Toc151636523"/>
      <w:r>
        <w:t xml:space="preserve">How data-driven NLP fails in </w:t>
      </w:r>
      <w:proofErr w:type="gramStart"/>
      <w:r>
        <w:t>translation</w:t>
      </w:r>
      <w:bookmarkEnd w:id="61"/>
      <w:bookmarkEnd w:id="62"/>
      <w:bookmarkEnd w:id="63"/>
      <w:bookmarkEnd w:id="64"/>
      <w:proofErr w:type="gramEnd"/>
    </w:p>
    <w:p w14:paraId="03BCC431" w14:textId="2FCF2CC3" w:rsidR="00035F4E" w:rsidRPr="00D575C9" w:rsidRDefault="00CF1CA1" w:rsidP="00D76BB8">
      <w:r>
        <w:t>本</w:t>
      </w:r>
      <w:r>
        <w:rPr>
          <w:rFonts w:ascii="Apple Color Emoji" w:hAnsi="Apple Color Emoji" w:cs="Apple Color Emoji"/>
        </w:rPr>
        <w:t>節</w:t>
      </w:r>
      <w:r>
        <w:t>我們用另一種</w:t>
      </w:r>
      <w:r>
        <w:t xml:space="preserve"> NLP </w:t>
      </w:r>
      <w:r>
        <w:t>任務「</w:t>
      </w:r>
      <w:r w:rsidR="00D4384D">
        <w:rPr>
          <w:rFonts w:hint="eastAsia"/>
        </w:rPr>
        <w:t>機器</w:t>
      </w:r>
      <w:r>
        <w:t>翻譯」來示現純然以文字資料</w:t>
      </w:r>
      <w:r>
        <w:t xml:space="preserve"> (text data) </w:t>
      </w:r>
      <w:r>
        <w:t>與詞序為本去處理人類語言會遇到的盲點</w:t>
      </w:r>
      <w:r>
        <w:t xml:space="preserve"> (</w:t>
      </w:r>
      <w:proofErr w:type="spellStart"/>
      <w:r>
        <w:t>Sutskever</w:t>
      </w:r>
      <w:proofErr w:type="spellEnd"/>
      <w:r>
        <w:t xml:space="preserve"> et al. 2014)</w:t>
      </w:r>
      <w:r>
        <w:t>。首先，附屬子句中的</w:t>
      </w:r>
      <w:r>
        <w:t xml:space="preserve"> </w:t>
      </w:r>
      <w:proofErr w:type="spellStart"/>
      <w:r>
        <w:rPr>
          <w:i/>
          <w:iCs/>
        </w:rPr>
        <w:t>wh</w:t>
      </w:r>
      <w:proofErr w:type="spellEnd"/>
      <w:r>
        <w:rPr>
          <w:i/>
          <w:iCs/>
        </w:rPr>
        <w:t xml:space="preserve"> </w:t>
      </w:r>
      <w:r>
        <w:t>詞的疑問語意範域受主句動詞的特質影響</w:t>
      </w:r>
      <w:r>
        <w:t xml:space="preserve"> (</w:t>
      </w:r>
      <w:r>
        <w:t>見</w:t>
      </w:r>
      <w:r>
        <w:fldChar w:fldCharType="begin"/>
      </w:r>
      <w:r>
        <w:instrText xml:space="preserve"> REF _Ref114827525 \r \h </w:instrText>
      </w:r>
      <w:r>
        <w:fldChar w:fldCharType="separate"/>
      </w:r>
      <w:r w:rsidR="00127171">
        <w:t>(5</w:t>
      </w:r>
      <w:r>
        <w:fldChar w:fldCharType="end"/>
      </w:r>
      <w:r>
        <w:t>))</w:t>
      </w:r>
      <w:r>
        <w:t>，</w:t>
      </w:r>
      <w:r>
        <w:fldChar w:fldCharType="begin"/>
      </w:r>
      <w:r>
        <w:instrText xml:space="preserve"> REF _Ref115450409 \r \h </w:instrText>
      </w:r>
      <w:r>
        <w:fldChar w:fldCharType="separate"/>
      </w:r>
      <w:r w:rsidR="00127171">
        <w:t>(32</w:t>
      </w:r>
      <w:r>
        <w:fldChar w:fldCharType="end"/>
      </w:r>
      <w:r>
        <w:t>)</w:t>
      </w:r>
      <w:r w:rsidR="00A21C5C">
        <w:t xml:space="preserve"> </w:t>
      </w:r>
      <w:r>
        <w:t>的結果顯示</w:t>
      </w:r>
      <w:r>
        <w:t xml:space="preserve"> Google </w:t>
      </w:r>
      <w:r>
        <w:t>翻譯無法正確處理「約翰相信誰買了書」是一個直接問句，這顯示</w:t>
      </w:r>
      <w:r>
        <w:t xml:space="preserve"> Google </w:t>
      </w:r>
      <w:r>
        <w:t>翻譯重視語言之間顯性的</w:t>
      </w:r>
      <w:r>
        <w:t xml:space="preserve"> (overt) </w:t>
      </w:r>
      <w:r>
        <w:t>線性詞序對應，但遇到需要遠距結構依存性</w:t>
      </w:r>
      <w:r>
        <w:t xml:space="preserve"> (long-distance structural dependency) </w:t>
      </w:r>
      <w:r>
        <w:t>才能解讀</w:t>
      </w:r>
      <w:r>
        <w:t xml:space="preserve"> (decode) </w:t>
      </w:r>
      <w:r>
        <w:t>的語意時就會出現盲點。有趣的是，當我們將「約翰相信誰買了書」加上問號時，</w:t>
      </w:r>
      <w:r>
        <w:t xml:space="preserve">Google </w:t>
      </w:r>
      <w:r>
        <w:t>翻譯便可正確地將此句翻譯為英文直接問句，這顯示</w:t>
      </w:r>
      <w:r>
        <w:t xml:space="preserve"> Google </w:t>
      </w:r>
      <w:r>
        <w:t>翻譯在抓取</w:t>
      </w:r>
      <w:r>
        <w:t xml:space="preserve"> (encode) </w:t>
      </w:r>
      <w:r>
        <w:t>文字資料時，著眼點在每一個字符及其上下文線性排列，包括問號符號，而非詞彙本身帶有的隱性</w:t>
      </w:r>
      <w:r>
        <w:t xml:space="preserve"> (covert) </w:t>
      </w:r>
      <w:r>
        <w:t>特質</w:t>
      </w:r>
      <w:r>
        <w:t xml:space="preserve"> (</w:t>
      </w:r>
      <w:r>
        <w:t>如「相信」是</w:t>
      </w:r>
      <w:r>
        <w:t xml:space="preserve"> (-</w:t>
      </w:r>
      <w:proofErr w:type="spellStart"/>
      <w:r>
        <w:t>wh</w:t>
      </w:r>
      <w:proofErr w:type="spellEnd"/>
      <w:r>
        <w:t>)</w:t>
      </w:r>
      <w:r>
        <w:t>，其補語</w:t>
      </w:r>
      <w:r>
        <w:lastRenderedPageBreak/>
        <w:t>子句不是間接問句</w:t>
      </w:r>
      <w:r>
        <w:t xml:space="preserve">) </w:t>
      </w:r>
      <w:r>
        <w:t>或是字詞之間有規律的組合順序與結構，也就是說</w:t>
      </w:r>
      <w:r>
        <w:t xml:space="preserve"> Google </w:t>
      </w:r>
      <w:r>
        <w:t>翻譯進行</w:t>
      </w:r>
      <w:r>
        <w:t xml:space="preserve"> encode-decode </w:t>
      </w:r>
      <w:r>
        <w:t>的標的物僅是線性字符排列而非具有高低深淺結構的語言組合</w:t>
      </w:r>
      <w:r w:rsidR="00F62B6C">
        <w:rPr>
          <w:rStyle w:val="afff3"/>
        </w:rPr>
        <w:footnoteReference w:id="20"/>
      </w:r>
      <w:r w:rsidR="00D575C9">
        <w:t>。</w:t>
      </w:r>
    </w:p>
    <w:p w14:paraId="7BBF3D66" w14:textId="77777777" w:rsidR="00035F4E" w:rsidRDefault="00035F4E" w:rsidP="00D76BB8">
      <w:pPr>
        <w:tabs>
          <w:tab w:val="clear" w:pos="900"/>
          <w:tab w:val="clear" w:pos="1080"/>
          <w:tab w:val="clear" w:pos="1440"/>
        </w:tabs>
        <w:ind w:firstLine="0"/>
        <w:jc w:val="left"/>
      </w:pPr>
    </w:p>
    <w:p w14:paraId="72A37BB2" w14:textId="77777777" w:rsidR="00035F4E" w:rsidRDefault="00CF1CA1" w:rsidP="00D76BB8">
      <w:pPr>
        <w:pStyle w:val="Example"/>
        <w:rPr>
          <w:lang w:eastAsia="zh-TW"/>
        </w:rPr>
      </w:pPr>
      <w:bookmarkStart w:id="65" w:name="_Ref115450409"/>
      <w:r>
        <w:t>)</w:t>
      </w:r>
      <w:r>
        <w:tab/>
      </w:r>
      <w:proofErr w:type="spellStart"/>
      <w:r>
        <w:rPr>
          <w:i/>
          <w:iCs/>
          <w:lang w:eastAsia="zh-TW"/>
        </w:rPr>
        <w:t>Wh</w:t>
      </w:r>
      <w:proofErr w:type="spellEnd"/>
      <w:r>
        <w:rPr>
          <w:i/>
          <w:iCs/>
          <w:lang w:eastAsia="zh-TW"/>
        </w:rPr>
        <w:t xml:space="preserve"> </w:t>
      </w:r>
      <w:r>
        <w:rPr>
          <w:lang w:eastAsia="zh-TW"/>
        </w:rPr>
        <w:t>詞的疑問語氣範域：</w:t>
      </w:r>
      <w:r>
        <w:t xml:space="preserve">Google </w:t>
      </w:r>
      <w:r>
        <w:rPr>
          <w:lang w:eastAsia="zh-TW"/>
        </w:rPr>
        <w:t>翻譯結果</w:t>
      </w:r>
      <w:r>
        <w:rPr>
          <w:lang w:eastAsia="zh-TW"/>
        </w:rPr>
        <w:t xml:space="preserve"> (</w:t>
      </w:r>
      <w:r>
        <w:rPr>
          <w:lang w:eastAsia="zh-TW"/>
        </w:rPr>
        <w:t>測試日期</w:t>
      </w:r>
      <w:r>
        <w:rPr>
          <w:lang w:eastAsia="zh-TW"/>
        </w:rPr>
        <w:t>2022/09/30)</w:t>
      </w:r>
      <w:bookmarkEnd w:id="65"/>
    </w:p>
    <w:p w14:paraId="04CD4F6F" w14:textId="77777777" w:rsidR="00035F4E" w:rsidRDefault="00CF1CA1" w:rsidP="00D76BB8">
      <w:pPr>
        <w:tabs>
          <w:tab w:val="clear" w:pos="900"/>
          <w:tab w:val="clear" w:pos="1080"/>
          <w:tab w:val="clear" w:pos="1440"/>
        </w:tabs>
        <w:ind w:firstLine="0"/>
        <w:jc w:val="left"/>
      </w:pPr>
      <w:r>
        <w:rPr>
          <w:noProof/>
        </w:rPr>
        <w:drawing>
          <wp:inline distT="0" distB="0" distL="0" distR="0" wp14:anchorId="004AFF7A" wp14:editId="58379D25">
            <wp:extent cx="5943600" cy="527685"/>
            <wp:effectExtent l="0" t="0" r="0" b="0"/>
            <wp:docPr id="1"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39"/>
                    <pic:cNvPicPr>
                      <a:picLocks noChangeAspect="1" noChangeArrowheads="1"/>
                    </pic:cNvPicPr>
                  </pic:nvPicPr>
                  <pic:blipFill>
                    <a:blip r:embed="rId17"/>
                    <a:stretch>
                      <a:fillRect/>
                    </a:stretch>
                  </pic:blipFill>
                  <pic:spPr bwMode="auto">
                    <a:xfrm>
                      <a:off x="0" y="0"/>
                      <a:ext cx="5943600" cy="527685"/>
                    </a:xfrm>
                    <a:prstGeom prst="rect">
                      <a:avLst/>
                    </a:prstGeom>
                  </pic:spPr>
                </pic:pic>
              </a:graphicData>
            </a:graphic>
          </wp:inline>
        </w:drawing>
      </w:r>
    </w:p>
    <w:p w14:paraId="536CFADD" w14:textId="77777777" w:rsidR="00035F4E" w:rsidRDefault="00CF1CA1" w:rsidP="00D76BB8">
      <w:pPr>
        <w:ind w:firstLine="0"/>
      </w:pPr>
      <w:r>
        <w:rPr>
          <w:noProof/>
        </w:rPr>
        <w:drawing>
          <wp:inline distT="0" distB="0" distL="0" distR="0" wp14:anchorId="68948CA0" wp14:editId="25E3CBD7">
            <wp:extent cx="5943600" cy="589915"/>
            <wp:effectExtent l="0" t="0" r="0" b="0"/>
            <wp:docPr id="2"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41"/>
                    <pic:cNvPicPr>
                      <a:picLocks noChangeAspect="1" noChangeArrowheads="1"/>
                    </pic:cNvPicPr>
                  </pic:nvPicPr>
                  <pic:blipFill>
                    <a:blip r:embed="rId18"/>
                    <a:stretch>
                      <a:fillRect/>
                    </a:stretch>
                  </pic:blipFill>
                  <pic:spPr bwMode="auto">
                    <a:xfrm>
                      <a:off x="0" y="0"/>
                      <a:ext cx="5943600" cy="589915"/>
                    </a:xfrm>
                    <a:prstGeom prst="rect">
                      <a:avLst/>
                    </a:prstGeom>
                  </pic:spPr>
                </pic:pic>
              </a:graphicData>
            </a:graphic>
          </wp:inline>
        </w:drawing>
      </w:r>
    </w:p>
    <w:p w14:paraId="16E0CA34" w14:textId="77777777" w:rsidR="00035F4E" w:rsidRDefault="00CF1CA1" w:rsidP="00D76BB8">
      <w:pPr>
        <w:ind w:firstLine="0"/>
        <w:rPr>
          <w:lang w:eastAsia="de-DE"/>
        </w:rPr>
      </w:pPr>
      <w:r>
        <w:rPr>
          <w:noProof/>
        </w:rPr>
        <w:drawing>
          <wp:inline distT="0" distB="0" distL="0" distR="0" wp14:anchorId="2F0FB84B" wp14:editId="091DF023">
            <wp:extent cx="5943600" cy="596900"/>
            <wp:effectExtent l="0" t="0" r="0" b="0"/>
            <wp:docPr id="3"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40"/>
                    <pic:cNvPicPr>
                      <a:picLocks noChangeAspect="1" noChangeArrowheads="1"/>
                    </pic:cNvPicPr>
                  </pic:nvPicPr>
                  <pic:blipFill>
                    <a:blip r:embed="rId19"/>
                    <a:stretch>
                      <a:fillRect/>
                    </a:stretch>
                  </pic:blipFill>
                  <pic:spPr bwMode="auto">
                    <a:xfrm>
                      <a:off x="0" y="0"/>
                      <a:ext cx="5943600" cy="596900"/>
                    </a:xfrm>
                    <a:prstGeom prst="rect">
                      <a:avLst/>
                    </a:prstGeom>
                  </pic:spPr>
                </pic:pic>
              </a:graphicData>
            </a:graphic>
          </wp:inline>
        </w:drawing>
      </w:r>
    </w:p>
    <w:p w14:paraId="48B9DF2B" w14:textId="77777777" w:rsidR="00035F4E" w:rsidRDefault="00CF1CA1" w:rsidP="00D76BB8">
      <w:pPr>
        <w:ind w:firstLine="0"/>
      </w:pPr>
      <w:r>
        <w:rPr>
          <w:noProof/>
        </w:rPr>
        <w:drawing>
          <wp:inline distT="0" distB="0" distL="0" distR="0" wp14:anchorId="5C922EDA" wp14:editId="6F1C4D9D">
            <wp:extent cx="5943600" cy="597535"/>
            <wp:effectExtent l="0" t="0" r="0" b="0"/>
            <wp:docPr id="4"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9"/>
                    <pic:cNvPicPr>
                      <a:picLocks noChangeAspect="1" noChangeArrowheads="1"/>
                    </pic:cNvPicPr>
                  </pic:nvPicPr>
                  <pic:blipFill>
                    <a:blip r:embed="rId20"/>
                    <a:stretch>
                      <a:fillRect/>
                    </a:stretch>
                  </pic:blipFill>
                  <pic:spPr bwMode="auto">
                    <a:xfrm>
                      <a:off x="0" y="0"/>
                      <a:ext cx="5943600" cy="597535"/>
                    </a:xfrm>
                    <a:prstGeom prst="rect">
                      <a:avLst/>
                    </a:prstGeom>
                  </pic:spPr>
                </pic:pic>
              </a:graphicData>
            </a:graphic>
          </wp:inline>
        </w:drawing>
      </w:r>
    </w:p>
    <w:p w14:paraId="1DB349E4" w14:textId="77777777" w:rsidR="00035F4E" w:rsidRDefault="00035F4E" w:rsidP="00D76BB8">
      <w:pPr>
        <w:ind w:firstLine="0"/>
      </w:pPr>
    </w:p>
    <w:p w14:paraId="4A8A88E2" w14:textId="402D56F9" w:rsidR="00BF2053" w:rsidRPr="00BF2053" w:rsidRDefault="00CF1CA1" w:rsidP="00D76BB8">
      <w:r>
        <w:t>第二，我們檢驗</w:t>
      </w:r>
      <w:r>
        <w:t xml:space="preserve"> Google </w:t>
      </w:r>
      <w:r>
        <w:t>翻譯是否能正確捕捉</w:t>
      </w:r>
      <w:r>
        <w:t xml:space="preserve"> </w:t>
      </w:r>
      <w:proofErr w:type="spellStart"/>
      <w:r>
        <w:rPr>
          <w:i/>
          <w:iCs/>
        </w:rPr>
        <w:t>wh</w:t>
      </w:r>
      <w:proofErr w:type="spellEnd"/>
      <w:r>
        <w:rPr>
          <w:i/>
          <w:iCs/>
        </w:rPr>
        <w:t xml:space="preserve"> </w:t>
      </w:r>
      <w:r>
        <w:t>詞的另外兩種語意，從</w:t>
      </w:r>
      <w:r w:rsidR="00D35896">
        <w:rPr>
          <w:rFonts w:hint="eastAsia"/>
        </w:rPr>
        <w:t xml:space="preserve"> </w:t>
      </w:r>
      <w:r>
        <w:fldChar w:fldCharType="begin"/>
      </w:r>
      <w:r>
        <w:instrText xml:space="preserve"> REF _Ref115450215 \r \h </w:instrText>
      </w:r>
      <w:r>
        <w:fldChar w:fldCharType="separate"/>
      </w:r>
      <w:r w:rsidR="00127171">
        <w:t>(33</w:t>
      </w:r>
      <w:r>
        <w:fldChar w:fldCharType="end"/>
      </w:r>
      <w:r>
        <w:t>)</w:t>
      </w:r>
      <w:r w:rsidR="00D35896">
        <w:t xml:space="preserve"> </w:t>
      </w:r>
      <w:r>
        <w:t>的結果可以看到，</w:t>
      </w:r>
      <w:r>
        <w:t xml:space="preserve">Google </w:t>
      </w:r>
      <w:r>
        <w:t>翻譯正確地處理了疑問與全稱量化語意，但「約翰可能吃了什麼」的存在語意無法正確翻譯出來。</w:t>
      </w:r>
      <w:r w:rsidR="008E331E">
        <w:rPr>
          <w:rFonts w:hint="eastAsia"/>
        </w:rPr>
        <w:t>這代表</w:t>
      </w:r>
      <w:r w:rsidR="00B04E24">
        <w:rPr>
          <w:rFonts w:hint="eastAsia"/>
        </w:rPr>
        <w:t>以資料為本的</w:t>
      </w:r>
      <w:r w:rsidR="00B04E24">
        <w:rPr>
          <w:rFonts w:hint="eastAsia"/>
        </w:rPr>
        <w:t xml:space="preserve"> </w:t>
      </w:r>
      <w:r w:rsidR="00BF2053" w:rsidRPr="00BF2053">
        <w:rPr>
          <w:rFonts w:eastAsia="BiauKai"/>
        </w:rPr>
        <w:t>NLP</w:t>
      </w:r>
      <w:r w:rsidR="00B04E24">
        <w:rPr>
          <w:rFonts w:eastAsia="BiauKai"/>
        </w:rPr>
        <w:t xml:space="preserve"> </w:t>
      </w:r>
      <w:r w:rsidR="00250F5D">
        <w:rPr>
          <w:rFonts w:hint="eastAsia"/>
        </w:rPr>
        <w:t>無法處理</w:t>
      </w:r>
      <w:r w:rsidR="00250F5D">
        <w:rPr>
          <w:rFonts w:ascii="BiauKai" w:eastAsia="BiauKai" w:hAnsi="BiauKai" w:hint="eastAsia"/>
        </w:rPr>
        <w:t xml:space="preserve"> </w:t>
      </w:r>
      <w:r w:rsidR="00BF2053" w:rsidRPr="00BF2053">
        <w:rPr>
          <w:rFonts w:eastAsia="BiauKai"/>
        </w:rPr>
        <w:t>NEEC (=</w:t>
      </w:r>
      <w:r w:rsidR="002C50BC">
        <w:fldChar w:fldCharType="begin"/>
      </w:r>
      <w:r w:rsidR="002C50BC">
        <w:instrText xml:space="preserve"> REF _Ref114488727 \r \h </w:instrText>
      </w:r>
      <w:r w:rsidR="002C50BC">
        <w:fldChar w:fldCharType="separate"/>
      </w:r>
      <w:r w:rsidR="00127171">
        <w:t>(9</w:t>
      </w:r>
      <w:r w:rsidR="002C50BC">
        <w:fldChar w:fldCharType="end"/>
      </w:r>
      <w:r w:rsidR="002C50BC">
        <w:t>)</w:t>
      </w:r>
      <w:r w:rsidR="00BF2053" w:rsidRPr="00BF2053">
        <w:rPr>
          <w:rFonts w:eastAsia="BiauKai"/>
        </w:rPr>
        <w:t>)</w:t>
      </w:r>
      <w:r w:rsidR="00886B5D">
        <w:rPr>
          <w:rFonts w:ascii="BiauKai" w:eastAsia="BiauKai" w:hAnsi="BiauKai" w:cs="Helvetica Neue"/>
        </w:rPr>
        <w:t xml:space="preserve"> </w:t>
      </w:r>
      <w:r w:rsidR="00250F5D">
        <w:rPr>
          <w:rFonts w:hint="eastAsia"/>
        </w:rPr>
        <w:t>這種需要綜觀全句語意的原則。</w:t>
      </w:r>
    </w:p>
    <w:p w14:paraId="19CD0A32" w14:textId="77777777" w:rsidR="00035F4E" w:rsidRDefault="00035F4E" w:rsidP="00D76BB8">
      <w:pPr>
        <w:tabs>
          <w:tab w:val="clear" w:pos="900"/>
          <w:tab w:val="clear" w:pos="1080"/>
          <w:tab w:val="clear" w:pos="1440"/>
        </w:tabs>
        <w:ind w:firstLine="0"/>
        <w:jc w:val="left"/>
      </w:pPr>
    </w:p>
    <w:p w14:paraId="6A0CD789" w14:textId="77777777" w:rsidR="00035F4E" w:rsidRDefault="00CF1CA1" w:rsidP="00D76BB8">
      <w:pPr>
        <w:pStyle w:val="Example"/>
        <w:rPr>
          <w:lang w:eastAsia="zh-TW"/>
        </w:rPr>
      </w:pPr>
      <w:bookmarkStart w:id="66" w:name="_Ref115450215"/>
      <w:r>
        <w:t>)</w:t>
      </w:r>
      <w:r>
        <w:tab/>
      </w:r>
      <w:r>
        <w:rPr>
          <w:lang w:eastAsia="zh-TW"/>
        </w:rPr>
        <w:t>三種</w:t>
      </w:r>
      <w:r>
        <w:rPr>
          <w:lang w:eastAsia="zh-TW"/>
        </w:rPr>
        <w:t xml:space="preserve"> </w:t>
      </w:r>
      <w:proofErr w:type="spellStart"/>
      <w:r>
        <w:rPr>
          <w:i/>
          <w:iCs/>
          <w:lang w:eastAsia="zh-TW"/>
        </w:rPr>
        <w:t>wh</w:t>
      </w:r>
      <w:proofErr w:type="spellEnd"/>
      <w:r>
        <w:rPr>
          <w:i/>
          <w:iCs/>
          <w:lang w:eastAsia="zh-TW"/>
        </w:rPr>
        <w:t xml:space="preserve"> </w:t>
      </w:r>
      <w:r>
        <w:rPr>
          <w:lang w:eastAsia="zh-TW"/>
        </w:rPr>
        <w:t>詞的語意：</w:t>
      </w:r>
      <w:r>
        <w:t xml:space="preserve">Google </w:t>
      </w:r>
      <w:r>
        <w:rPr>
          <w:lang w:eastAsia="zh-TW"/>
        </w:rPr>
        <w:t>翻譯結果</w:t>
      </w:r>
      <w:r>
        <w:rPr>
          <w:lang w:eastAsia="zh-TW"/>
        </w:rPr>
        <w:t xml:space="preserve"> (</w:t>
      </w:r>
      <w:r>
        <w:rPr>
          <w:lang w:eastAsia="zh-TW"/>
        </w:rPr>
        <w:t>測試日期</w:t>
      </w:r>
      <w:r>
        <w:rPr>
          <w:lang w:eastAsia="zh-TW"/>
        </w:rPr>
        <w:t>2022/09/30)</w:t>
      </w:r>
      <w:bookmarkEnd w:id="66"/>
    </w:p>
    <w:p w14:paraId="09B59C88" w14:textId="77777777" w:rsidR="00035F4E" w:rsidRDefault="00CF1CA1" w:rsidP="00D76BB8">
      <w:pPr>
        <w:tabs>
          <w:tab w:val="clear" w:pos="900"/>
          <w:tab w:val="clear" w:pos="1080"/>
          <w:tab w:val="clear" w:pos="1440"/>
        </w:tabs>
        <w:ind w:firstLine="0"/>
        <w:jc w:val="left"/>
      </w:pPr>
      <w:r>
        <w:rPr>
          <w:noProof/>
        </w:rPr>
        <w:drawing>
          <wp:inline distT="0" distB="0" distL="0" distR="0" wp14:anchorId="2BDA79DF" wp14:editId="778220F9">
            <wp:extent cx="5943600" cy="696595"/>
            <wp:effectExtent l="0" t="0" r="0" b="0"/>
            <wp:docPr id="5"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36"/>
                    <pic:cNvPicPr>
                      <a:picLocks noChangeAspect="1" noChangeArrowheads="1"/>
                    </pic:cNvPicPr>
                  </pic:nvPicPr>
                  <pic:blipFill>
                    <a:blip r:embed="rId21"/>
                    <a:stretch>
                      <a:fillRect/>
                    </a:stretch>
                  </pic:blipFill>
                  <pic:spPr bwMode="auto">
                    <a:xfrm>
                      <a:off x="0" y="0"/>
                      <a:ext cx="5943600" cy="696595"/>
                    </a:xfrm>
                    <a:prstGeom prst="rect">
                      <a:avLst/>
                    </a:prstGeom>
                  </pic:spPr>
                </pic:pic>
              </a:graphicData>
            </a:graphic>
          </wp:inline>
        </w:drawing>
      </w:r>
    </w:p>
    <w:p w14:paraId="1742C741" w14:textId="77777777" w:rsidR="00035F4E" w:rsidRDefault="00CF1CA1" w:rsidP="00D76BB8">
      <w:pPr>
        <w:tabs>
          <w:tab w:val="clear" w:pos="900"/>
          <w:tab w:val="clear" w:pos="1080"/>
          <w:tab w:val="clear" w:pos="1440"/>
        </w:tabs>
        <w:ind w:firstLine="0"/>
        <w:jc w:val="left"/>
      </w:pPr>
      <w:r>
        <w:rPr>
          <w:noProof/>
        </w:rPr>
        <w:drawing>
          <wp:inline distT="0" distB="0" distL="0" distR="0" wp14:anchorId="5637DCCD" wp14:editId="381E977D">
            <wp:extent cx="5943600" cy="694055"/>
            <wp:effectExtent l="0" t="0" r="0" b="0"/>
            <wp:docPr id="6"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38"/>
                    <pic:cNvPicPr>
                      <a:picLocks noChangeAspect="1" noChangeArrowheads="1"/>
                    </pic:cNvPicPr>
                  </pic:nvPicPr>
                  <pic:blipFill>
                    <a:blip r:embed="rId22"/>
                    <a:stretch>
                      <a:fillRect/>
                    </a:stretch>
                  </pic:blipFill>
                  <pic:spPr bwMode="auto">
                    <a:xfrm>
                      <a:off x="0" y="0"/>
                      <a:ext cx="5943600" cy="694055"/>
                    </a:xfrm>
                    <a:prstGeom prst="rect">
                      <a:avLst/>
                    </a:prstGeom>
                  </pic:spPr>
                </pic:pic>
              </a:graphicData>
            </a:graphic>
          </wp:inline>
        </w:drawing>
      </w:r>
    </w:p>
    <w:p w14:paraId="77E2C4C7" w14:textId="77777777" w:rsidR="00035F4E" w:rsidRDefault="00CF1CA1" w:rsidP="00D76BB8">
      <w:pPr>
        <w:tabs>
          <w:tab w:val="clear" w:pos="900"/>
          <w:tab w:val="clear" w:pos="1080"/>
          <w:tab w:val="clear" w:pos="1440"/>
        </w:tabs>
        <w:ind w:firstLine="0"/>
        <w:jc w:val="left"/>
      </w:pPr>
      <w:r>
        <w:rPr>
          <w:noProof/>
        </w:rPr>
        <w:drawing>
          <wp:inline distT="0" distB="0" distL="0" distR="0" wp14:anchorId="08A66949" wp14:editId="7321C4F2">
            <wp:extent cx="5943600" cy="655955"/>
            <wp:effectExtent l="0" t="0" r="0" b="0"/>
            <wp:docPr id="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37"/>
                    <pic:cNvPicPr>
                      <a:picLocks noChangeAspect="1" noChangeArrowheads="1"/>
                    </pic:cNvPicPr>
                  </pic:nvPicPr>
                  <pic:blipFill>
                    <a:blip r:embed="rId23"/>
                    <a:stretch>
                      <a:fillRect/>
                    </a:stretch>
                  </pic:blipFill>
                  <pic:spPr bwMode="auto">
                    <a:xfrm>
                      <a:off x="0" y="0"/>
                      <a:ext cx="5943600" cy="655955"/>
                    </a:xfrm>
                    <a:prstGeom prst="rect">
                      <a:avLst/>
                    </a:prstGeom>
                  </pic:spPr>
                </pic:pic>
              </a:graphicData>
            </a:graphic>
          </wp:inline>
        </w:drawing>
      </w:r>
    </w:p>
    <w:p w14:paraId="51A40106" w14:textId="77777777" w:rsidR="00035F4E" w:rsidRDefault="00035F4E" w:rsidP="00D76BB8">
      <w:pPr>
        <w:ind w:firstLine="0"/>
      </w:pPr>
    </w:p>
    <w:p w14:paraId="1BC83167" w14:textId="60ABBE22" w:rsidR="00035F4E" w:rsidRDefault="00CF1CA1" w:rsidP="00D76BB8">
      <w:pPr>
        <w:ind w:firstLine="0"/>
      </w:pPr>
      <w:r>
        <w:t>我們進一步測試其他核可存在語意的語境，如</w:t>
      </w:r>
      <w:r w:rsidR="00E64FC7">
        <w:rPr>
          <w:rFonts w:hint="eastAsia"/>
        </w:rPr>
        <w:t xml:space="preserve"> </w:t>
      </w:r>
      <w:r>
        <w:fldChar w:fldCharType="begin"/>
      </w:r>
      <w:r>
        <w:instrText xml:space="preserve"> REF _Ref115509503 \r \h </w:instrText>
      </w:r>
      <w:r>
        <w:fldChar w:fldCharType="separate"/>
      </w:r>
      <w:r w:rsidR="00127171">
        <w:t>(34</w:t>
      </w:r>
      <w:r>
        <w:fldChar w:fldCharType="end"/>
      </w:r>
      <w:r>
        <w:t>)</w:t>
      </w:r>
      <w:r w:rsidR="00E64FC7">
        <w:t xml:space="preserve"> </w:t>
      </w:r>
      <w:r>
        <w:t>中帶「嗎」字的</w:t>
      </w:r>
      <w:r>
        <w:t xml:space="preserve"> </w:t>
      </w:r>
      <w:r>
        <w:rPr>
          <w:i/>
          <w:iCs/>
        </w:rPr>
        <w:t>yes</w:t>
      </w:r>
      <w:r>
        <w:t>-</w:t>
      </w:r>
      <w:r>
        <w:rPr>
          <w:i/>
          <w:iCs/>
        </w:rPr>
        <w:t xml:space="preserve">no </w:t>
      </w:r>
      <w:r>
        <w:t>問句以及</w:t>
      </w:r>
      <w:r>
        <w:t xml:space="preserve"> A-</w:t>
      </w:r>
      <w:r>
        <w:rPr>
          <w:i/>
          <w:iCs/>
        </w:rPr>
        <w:t>not</w:t>
      </w:r>
      <w:r>
        <w:t xml:space="preserve">-A </w:t>
      </w:r>
      <w:r>
        <w:t>問句；有趣的是，帶「嗎」字的</w:t>
      </w:r>
      <w:r>
        <w:t xml:space="preserve"> </w:t>
      </w:r>
      <w:r>
        <w:rPr>
          <w:i/>
          <w:iCs/>
        </w:rPr>
        <w:t>yes</w:t>
      </w:r>
      <w:r>
        <w:t>-</w:t>
      </w:r>
      <w:r>
        <w:rPr>
          <w:i/>
          <w:iCs/>
        </w:rPr>
        <w:t xml:space="preserve">no </w:t>
      </w:r>
      <w:r>
        <w:t>問句中的「什麼」無法被正確</w:t>
      </w:r>
      <w:r>
        <w:t xml:space="preserve"> decode </w:t>
      </w:r>
      <w:r>
        <w:t>為存在語意，但是</w:t>
      </w:r>
      <w:r>
        <w:t xml:space="preserve"> A-</w:t>
      </w:r>
      <w:r>
        <w:rPr>
          <w:i/>
          <w:iCs/>
        </w:rPr>
        <w:lastRenderedPageBreak/>
        <w:t>not</w:t>
      </w:r>
      <w:r>
        <w:t xml:space="preserve">-A </w:t>
      </w:r>
      <w:r>
        <w:t>問句中的「什麼人」就是正確的翻譯；除此之外，如同例</w:t>
      </w:r>
      <w:r w:rsidR="00E64FC7">
        <w:rPr>
          <w:rFonts w:hint="eastAsia"/>
        </w:rPr>
        <w:t xml:space="preserve"> </w:t>
      </w:r>
      <w:r w:rsidR="005A39B5">
        <w:fldChar w:fldCharType="begin"/>
      </w:r>
      <w:r w:rsidR="005A39B5">
        <w:instrText xml:space="preserve"> REF _Ref115450409 \r \h </w:instrText>
      </w:r>
      <w:r w:rsidR="005A39B5">
        <w:fldChar w:fldCharType="separate"/>
      </w:r>
      <w:r w:rsidR="00127171">
        <w:t>(32</w:t>
      </w:r>
      <w:r w:rsidR="005A39B5">
        <w:fldChar w:fldCharType="end"/>
      </w:r>
      <w:r>
        <w:t>)</w:t>
      </w:r>
      <w:r>
        <w:t>，當帶「嗎」字的</w:t>
      </w:r>
      <w:r>
        <w:t xml:space="preserve"> </w:t>
      </w:r>
      <w:r>
        <w:rPr>
          <w:i/>
          <w:iCs/>
        </w:rPr>
        <w:t>yes</w:t>
      </w:r>
      <w:r>
        <w:t>-</w:t>
      </w:r>
      <w:r>
        <w:rPr>
          <w:i/>
          <w:iCs/>
        </w:rPr>
        <w:t xml:space="preserve">no </w:t>
      </w:r>
      <w:r>
        <w:t>問句加上問號時，其中的「什麼」就可以成功的被</w:t>
      </w:r>
      <w:r>
        <w:t xml:space="preserve"> decode </w:t>
      </w:r>
      <w:r>
        <w:t>為存在語意。</w:t>
      </w:r>
    </w:p>
    <w:p w14:paraId="6A1BF74F" w14:textId="77777777" w:rsidR="00035F4E" w:rsidRDefault="00035F4E" w:rsidP="00D76BB8">
      <w:pPr>
        <w:tabs>
          <w:tab w:val="clear" w:pos="900"/>
          <w:tab w:val="clear" w:pos="1080"/>
          <w:tab w:val="clear" w:pos="1440"/>
        </w:tabs>
        <w:ind w:firstLine="0"/>
        <w:jc w:val="left"/>
      </w:pPr>
    </w:p>
    <w:p w14:paraId="4DEB890F" w14:textId="77777777" w:rsidR="00035F4E" w:rsidRDefault="00CF1CA1" w:rsidP="00D76BB8">
      <w:pPr>
        <w:pStyle w:val="Example"/>
        <w:rPr>
          <w:lang w:eastAsia="zh-TW"/>
        </w:rPr>
      </w:pPr>
      <w:bookmarkStart w:id="67" w:name="_Ref115509503"/>
      <w:r>
        <w:rPr>
          <w:lang w:eastAsia="zh-TW"/>
        </w:rPr>
        <w:t>)</w:t>
      </w:r>
      <w:r>
        <w:rPr>
          <w:lang w:eastAsia="zh-TW"/>
        </w:rPr>
        <w:tab/>
      </w:r>
      <w:r>
        <w:rPr>
          <w:lang w:eastAsia="zh-TW"/>
        </w:rPr>
        <w:t>「什麼」的存在語義：</w:t>
      </w:r>
      <w:r>
        <w:t xml:space="preserve">Google </w:t>
      </w:r>
      <w:r>
        <w:rPr>
          <w:lang w:eastAsia="zh-TW"/>
        </w:rPr>
        <w:t>翻譯結果</w:t>
      </w:r>
      <w:r>
        <w:rPr>
          <w:lang w:eastAsia="zh-TW"/>
        </w:rPr>
        <w:t xml:space="preserve"> (</w:t>
      </w:r>
      <w:r>
        <w:rPr>
          <w:lang w:eastAsia="zh-TW"/>
        </w:rPr>
        <w:t>測試日期</w:t>
      </w:r>
      <w:r>
        <w:rPr>
          <w:lang w:eastAsia="zh-TW"/>
        </w:rPr>
        <w:t>2022/09/30)</w:t>
      </w:r>
      <w:bookmarkEnd w:id="67"/>
    </w:p>
    <w:p w14:paraId="5FF5EBD9" w14:textId="77777777" w:rsidR="00035F4E" w:rsidRDefault="00CF1CA1" w:rsidP="00DF7346">
      <w:pPr>
        <w:pStyle w:val="Glosscontinued"/>
        <w:ind w:firstLine="0"/>
        <w:rPr>
          <w:lang w:val="en-US"/>
        </w:rPr>
      </w:pPr>
      <w:r>
        <w:rPr>
          <w:noProof/>
        </w:rPr>
        <w:drawing>
          <wp:inline distT="0" distB="0" distL="0" distR="0" wp14:anchorId="718D774A" wp14:editId="5B2649FE">
            <wp:extent cx="5943600" cy="704850"/>
            <wp:effectExtent l="0" t="0" r="0" b="0"/>
            <wp:docPr id="8"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47"/>
                    <pic:cNvPicPr>
                      <a:picLocks noChangeAspect="1" noChangeArrowheads="1"/>
                    </pic:cNvPicPr>
                  </pic:nvPicPr>
                  <pic:blipFill>
                    <a:blip r:embed="rId24"/>
                    <a:stretch>
                      <a:fillRect/>
                    </a:stretch>
                  </pic:blipFill>
                  <pic:spPr bwMode="auto">
                    <a:xfrm>
                      <a:off x="0" y="0"/>
                      <a:ext cx="5943600" cy="704850"/>
                    </a:xfrm>
                    <a:prstGeom prst="rect">
                      <a:avLst/>
                    </a:prstGeom>
                  </pic:spPr>
                </pic:pic>
              </a:graphicData>
            </a:graphic>
          </wp:inline>
        </w:drawing>
      </w:r>
    </w:p>
    <w:p w14:paraId="7865D725" w14:textId="77777777" w:rsidR="00035F4E" w:rsidRDefault="00CF1CA1" w:rsidP="00DF7346">
      <w:pPr>
        <w:pStyle w:val="Glosscontinued"/>
        <w:ind w:firstLine="0"/>
        <w:rPr>
          <w:lang w:val="en-US"/>
        </w:rPr>
      </w:pPr>
      <w:r>
        <w:rPr>
          <w:noProof/>
        </w:rPr>
        <w:drawing>
          <wp:inline distT="0" distB="0" distL="0" distR="0" wp14:anchorId="66F175B4" wp14:editId="583D71D3">
            <wp:extent cx="5943600" cy="628650"/>
            <wp:effectExtent l="0" t="0" r="0" b="0"/>
            <wp:docPr id="9"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48"/>
                    <pic:cNvPicPr>
                      <a:picLocks noChangeAspect="1" noChangeArrowheads="1"/>
                    </pic:cNvPicPr>
                  </pic:nvPicPr>
                  <pic:blipFill>
                    <a:blip r:embed="rId25"/>
                    <a:stretch>
                      <a:fillRect/>
                    </a:stretch>
                  </pic:blipFill>
                  <pic:spPr bwMode="auto">
                    <a:xfrm>
                      <a:off x="0" y="0"/>
                      <a:ext cx="5943600" cy="628650"/>
                    </a:xfrm>
                    <a:prstGeom prst="rect">
                      <a:avLst/>
                    </a:prstGeom>
                  </pic:spPr>
                </pic:pic>
              </a:graphicData>
            </a:graphic>
          </wp:inline>
        </w:drawing>
      </w:r>
    </w:p>
    <w:p w14:paraId="75FB952F" w14:textId="77777777" w:rsidR="00035F4E" w:rsidRDefault="00CF1CA1" w:rsidP="00DF7346">
      <w:pPr>
        <w:pStyle w:val="Glosscontinued"/>
        <w:ind w:firstLine="0"/>
        <w:rPr>
          <w:lang w:val="en-US" w:eastAsia="de-DE"/>
        </w:rPr>
      </w:pPr>
      <w:r>
        <w:rPr>
          <w:noProof/>
        </w:rPr>
        <w:drawing>
          <wp:inline distT="0" distB="0" distL="0" distR="0" wp14:anchorId="48449A06" wp14:editId="0AD5A103">
            <wp:extent cx="5943600" cy="683260"/>
            <wp:effectExtent l="0" t="0" r="0" b="0"/>
            <wp:docPr id="10"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46"/>
                    <pic:cNvPicPr>
                      <a:picLocks noChangeAspect="1" noChangeArrowheads="1"/>
                    </pic:cNvPicPr>
                  </pic:nvPicPr>
                  <pic:blipFill>
                    <a:blip r:embed="rId26"/>
                    <a:stretch>
                      <a:fillRect/>
                    </a:stretch>
                  </pic:blipFill>
                  <pic:spPr bwMode="auto">
                    <a:xfrm>
                      <a:off x="0" y="0"/>
                      <a:ext cx="5943600" cy="683260"/>
                    </a:xfrm>
                    <a:prstGeom prst="rect">
                      <a:avLst/>
                    </a:prstGeom>
                  </pic:spPr>
                </pic:pic>
              </a:graphicData>
            </a:graphic>
          </wp:inline>
        </w:drawing>
      </w:r>
    </w:p>
    <w:p w14:paraId="4F9717E5" w14:textId="77777777" w:rsidR="00035F4E" w:rsidRDefault="00035F4E" w:rsidP="00D76BB8">
      <w:pPr>
        <w:ind w:firstLine="0"/>
      </w:pPr>
    </w:p>
    <w:p w14:paraId="727C94B7" w14:textId="6F96217A" w:rsidR="00035F4E" w:rsidRDefault="00CF1CA1" w:rsidP="00D76BB8">
      <w:pPr>
        <w:ind w:firstLine="0"/>
      </w:pPr>
      <w:r>
        <w:t>這種詭異的翻譯表現差異的背後道理在於</w:t>
      </w:r>
      <w:r>
        <w:t xml:space="preserve"> Google </w:t>
      </w:r>
      <w:r>
        <w:t>處理輸入的線性文字資料</w:t>
      </w:r>
      <w:r>
        <w:t xml:space="preserve"> (text data) </w:t>
      </w:r>
      <w:r>
        <w:t>並不是按照規則去劃分為有結構的語言資訊</w:t>
      </w:r>
      <w:r>
        <w:t xml:space="preserve"> (linguistic information)</w:t>
      </w:r>
      <w:r>
        <w:t>，而是用</w:t>
      </w:r>
      <w:r>
        <w:t xml:space="preserve"> P(A|B) </w:t>
      </w:r>
      <w:r>
        <w:t>條件機率的排序邏輯</w:t>
      </w:r>
      <w:r>
        <w:t xml:space="preserve"> (=</w:t>
      </w:r>
      <w:r>
        <w:t>在事件</w:t>
      </w:r>
      <w:r>
        <w:t xml:space="preserve"> B </w:t>
      </w:r>
      <w:r>
        <w:t>發生的條件下，事件</w:t>
      </w:r>
      <w:r>
        <w:t xml:space="preserve"> A </w:t>
      </w:r>
      <w:r>
        <w:t>發生的條件機率為何</w:t>
      </w:r>
      <w:r>
        <w:t xml:space="preserve">) </w:t>
      </w:r>
      <w:r>
        <w:t>去處理線性文字資料。根據此邏輯，「你吃了什麼嗎」以及「你是不是吃了什麼」的處理歷程如</w:t>
      </w:r>
      <w:r w:rsidR="00271610">
        <w:rPr>
          <w:rFonts w:hint="eastAsia"/>
        </w:rPr>
        <w:t xml:space="preserve"> </w:t>
      </w:r>
      <w:r>
        <w:fldChar w:fldCharType="begin"/>
      </w:r>
      <w:r>
        <w:instrText xml:space="preserve"> REF _Ref115510613 \r \h </w:instrText>
      </w:r>
      <w:r>
        <w:fldChar w:fldCharType="separate"/>
      </w:r>
      <w:r w:rsidR="00127171">
        <w:t>(35</w:t>
      </w:r>
      <w:r>
        <w:fldChar w:fldCharType="end"/>
      </w:r>
      <w:r>
        <w:t>)-</w:t>
      </w:r>
      <w:r>
        <w:fldChar w:fldCharType="begin"/>
      </w:r>
      <w:r>
        <w:instrText xml:space="preserve"> REF _Ref115510614 \r \h </w:instrText>
      </w:r>
      <w:r>
        <w:fldChar w:fldCharType="separate"/>
      </w:r>
      <w:r w:rsidR="00127171">
        <w:t>(36</w:t>
      </w:r>
      <w:r>
        <w:fldChar w:fldCharType="end"/>
      </w:r>
      <w:r>
        <w:t>)</w:t>
      </w:r>
      <w:r w:rsidR="00271610">
        <w:t xml:space="preserve"> </w:t>
      </w:r>
      <w:r>
        <w:t>所示。</w:t>
      </w:r>
    </w:p>
    <w:p w14:paraId="3062193B" w14:textId="77777777" w:rsidR="00035F4E" w:rsidRDefault="00035F4E" w:rsidP="00D76BB8">
      <w:pPr>
        <w:tabs>
          <w:tab w:val="clear" w:pos="900"/>
          <w:tab w:val="clear" w:pos="1080"/>
          <w:tab w:val="clear" w:pos="1440"/>
        </w:tabs>
        <w:ind w:firstLine="0"/>
        <w:jc w:val="left"/>
      </w:pPr>
    </w:p>
    <w:p w14:paraId="3E6EC3E0" w14:textId="77777777" w:rsidR="00035F4E" w:rsidRDefault="00CF1CA1" w:rsidP="00D76BB8">
      <w:pPr>
        <w:pStyle w:val="Example"/>
      </w:pPr>
      <w:bookmarkStart w:id="68" w:name="_Ref115510613"/>
      <w:r>
        <w:t>)</w:t>
      </w:r>
      <w:r>
        <w:tab/>
        <w:t>Google</w:t>
      </w:r>
      <w:r>
        <w:rPr>
          <w:lang w:eastAsia="zh-TW"/>
        </w:rPr>
        <w:t>翻譯處理「你吃了什麼嗎」的歷程：</w:t>
      </w:r>
      <w:bookmarkEnd w:id="68"/>
    </w:p>
    <w:p w14:paraId="3A5D413E" w14:textId="77777777" w:rsidR="00035F4E" w:rsidRDefault="00CF1CA1" w:rsidP="00D76BB8">
      <w:pPr>
        <w:pStyle w:val="Gloss0"/>
      </w:pPr>
      <w:r>
        <w:t>P(</w:t>
      </w:r>
      <w:proofErr w:type="spellStart"/>
      <w:r>
        <w:t>end</w:t>
      </w:r>
      <w:proofErr w:type="spellEnd"/>
      <w:r>
        <w:t>|</w:t>
      </w:r>
      <w:r>
        <w:t>你吃了什麼嗎</w:t>
      </w:r>
      <w:r>
        <w:t>) * P(</w:t>
      </w:r>
      <w:r>
        <w:t>嗎</w:t>
      </w:r>
      <w:r>
        <w:t>|</w:t>
      </w:r>
      <w:r>
        <w:t>你吃了什麼</w:t>
      </w:r>
      <w:r>
        <w:t>) * P(</w:t>
      </w:r>
      <w:r>
        <w:t>麼</w:t>
      </w:r>
      <w:r>
        <w:t>|</w:t>
      </w:r>
      <w:r>
        <w:t>你吃了什</w:t>
      </w:r>
      <w:r>
        <w:t>) * P(</w:t>
      </w:r>
      <w:r>
        <w:t>什</w:t>
      </w:r>
      <w:r>
        <w:t>|</w:t>
      </w:r>
      <w:r>
        <w:t>你吃了</w:t>
      </w:r>
      <w:r>
        <w:t>) * P(</w:t>
      </w:r>
      <w:r>
        <w:t>了</w:t>
      </w:r>
      <w:r>
        <w:t>|</w:t>
      </w:r>
      <w:r>
        <w:t>你吃</w:t>
      </w:r>
      <w:r>
        <w:t xml:space="preserve">) </w:t>
      </w:r>
    </w:p>
    <w:p w14:paraId="269CAB56" w14:textId="77777777" w:rsidR="00035F4E" w:rsidRDefault="00CF1CA1" w:rsidP="00D76BB8">
      <w:pPr>
        <w:pStyle w:val="Gloss0"/>
      </w:pPr>
      <w:r>
        <w:t>* P(</w:t>
      </w:r>
      <w:r>
        <w:t>吃</w:t>
      </w:r>
      <w:r>
        <w:t>|</w:t>
      </w:r>
      <w:r>
        <w:t>你</w:t>
      </w:r>
      <w:r>
        <w:t>) * P(</w:t>
      </w:r>
      <w:r>
        <w:t>你</w:t>
      </w:r>
      <w:r>
        <w:t>|</w:t>
      </w:r>
      <w:proofErr w:type="spellStart"/>
      <w:r>
        <w:t>bgn</w:t>
      </w:r>
      <w:proofErr w:type="spellEnd"/>
      <w:r>
        <w:t>)</w:t>
      </w:r>
    </w:p>
    <w:p w14:paraId="6365C47A" w14:textId="77777777" w:rsidR="00035F4E" w:rsidRDefault="00CF1CA1" w:rsidP="00D76BB8">
      <w:pPr>
        <w:pStyle w:val="Example"/>
      </w:pPr>
      <w:bookmarkStart w:id="69" w:name="_Ref115510614"/>
      <w:r>
        <w:t>)</w:t>
      </w:r>
      <w:r>
        <w:tab/>
        <w:t>Google</w:t>
      </w:r>
      <w:r>
        <w:rPr>
          <w:lang w:eastAsia="zh-TW"/>
        </w:rPr>
        <w:t>翻譯處理「你是不是吃了什麼」的歷程：</w:t>
      </w:r>
      <w:bookmarkEnd w:id="69"/>
    </w:p>
    <w:p w14:paraId="522F6C0A" w14:textId="77777777" w:rsidR="00035F4E" w:rsidRDefault="00CF1CA1" w:rsidP="00D76BB8">
      <w:pPr>
        <w:pStyle w:val="Gloss0"/>
      </w:pPr>
      <w:r>
        <w:t>P(</w:t>
      </w:r>
      <w:proofErr w:type="spellStart"/>
      <w:r>
        <w:t>end</w:t>
      </w:r>
      <w:proofErr w:type="spellEnd"/>
      <w:r>
        <w:t>|</w:t>
      </w:r>
      <w:r>
        <w:t>你是不是吃了什麼</w:t>
      </w:r>
      <w:r>
        <w:t>) * P(</w:t>
      </w:r>
      <w:r>
        <w:t>麼</w:t>
      </w:r>
      <w:r>
        <w:t>|</w:t>
      </w:r>
      <w:r>
        <w:t>你是不是吃了什</w:t>
      </w:r>
      <w:r>
        <w:t>) * P(</w:t>
      </w:r>
      <w:r>
        <w:t>什</w:t>
      </w:r>
      <w:r>
        <w:t>|</w:t>
      </w:r>
      <w:r>
        <w:t>你是不是吃了</w:t>
      </w:r>
      <w:r>
        <w:t xml:space="preserve">) </w:t>
      </w:r>
    </w:p>
    <w:p w14:paraId="00508ECF" w14:textId="77777777" w:rsidR="00035F4E" w:rsidRDefault="00CF1CA1" w:rsidP="00D76BB8">
      <w:pPr>
        <w:pStyle w:val="Gloss0"/>
      </w:pPr>
      <w:r>
        <w:t>* P(</w:t>
      </w:r>
      <w:r>
        <w:t>了</w:t>
      </w:r>
      <w:r>
        <w:t>|</w:t>
      </w:r>
      <w:r>
        <w:t>你是不是吃</w:t>
      </w:r>
      <w:r>
        <w:t>) * P(</w:t>
      </w:r>
      <w:r>
        <w:t>吃</w:t>
      </w:r>
      <w:r>
        <w:t>|</w:t>
      </w:r>
      <w:r>
        <w:t>你是不是</w:t>
      </w:r>
      <w:r>
        <w:t>) * P(</w:t>
      </w:r>
      <w:r>
        <w:t>是</w:t>
      </w:r>
      <w:r>
        <w:t>|</w:t>
      </w:r>
      <w:r>
        <w:t>你是不</w:t>
      </w:r>
      <w:r>
        <w:t>) * P(</w:t>
      </w:r>
      <w:r>
        <w:t>不</w:t>
      </w:r>
      <w:r>
        <w:t>|</w:t>
      </w:r>
      <w:r>
        <w:t>你是</w:t>
      </w:r>
      <w:r>
        <w:t>) * P(</w:t>
      </w:r>
      <w:r>
        <w:t>是</w:t>
      </w:r>
      <w:r>
        <w:t>|</w:t>
      </w:r>
      <w:r>
        <w:t>你</w:t>
      </w:r>
      <w:r>
        <w:t>) * P(</w:t>
      </w:r>
      <w:r>
        <w:t>你</w:t>
      </w:r>
      <w:r>
        <w:t>|</w:t>
      </w:r>
      <w:proofErr w:type="spellStart"/>
      <w:r>
        <w:t>bgn</w:t>
      </w:r>
      <w:proofErr w:type="spellEnd"/>
      <w:r>
        <w:t>)</w:t>
      </w:r>
    </w:p>
    <w:p w14:paraId="2D834024" w14:textId="77777777" w:rsidR="00035F4E" w:rsidRDefault="00035F4E" w:rsidP="00D76BB8">
      <w:pPr>
        <w:ind w:firstLine="0"/>
      </w:pPr>
    </w:p>
    <w:p w14:paraId="1F406D9D" w14:textId="56F6D53A" w:rsidR="00035F4E" w:rsidRDefault="00CF1CA1" w:rsidP="00D76BB8">
      <w:pPr>
        <w:ind w:firstLine="0"/>
      </w:pPr>
      <w:r>
        <w:t>從</w:t>
      </w:r>
      <w:r w:rsidR="005C211C">
        <w:rPr>
          <w:rFonts w:hint="eastAsia"/>
        </w:rPr>
        <w:t xml:space="preserve"> </w:t>
      </w:r>
      <w:r>
        <w:fldChar w:fldCharType="begin"/>
      </w:r>
      <w:r>
        <w:instrText xml:space="preserve"> REF _Ref115510613 \r \h </w:instrText>
      </w:r>
      <w:r>
        <w:fldChar w:fldCharType="separate"/>
      </w:r>
      <w:r w:rsidR="00127171">
        <w:t>(35</w:t>
      </w:r>
      <w:r>
        <w:fldChar w:fldCharType="end"/>
      </w:r>
      <w:r>
        <w:t>)</w:t>
      </w:r>
      <w:r w:rsidR="005C211C">
        <w:t xml:space="preserve"> </w:t>
      </w:r>
      <w:r>
        <w:t>我們可以看到，會影響整個句子是偏向</w:t>
      </w:r>
      <w:r>
        <w:rPr>
          <w:lang w:val="pt-BR"/>
        </w:rPr>
        <w:t xml:space="preserve"> </w:t>
      </w:r>
      <w:r>
        <w:rPr>
          <w:i/>
          <w:iCs/>
          <w:lang w:val="pt-BR"/>
        </w:rPr>
        <w:t xml:space="preserve">wh </w:t>
      </w:r>
      <w:r>
        <w:rPr>
          <w:lang w:val="pt-BR"/>
        </w:rPr>
        <w:t>問句</w:t>
      </w:r>
      <w:r>
        <w:t>或是</w:t>
      </w:r>
      <w:r>
        <w:rPr>
          <w:lang w:val="pt-BR"/>
        </w:rPr>
        <w:t xml:space="preserve"> </w:t>
      </w:r>
      <w:proofErr w:type="spellStart"/>
      <w:r>
        <w:rPr>
          <w:i/>
          <w:iCs/>
          <w:lang w:val="pt-BR"/>
        </w:rPr>
        <w:t>yes</w:t>
      </w:r>
      <w:r>
        <w:rPr>
          <w:lang w:val="pt-BR"/>
        </w:rPr>
        <w:t>-</w:t>
      </w:r>
      <w:r>
        <w:rPr>
          <w:i/>
          <w:iCs/>
          <w:lang w:val="pt-BR"/>
        </w:rPr>
        <w:t>no</w:t>
      </w:r>
      <w:proofErr w:type="spellEnd"/>
      <w:r>
        <w:rPr>
          <w:lang w:val="pt-BR"/>
        </w:rPr>
        <w:t xml:space="preserve"> </w:t>
      </w:r>
      <w:r>
        <w:rPr>
          <w:lang w:val="pt-BR"/>
        </w:rPr>
        <w:t>問句</w:t>
      </w:r>
      <w:r>
        <w:t>的「嗎」</w:t>
      </w:r>
      <w:r>
        <w:rPr>
          <w:lang w:val="pt-BR"/>
        </w:rPr>
        <w:t>，</w:t>
      </w:r>
      <w:r>
        <w:t>只佔了一個位子；但是</w:t>
      </w:r>
      <w:r w:rsidR="005C211C">
        <w:rPr>
          <w:rFonts w:hint="eastAsia"/>
        </w:rPr>
        <w:t xml:space="preserve"> </w:t>
      </w:r>
      <w:r>
        <w:fldChar w:fldCharType="begin"/>
      </w:r>
      <w:r>
        <w:instrText xml:space="preserve"> REF _Ref115510614 \r \h </w:instrText>
      </w:r>
      <w:r>
        <w:fldChar w:fldCharType="separate"/>
      </w:r>
      <w:r w:rsidR="00127171">
        <w:t>(36</w:t>
      </w:r>
      <w:r>
        <w:fldChar w:fldCharType="end"/>
      </w:r>
      <w:r>
        <w:t>)</w:t>
      </w:r>
      <w:r w:rsidR="005C211C">
        <w:t xml:space="preserve"> </w:t>
      </w:r>
      <w:r>
        <w:t>的「你是不是吃了什麼」中有三個變數</w:t>
      </w:r>
      <w:r>
        <w:t xml:space="preserve"> (</w:t>
      </w:r>
      <w:r>
        <w:t>是，不，是</w:t>
      </w:r>
      <w:r>
        <w:t xml:space="preserve">) </w:t>
      </w:r>
      <w:r>
        <w:t>會影響整個句子的解讀方向，因此在資料分佈上的比重以及翻譯</w:t>
      </w:r>
      <w:r>
        <w:t xml:space="preserve"> encode-decode </w:t>
      </w:r>
      <w:r>
        <w:t>的任務中，</w:t>
      </w:r>
      <w:r>
        <w:t>A-</w:t>
      </w:r>
      <w:r>
        <w:rPr>
          <w:i/>
          <w:iCs/>
        </w:rPr>
        <w:t>not</w:t>
      </w:r>
      <w:r>
        <w:t xml:space="preserve">-A </w:t>
      </w:r>
      <w:r>
        <w:t>的影響比較大。即使從語言學的角度來看，</w:t>
      </w:r>
      <w:r>
        <w:t>A-</w:t>
      </w:r>
      <w:r>
        <w:rPr>
          <w:i/>
          <w:iCs/>
        </w:rPr>
        <w:t>not</w:t>
      </w:r>
      <w:r>
        <w:t xml:space="preserve">-A </w:t>
      </w:r>
      <w:r>
        <w:t>是個有其特殊規律的問句結構</w:t>
      </w:r>
      <w:r>
        <w:t xml:space="preserve"> (</w:t>
      </w:r>
      <w:proofErr w:type="spellStart"/>
      <w:r>
        <w:t>Hagstrom</w:t>
      </w:r>
      <w:proofErr w:type="spellEnd"/>
      <w:r>
        <w:t xml:space="preserve"> 2006)</w:t>
      </w:r>
      <w:r>
        <w:t>，「嗎」是一個有特殊功能的功能核心詞</w:t>
      </w:r>
      <w:r>
        <w:t xml:space="preserve"> (functional head)</w:t>
      </w:r>
      <w:r>
        <w:t>，但只看文字線性排序資料的</w:t>
      </w:r>
      <w:r>
        <w:t xml:space="preserve"> data-driven NLP </w:t>
      </w:r>
      <w:r>
        <w:t>運算程式不知道</w:t>
      </w:r>
      <w:r>
        <w:t xml:space="preserve"> A-</w:t>
      </w:r>
      <w:r>
        <w:rPr>
          <w:i/>
          <w:iCs/>
        </w:rPr>
        <w:t>not</w:t>
      </w:r>
      <w:r>
        <w:t xml:space="preserve">-A </w:t>
      </w:r>
      <w:r>
        <w:t>問句無法與</w:t>
      </w:r>
      <w:r>
        <w:t xml:space="preserve"> </w:t>
      </w:r>
      <w:proofErr w:type="spellStart"/>
      <w:r>
        <w:rPr>
          <w:i/>
          <w:iCs/>
        </w:rPr>
        <w:t>wh</w:t>
      </w:r>
      <w:proofErr w:type="spellEnd"/>
      <w:r>
        <w:rPr>
          <w:i/>
          <w:iCs/>
        </w:rPr>
        <w:t xml:space="preserve"> </w:t>
      </w:r>
      <w:r>
        <w:t>問句取得相同的疑問範域，也不知道「嗎」有其特定的句法</w:t>
      </w:r>
      <w:r>
        <w:t>/</w:t>
      </w:r>
      <w:r>
        <w:t>語意</w:t>
      </w:r>
      <w:r>
        <w:t>/</w:t>
      </w:r>
      <w:r>
        <w:t>語用功能存在，對此類</w:t>
      </w:r>
      <w:r>
        <w:t xml:space="preserve"> data-driven NLP </w:t>
      </w:r>
      <w:r>
        <w:t>運算程式來說，問句符號的影響甚至大於「嗎」這個語言功能</w:t>
      </w:r>
      <w:r w:rsidR="002826A4">
        <w:rPr>
          <w:rFonts w:hint="eastAsia"/>
        </w:rPr>
        <w:t>核心</w:t>
      </w:r>
      <w:r>
        <w:rPr>
          <w:rFonts w:hint="eastAsia"/>
        </w:rPr>
        <w:t>詞</w:t>
      </w:r>
      <w:r>
        <w:t>。</w:t>
      </w:r>
    </w:p>
    <w:p w14:paraId="05B9DB4F" w14:textId="4D7E7235" w:rsidR="00035F4E" w:rsidRDefault="00CF1CA1" w:rsidP="00BC1B43">
      <w:pPr>
        <w:rPr>
          <w:rFonts w:ascii="Cambria" w:hAnsi="Cambria" w:cs="Apple Color Emoji"/>
        </w:rPr>
      </w:pPr>
      <w:r>
        <w:lastRenderedPageBreak/>
        <w:t>在</w:t>
      </w:r>
      <w:r>
        <w:fldChar w:fldCharType="begin"/>
      </w:r>
      <w:r>
        <w:instrText xml:space="preserve"> REF _Ref115521941 \r \h </w:instrText>
      </w:r>
      <w:r w:rsidR="00BC1B43">
        <w:instrText xml:space="preserve"> \* MERGEFORMAT </w:instrText>
      </w:r>
      <w:r>
        <w:fldChar w:fldCharType="separate"/>
      </w:r>
      <w:r w:rsidR="00127171">
        <w:t>2.1.3</w:t>
      </w:r>
      <w:r>
        <w:fldChar w:fldCharType="end"/>
      </w:r>
      <w:r>
        <w:t>節我們討論過</w:t>
      </w:r>
      <w:r>
        <w:rPr>
          <w:rFonts w:ascii="Cambria" w:hAnsi="Cambria" w:cs="Apple Color Emoji"/>
        </w:rPr>
        <w:t>「都」與其</w:t>
      </w:r>
      <w:r>
        <w:t>核可的</w:t>
      </w:r>
      <w:r>
        <w:rPr>
          <w:rFonts w:ascii="Apple Color Emoji" w:hAnsi="Apple Color Emoji" w:cs="Apple Color Emoji"/>
        </w:rPr>
        <w:t>全稱量化</w:t>
      </w:r>
      <w:proofErr w:type="spellStart"/>
      <w:r>
        <w:rPr>
          <w:i/>
          <w:iCs/>
        </w:rPr>
        <w:t>wh</w:t>
      </w:r>
      <w:proofErr w:type="spellEnd"/>
      <w:r>
        <w:rPr>
          <w:i/>
          <w:iCs/>
        </w:rPr>
        <w:t xml:space="preserve"> </w:t>
      </w:r>
      <w:r>
        <w:rPr>
          <w:rFonts w:ascii="Cambria" w:hAnsi="Cambria" w:cs="Apple Color Emoji"/>
        </w:rPr>
        <w:t>詞之間的</w:t>
      </w:r>
      <w:r>
        <w:rPr>
          <w:rFonts w:ascii="Cambria" w:hAnsi="Cambria" w:cs="Apple Color Emoji"/>
        </w:rPr>
        <w:t xml:space="preserve"> </w:t>
      </w:r>
      <w:r>
        <w:t xml:space="preserve">c-command </w:t>
      </w:r>
      <w:r>
        <w:rPr>
          <w:rFonts w:ascii="Cambria" w:hAnsi="Cambria" w:cs="Apple Color Emoji"/>
        </w:rPr>
        <w:t>結構關係</w:t>
      </w:r>
      <w:r>
        <w:rPr>
          <w:rFonts w:ascii="Cambria" w:hAnsi="Cambria" w:cs="Apple Color Emoji"/>
        </w:rPr>
        <w:t xml:space="preserve"> </w:t>
      </w:r>
      <w:r>
        <w:t>(</w:t>
      </w:r>
      <w:r>
        <w:rPr>
          <w:rFonts w:ascii="Cambria" w:hAnsi="Cambria" w:cs="Apple Color Emoji"/>
        </w:rPr>
        <w:t>見</w:t>
      </w:r>
      <w:r w:rsidR="006951D5">
        <w:rPr>
          <w:rFonts w:ascii="Cambria" w:hAnsi="Cambria" w:cs="Apple Color Emoji" w:hint="eastAsia"/>
        </w:rPr>
        <w:t xml:space="preserve"> </w:t>
      </w:r>
      <w:r>
        <w:fldChar w:fldCharType="begin"/>
      </w:r>
      <w:r>
        <w:instrText xml:space="preserve"> REF _Ref114749982 \r \h </w:instrText>
      </w:r>
      <w:r w:rsidR="00BC1B43">
        <w:instrText xml:space="preserve"> \* MERGEFORMAT </w:instrText>
      </w:r>
      <w:r>
        <w:fldChar w:fldCharType="separate"/>
      </w:r>
      <w:r w:rsidR="00127171">
        <w:t>(22</w:t>
      </w:r>
      <w:r>
        <w:fldChar w:fldCharType="end"/>
      </w:r>
      <w:r>
        <w:t>)</w:t>
      </w:r>
      <w:r w:rsidR="006951D5">
        <w:t xml:space="preserve"> </w:t>
      </w:r>
      <w:r>
        <w:t>與</w:t>
      </w:r>
      <w:r w:rsidR="00A07481">
        <w:rPr>
          <w:rFonts w:hint="eastAsia"/>
        </w:rPr>
        <w:t xml:space="preserve"> </w:t>
      </w:r>
      <w:r>
        <w:fldChar w:fldCharType="begin"/>
      </w:r>
      <w:r>
        <w:instrText xml:space="preserve"> REF _Ref114755907 \r \h </w:instrText>
      </w:r>
      <w:r w:rsidR="00BC1B43">
        <w:instrText xml:space="preserve"> \* MERGEFORMAT </w:instrText>
      </w:r>
      <w:r>
        <w:fldChar w:fldCharType="separate"/>
      </w:r>
      <w:r w:rsidR="00127171">
        <w:t>(23</w:t>
      </w:r>
      <w:r>
        <w:fldChar w:fldCharType="end"/>
      </w:r>
      <w:r>
        <w:t>)</w:t>
      </w:r>
      <w:r w:rsidR="00A07481">
        <w:t xml:space="preserve"> </w:t>
      </w:r>
      <w:r>
        <w:t>的對比</w:t>
      </w:r>
      <w:r>
        <w:t>)</w:t>
      </w:r>
      <w:r>
        <w:rPr>
          <w:rFonts w:ascii="Cambria" w:hAnsi="Cambria" w:cs="Apple Color Emoji"/>
        </w:rPr>
        <w:t>，根據</w:t>
      </w:r>
      <w:r w:rsidR="00A07481">
        <w:rPr>
          <w:rFonts w:ascii="Cambria" w:hAnsi="Cambria" w:cs="Apple Color Emoji" w:hint="eastAsia"/>
        </w:rPr>
        <w:t xml:space="preserve"> </w:t>
      </w:r>
      <w:r>
        <w:fldChar w:fldCharType="begin"/>
      </w:r>
      <w:r>
        <w:instrText xml:space="preserve"> REF _Ref115522071 \r \h </w:instrText>
      </w:r>
      <w:r w:rsidR="00BC1B43">
        <w:instrText xml:space="preserve"> \* MERGEFORMAT </w:instrText>
      </w:r>
      <w:r>
        <w:fldChar w:fldCharType="separate"/>
      </w:r>
      <w:r w:rsidR="00127171">
        <w:t>(37</w:t>
      </w:r>
      <w:r>
        <w:fldChar w:fldCharType="end"/>
      </w:r>
      <w:r>
        <w:t>)</w:t>
      </w:r>
      <w:r w:rsidR="00A07481">
        <w:t xml:space="preserve"> </w:t>
      </w:r>
      <w:r>
        <w:rPr>
          <w:rFonts w:ascii="Cambria" w:hAnsi="Cambria" w:cs="Apple Color Emoji"/>
        </w:rPr>
        <w:t>的測試結果，我們發現</w:t>
      </w:r>
      <w:r>
        <w:rPr>
          <w:rFonts w:ascii="Cambria" w:hAnsi="Cambria" w:cs="Apple Color Emoji"/>
        </w:rPr>
        <w:t xml:space="preserve"> </w:t>
      </w:r>
      <w:r>
        <w:t xml:space="preserve">Google </w:t>
      </w:r>
      <w:r>
        <w:rPr>
          <w:rFonts w:ascii="Cambria" w:hAnsi="Cambria" w:cs="Apple Color Emoji"/>
        </w:rPr>
        <w:t>翻譯無法捕捉此結構上的差異，「誰什麼都吃」中的「都」左側的「誰」被錯譯為全稱量化詞，只有在加上問句符號的時候，「誰」才能被正確翻譯為疑問語意。這個翻譯表現的差異再次顯示</w:t>
      </w:r>
      <w:r>
        <w:t>只看文字線性排序資料的</w:t>
      </w:r>
      <w:r>
        <w:t xml:space="preserve"> data-driven NLP </w:t>
      </w:r>
      <w:r>
        <w:t>運算程式在面對需要結構關係</w:t>
      </w:r>
      <w:r>
        <w:t xml:space="preserve"> (</w:t>
      </w:r>
      <w:r>
        <w:t>如</w:t>
      </w:r>
      <w:r>
        <w:t xml:space="preserve"> c-command) </w:t>
      </w:r>
      <w:r>
        <w:t>才能解讀的語言資料時的手足無措</w:t>
      </w:r>
      <w:r w:rsidR="00180E0A">
        <w:rPr>
          <w:rFonts w:hint="eastAsia"/>
        </w:rPr>
        <w:t>。</w:t>
      </w:r>
    </w:p>
    <w:p w14:paraId="461F0CD0" w14:textId="77777777" w:rsidR="00035F4E" w:rsidRDefault="00035F4E" w:rsidP="00D76BB8">
      <w:pPr>
        <w:tabs>
          <w:tab w:val="clear" w:pos="900"/>
          <w:tab w:val="clear" w:pos="1080"/>
          <w:tab w:val="clear" w:pos="1440"/>
        </w:tabs>
        <w:ind w:firstLine="0"/>
        <w:jc w:val="left"/>
      </w:pPr>
    </w:p>
    <w:p w14:paraId="303B5A5C" w14:textId="5261857F" w:rsidR="00035F4E" w:rsidRDefault="00CF1CA1" w:rsidP="00D76BB8">
      <w:pPr>
        <w:pStyle w:val="Example"/>
      </w:pPr>
      <w:bookmarkStart w:id="70" w:name="_Ref115522071"/>
      <w:r>
        <w:t>)</w:t>
      </w:r>
      <w:r>
        <w:tab/>
      </w:r>
      <w:r>
        <w:rPr>
          <w:lang w:eastAsia="zh-TW"/>
        </w:rPr>
        <w:t>「都」</w:t>
      </w:r>
      <w:r>
        <w:rPr>
          <w:rFonts w:ascii="Apple Color Emoji" w:hAnsi="Apple Color Emoji" w:cs="Apple Color Emoji"/>
          <w:lang w:eastAsia="zh-TW"/>
        </w:rPr>
        <w:t>核可全稱量化</w:t>
      </w:r>
      <w:proofErr w:type="spellStart"/>
      <w:r>
        <w:rPr>
          <w:i/>
          <w:iCs/>
          <w:lang w:eastAsia="zh-TW"/>
        </w:rPr>
        <w:t>wh</w:t>
      </w:r>
      <w:proofErr w:type="spellEnd"/>
      <w:r>
        <w:rPr>
          <w:i/>
          <w:iCs/>
          <w:lang w:eastAsia="zh-TW"/>
        </w:rPr>
        <w:t xml:space="preserve"> </w:t>
      </w:r>
      <w:r>
        <w:rPr>
          <w:rFonts w:ascii="Cambria" w:hAnsi="Cambria" w:cs="Apple Color Emoji"/>
          <w:lang w:eastAsia="zh-TW"/>
        </w:rPr>
        <w:t>詞</w:t>
      </w:r>
      <w:r>
        <w:rPr>
          <w:rFonts w:ascii="Apple Color Emoji" w:hAnsi="Apple Color Emoji" w:cs="Apple Color Emoji"/>
          <w:lang w:eastAsia="zh-TW"/>
        </w:rPr>
        <w:t>的結構依存性</w:t>
      </w:r>
      <w:r>
        <w:rPr>
          <w:lang w:eastAsia="zh-TW"/>
        </w:rPr>
        <w:t>：</w:t>
      </w:r>
      <w:r>
        <w:t xml:space="preserve">Google </w:t>
      </w:r>
      <w:r>
        <w:rPr>
          <w:lang w:eastAsia="zh-TW"/>
        </w:rPr>
        <w:t>翻譯結果</w:t>
      </w:r>
      <w:r>
        <w:rPr>
          <w:lang w:eastAsia="zh-TW"/>
        </w:rPr>
        <w:t xml:space="preserve"> (</w:t>
      </w:r>
      <w:r>
        <w:rPr>
          <w:lang w:eastAsia="zh-TW"/>
        </w:rPr>
        <w:t>測試日期</w:t>
      </w:r>
      <w:r>
        <w:rPr>
          <w:lang w:eastAsia="zh-TW"/>
        </w:rPr>
        <w:t>2022/09/30)</w:t>
      </w:r>
      <w:bookmarkEnd w:id="70"/>
    </w:p>
    <w:p w14:paraId="70064A3E" w14:textId="77777777" w:rsidR="00035F4E" w:rsidRDefault="00CF1CA1" w:rsidP="00D76BB8">
      <w:pPr>
        <w:tabs>
          <w:tab w:val="clear" w:pos="900"/>
          <w:tab w:val="clear" w:pos="1080"/>
          <w:tab w:val="clear" w:pos="1440"/>
        </w:tabs>
        <w:ind w:firstLine="0"/>
        <w:jc w:val="left"/>
      </w:pPr>
      <w:r>
        <w:rPr>
          <w:noProof/>
        </w:rPr>
        <w:drawing>
          <wp:inline distT="0" distB="0" distL="0" distR="0" wp14:anchorId="408EB8D8" wp14:editId="3E561E9F">
            <wp:extent cx="5943600" cy="709295"/>
            <wp:effectExtent l="0" t="0" r="0" b="0"/>
            <wp:docPr id="11"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42"/>
                    <pic:cNvPicPr>
                      <a:picLocks noChangeAspect="1" noChangeArrowheads="1"/>
                    </pic:cNvPicPr>
                  </pic:nvPicPr>
                  <pic:blipFill>
                    <a:blip r:embed="rId27"/>
                    <a:stretch>
                      <a:fillRect/>
                    </a:stretch>
                  </pic:blipFill>
                  <pic:spPr bwMode="auto">
                    <a:xfrm>
                      <a:off x="0" y="0"/>
                      <a:ext cx="5943600" cy="709295"/>
                    </a:xfrm>
                    <a:prstGeom prst="rect">
                      <a:avLst/>
                    </a:prstGeom>
                  </pic:spPr>
                </pic:pic>
              </a:graphicData>
            </a:graphic>
          </wp:inline>
        </w:drawing>
      </w:r>
    </w:p>
    <w:p w14:paraId="3C5B3006" w14:textId="77777777" w:rsidR="00035F4E" w:rsidRDefault="00CF1CA1" w:rsidP="00D76BB8">
      <w:pPr>
        <w:tabs>
          <w:tab w:val="clear" w:pos="900"/>
          <w:tab w:val="clear" w:pos="1080"/>
          <w:tab w:val="clear" w:pos="1440"/>
        </w:tabs>
        <w:ind w:firstLine="0"/>
        <w:jc w:val="left"/>
      </w:pPr>
      <w:r>
        <w:rPr>
          <w:noProof/>
        </w:rPr>
        <w:drawing>
          <wp:inline distT="0" distB="0" distL="0" distR="0" wp14:anchorId="08E17FAC" wp14:editId="4DEBAF04">
            <wp:extent cx="5943600" cy="614045"/>
            <wp:effectExtent l="0" t="0" r="0" b="0"/>
            <wp:docPr id="12"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43"/>
                    <pic:cNvPicPr>
                      <a:picLocks noChangeAspect="1" noChangeArrowheads="1"/>
                    </pic:cNvPicPr>
                  </pic:nvPicPr>
                  <pic:blipFill>
                    <a:blip r:embed="rId28"/>
                    <a:stretch>
                      <a:fillRect/>
                    </a:stretch>
                  </pic:blipFill>
                  <pic:spPr bwMode="auto">
                    <a:xfrm>
                      <a:off x="0" y="0"/>
                      <a:ext cx="5943600" cy="614045"/>
                    </a:xfrm>
                    <a:prstGeom prst="rect">
                      <a:avLst/>
                    </a:prstGeom>
                  </pic:spPr>
                </pic:pic>
              </a:graphicData>
            </a:graphic>
          </wp:inline>
        </w:drawing>
      </w:r>
    </w:p>
    <w:p w14:paraId="114E27A1" w14:textId="64BD21EB" w:rsidR="00035F4E" w:rsidRDefault="00CF1CA1" w:rsidP="00D76BB8">
      <w:pPr>
        <w:tabs>
          <w:tab w:val="clear" w:pos="900"/>
          <w:tab w:val="clear" w:pos="1080"/>
          <w:tab w:val="clear" w:pos="1440"/>
        </w:tabs>
        <w:ind w:firstLine="0"/>
        <w:jc w:val="left"/>
      </w:pPr>
      <w:r>
        <w:rPr>
          <w:noProof/>
        </w:rPr>
        <w:drawing>
          <wp:inline distT="0" distB="0" distL="0" distR="0" wp14:anchorId="65A61BDF" wp14:editId="308817AC">
            <wp:extent cx="5943600" cy="665480"/>
            <wp:effectExtent l="0" t="0" r="0" b="0"/>
            <wp:docPr id="1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2"/>
                    <pic:cNvPicPr>
                      <a:picLocks noChangeAspect="1" noChangeArrowheads="1"/>
                    </pic:cNvPicPr>
                  </pic:nvPicPr>
                  <pic:blipFill>
                    <a:blip r:embed="rId29"/>
                    <a:stretch>
                      <a:fillRect/>
                    </a:stretch>
                  </pic:blipFill>
                  <pic:spPr bwMode="auto">
                    <a:xfrm>
                      <a:off x="0" y="0"/>
                      <a:ext cx="5943600" cy="665480"/>
                    </a:xfrm>
                    <a:prstGeom prst="rect">
                      <a:avLst/>
                    </a:prstGeom>
                  </pic:spPr>
                </pic:pic>
              </a:graphicData>
            </a:graphic>
          </wp:inline>
        </w:drawing>
      </w:r>
    </w:p>
    <w:p w14:paraId="46CB151A" w14:textId="77F57363" w:rsidR="006C164B" w:rsidRDefault="006C164B" w:rsidP="00D76BB8">
      <w:pPr>
        <w:tabs>
          <w:tab w:val="clear" w:pos="900"/>
          <w:tab w:val="clear" w:pos="1080"/>
          <w:tab w:val="clear" w:pos="1440"/>
        </w:tabs>
        <w:ind w:firstLine="0"/>
        <w:jc w:val="left"/>
      </w:pPr>
    </w:p>
    <w:p w14:paraId="14F6C749" w14:textId="1DECA58D" w:rsidR="0068446B" w:rsidRDefault="00646372" w:rsidP="00255ACD">
      <w:pPr>
        <w:ind w:firstLine="0"/>
      </w:pPr>
      <w:r>
        <w:rPr>
          <w:rFonts w:hint="eastAsia"/>
        </w:rPr>
        <w:t>在業界實務層面，若依賴此類以線性字符排列為本的</w:t>
      </w:r>
      <w:r>
        <w:t xml:space="preserve">NLP </w:t>
      </w:r>
      <w:r>
        <w:t>運算程式</w:t>
      </w:r>
      <w:r>
        <w:rPr>
          <w:rFonts w:hint="eastAsia"/>
        </w:rPr>
        <w:t>進行</w:t>
      </w:r>
      <w:r w:rsidR="00462CD7">
        <w:rPr>
          <w:rFonts w:hint="eastAsia"/>
        </w:rPr>
        <w:t>商業合約條文翻譯</w:t>
      </w:r>
      <w:r>
        <w:rPr>
          <w:rFonts w:hint="eastAsia"/>
        </w:rPr>
        <w:t>，</w:t>
      </w:r>
      <w:r w:rsidR="00462CD7">
        <w:rPr>
          <w:rFonts w:hint="eastAsia"/>
        </w:rPr>
        <w:t>會產出如</w:t>
      </w:r>
      <w:r w:rsidR="006A36BD">
        <w:rPr>
          <w:rFonts w:hint="eastAsia"/>
        </w:rPr>
        <w:t xml:space="preserve"> </w:t>
      </w:r>
      <w:r w:rsidR="00462CD7">
        <w:fldChar w:fldCharType="begin"/>
      </w:r>
      <w:r w:rsidR="00462CD7">
        <w:instrText xml:space="preserve"> </w:instrText>
      </w:r>
      <w:r w:rsidR="00462CD7">
        <w:rPr>
          <w:rFonts w:hint="eastAsia"/>
        </w:rPr>
        <w:instrText>REF _Ref118236451 \r \h</w:instrText>
      </w:r>
      <w:r w:rsidR="00462CD7">
        <w:instrText xml:space="preserve"> </w:instrText>
      </w:r>
      <w:r w:rsidR="00462CD7">
        <w:fldChar w:fldCharType="separate"/>
      </w:r>
      <w:r w:rsidR="00127171">
        <w:t>(38</w:t>
      </w:r>
      <w:r w:rsidR="00462CD7">
        <w:fldChar w:fldCharType="end"/>
      </w:r>
      <w:r w:rsidR="00462CD7">
        <w:t>)</w:t>
      </w:r>
      <w:r w:rsidR="006A36BD">
        <w:t xml:space="preserve"> </w:t>
      </w:r>
      <w:r w:rsidR="00462CD7">
        <w:rPr>
          <w:rFonts w:hint="eastAsia"/>
        </w:rPr>
        <w:t>的結果，很清楚的可以看到兩句條文中的</w:t>
      </w:r>
      <w:r w:rsidR="00462CD7">
        <w:rPr>
          <w:rFonts w:hint="eastAsia"/>
        </w:rPr>
        <w:t xml:space="preserve"> </w:t>
      </w:r>
      <w:proofErr w:type="spellStart"/>
      <w:r w:rsidR="00462CD7" w:rsidRPr="0080746E">
        <w:rPr>
          <w:i/>
          <w:iCs/>
        </w:rPr>
        <w:t>wh</w:t>
      </w:r>
      <w:proofErr w:type="spellEnd"/>
      <w:r w:rsidR="00462CD7">
        <w:t xml:space="preserve"> </w:t>
      </w:r>
      <w:r w:rsidR="00462CD7">
        <w:rPr>
          <w:rFonts w:hint="eastAsia"/>
        </w:rPr>
        <w:t>詞都被錯解</w:t>
      </w:r>
      <w:r w:rsidR="00F9034C">
        <w:rPr>
          <w:rFonts w:hint="eastAsia"/>
        </w:rPr>
        <w:t>，</w:t>
      </w:r>
      <w:r w:rsidR="001E3BE5">
        <w:rPr>
          <w:rFonts w:hint="eastAsia"/>
        </w:rPr>
        <w:t>若未來跨國商務使用的</w:t>
      </w:r>
      <w:r w:rsidR="001E3BE5">
        <w:rPr>
          <w:rFonts w:hint="eastAsia"/>
        </w:rPr>
        <w:t xml:space="preserve"> </w:t>
      </w:r>
      <w:r w:rsidR="001E3BE5">
        <w:t xml:space="preserve">NLP/NLU </w:t>
      </w:r>
      <w:r w:rsidR="001E3BE5">
        <w:rPr>
          <w:rFonts w:hint="eastAsia"/>
        </w:rPr>
        <w:t>服務亦以線性字符排列為設計核心，如</w:t>
      </w:r>
      <w:r w:rsidR="00754168">
        <w:rPr>
          <w:rFonts w:hint="eastAsia"/>
        </w:rPr>
        <w:t xml:space="preserve"> </w:t>
      </w:r>
      <w:r w:rsidR="00725C60">
        <w:fldChar w:fldCharType="begin"/>
      </w:r>
      <w:r w:rsidR="00725C60">
        <w:instrText xml:space="preserve"> </w:instrText>
      </w:r>
      <w:r w:rsidR="00725C60">
        <w:rPr>
          <w:rFonts w:hint="eastAsia"/>
        </w:rPr>
        <w:instrText>REF _Ref118236451 \r \h</w:instrText>
      </w:r>
      <w:r w:rsidR="00725C60">
        <w:instrText xml:space="preserve"> </w:instrText>
      </w:r>
      <w:r w:rsidR="00725C60">
        <w:fldChar w:fldCharType="separate"/>
      </w:r>
      <w:r w:rsidR="00127171">
        <w:t>(38</w:t>
      </w:r>
      <w:r w:rsidR="00725C60">
        <w:fldChar w:fldCharType="end"/>
      </w:r>
      <w:r w:rsidR="00725C60">
        <w:t>)</w:t>
      </w:r>
      <w:r w:rsidR="00754168">
        <w:t xml:space="preserve"> </w:t>
      </w:r>
      <w:r w:rsidR="00725C60">
        <w:rPr>
          <w:rFonts w:hint="eastAsia"/>
        </w:rPr>
        <w:t>的結果就可能會造成相當程度的損失</w:t>
      </w:r>
      <w:r w:rsidR="00996D1E">
        <w:rPr>
          <w:rFonts w:hint="eastAsia"/>
        </w:rPr>
        <w:t>。</w:t>
      </w:r>
    </w:p>
    <w:p w14:paraId="1806D783" w14:textId="59868D49" w:rsidR="0068446B" w:rsidRDefault="0068446B" w:rsidP="00D76BB8">
      <w:pPr>
        <w:tabs>
          <w:tab w:val="clear" w:pos="900"/>
          <w:tab w:val="clear" w:pos="1080"/>
          <w:tab w:val="clear" w:pos="1440"/>
        </w:tabs>
        <w:ind w:firstLine="0"/>
        <w:jc w:val="left"/>
      </w:pPr>
    </w:p>
    <w:p w14:paraId="19E71B6A" w14:textId="442B7A9B" w:rsidR="0068446B" w:rsidRDefault="0068446B" w:rsidP="00D76BB8">
      <w:pPr>
        <w:pStyle w:val="Example"/>
      </w:pPr>
      <w:bookmarkStart w:id="71" w:name="_Ref118236451"/>
      <w:r>
        <w:t>)</w:t>
      </w:r>
      <w:r>
        <w:tab/>
      </w:r>
      <w:r w:rsidR="009C2CA0">
        <w:rPr>
          <w:rFonts w:hint="eastAsia"/>
          <w:lang w:eastAsia="zh-TW"/>
        </w:rPr>
        <w:t>類商業合約條文測試：</w:t>
      </w:r>
      <w:r>
        <w:t xml:space="preserve">Google </w:t>
      </w:r>
      <w:r>
        <w:rPr>
          <w:lang w:eastAsia="zh-TW"/>
        </w:rPr>
        <w:t>翻譯結果</w:t>
      </w:r>
      <w:r>
        <w:rPr>
          <w:lang w:eastAsia="zh-TW"/>
        </w:rPr>
        <w:t xml:space="preserve"> (</w:t>
      </w:r>
      <w:r>
        <w:rPr>
          <w:lang w:eastAsia="zh-TW"/>
        </w:rPr>
        <w:t>測試日期</w:t>
      </w:r>
      <w:r>
        <w:rPr>
          <w:lang w:eastAsia="zh-TW"/>
        </w:rPr>
        <w:t>2022/09/30)</w:t>
      </w:r>
      <w:bookmarkEnd w:id="71"/>
    </w:p>
    <w:p w14:paraId="17ADCF80" w14:textId="26B611F7" w:rsidR="006C164B" w:rsidRDefault="00AA5D97" w:rsidP="00D76BB8">
      <w:pPr>
        <w:tabs>
          <w:tab w:val="clear" w:pos="900"/>
          <w:tab w:val="clear" w:pos="1080"/>
          <w:tab w:val="clear" w:pos="1440"/>
        </w:tabs>
        <w:ind w:firstLine="0"/>
        <w:jc w:val="left"/>
      </w:pPr>
      <w:r w:rsidRPr="00AA5D97">
        <w:rPr>
          <w:noProof/>
        </w:rPr>
        <w:drawing>
          <wp:inline distT="0" distB="0" distL="0" distR="0" wp14:anchorId="31DC0613" wp14:editId="1AC733C2">
            <wp:extent cx="5943600" cy="72961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729615"/>
                    </a:xfrm>
                    <a:prstGeom prst="rect">
                      <a:avLst/>
                    </a:prstGeom>
                  </pic:spPr>
                </pic:pic>
              </a:graphicData>
            </a:graphic>
          </wp:inline>
        </w:drawing>
      </w:r>
    </w:p>
    <w:p w14:paraId="7B7D9061" w14:textId="77777777" w:rsidR="00316226" w:rsidRDefault="00316226" w:rsidP="00D76BB8">
      <w:pPr>
        <w:tabs>
          <w:tab w:val="clear" w:pos="900"/>
          <w:tab w:val="clear" w:pos="1080"/>
          <w:tab w:val="clear" w:pos="1440"/>
        </w:tabs>
        <w:ind w:firstLine="0"/>
        <w:jc w:val="left"/>
      </w:pPr>
    </w:p>
    <w:p w14:paraId="3338D597" w14:textId="77777777" w:rsidR="00406D20" w:rsidRPr="00B0466F" w:rsidRDefault="004F7F6C" w:rsidP="00C773AE">
      <w:pPr>
        <w:rPr>
          <w:color w:val="000000" w:themeColor="text1"/>
        </w:rPr>
      </w:pPr>
      <w:r w:rsidRPr="00B0466F">
        <w:rPr>
          <w:rFonts w:hint="eastAsia"/>
          <w:color w:val="000000" w:themeColor="text1"/>
        </w:rPr>
        <w:t>最後，</w:t>
      </w:r>
      <w:r w:rsidR="00316226" w:rsidRPr="00B0466F">
        <w:rPr>
          <w:rFonts w:hint="eastAsia"/>
          <w:color w:val="000000" w:themeColor="text1"/>
        </w:rPr>
        <w:t>我也測試了最先進的</w:t>
      </w:r>
      <w:r w:rsidR="00316226" w:rsidRPr="00B0466F">
        <w:rPr>
          <w:color w:val="000000" w:themeColor="text1"/>
        </w:rPr>
        <w:t xml:space="preserve"> </w:t>
      </w:r>
      <w:proofErr w:type="spellStart"/>
      <w:r w:rsidR="00316226" w:rsidRPr="00B0466F">
        <w:rPr>
          <w:color w:val="000000" w:themeColor="text1"/>
        </w:rPr>
        <w:t>ChatGPT</w:t>
      </w:r>
      <w:proofErr w:type="spellEnd"/>
      <w:r w:rsidR="00316226" w:rsidRPr="00B0466F">
        <w:rPr>
          <w:color w:val="000000" w:themeColor="text1"/>
        </w:rPr>
        <w:t xml:space="preserve"> </w:t>
      </w:r>
      <w:r w:rsidR="006A05D9" w:rsidRPr="00B0466F">
        <w:rPr>
          <w:color w:val="000000" w:themeColor="text1"/>
        </w:rPr>
        <w:t xml:space="preserve">3.5 </w:t>
      </w:r>
      <w:r w:rsidR="00316226" w:rsidRPr="00B0466F">
        <w:rPr>
          <w:rFonts w:hint="eastAsia"/>
          <w:color w:val="000000" w:themeColor="text1"/>
        </w:rPr>
        <w:t>判讀中文</w:t>
      </w:r>
      <w:r w:rsidR="0019699B" w:rsidRPr="00B0466F">
        <w:rPr>
          <w:rFonts w:hint="eastAsia"/>
          <w:color w:val="000000" w:themeColor="text1"/>
        </w:rPr>
        <w:t xml:space="preserve"> </w:t>
      </w:r>
      <w:proofErr w:type="spellStart"/>
      <w:r w:rsidR="00316226" w:rsidRPr="00B0466F">
        <w:rPr>
          <w:i/>
          <w:iCs/>
          <w:color w:val="000000" w:themeColor="text1"/>
        </w:rPr>
        <w:t>wh</w:t>
      </w:r>
      <w:proofErr w:type="spellEnd"/>
      <w:r w:rsidR="0019699B" w:rsidRPr="00B0466F">
        <w:rPr>
          <w:i/>
          <w:iCs/>
          <w:color w:val="000000" w:themeColor="text1"/>
        </w:rPr>
        <w:t xml:space="preserve"> </w:t>
      </w:r>
      <w:r w:rsidR="00316226" w:rsidRPr="00B0466F">
        <w:rPr>
          <w:rFonts w:hint="eastAsia"/>
          <w:color w:val="000000" w:themeColor="text1"/>
        </w:rPr>
        <w:t>詞的表現</w:t>
      </w:r>
      <w:r w:rsidR="00FD042A" w:rsidRPr="00B0466F">
        <w:rPr>
          <w:rFonts w:hint="eastAsia"/>
          <w:color w:val="000000" w:themeColor="text1"/>
        </w:rPr>
        <w:t>。</w:t>
      </w:r>
      <w:r w:rsidR="005B7B8D" w:rsidRPr="00B0466F">
        <w:rPr>
          <w:rFonts w:hint="eastAsia"/>
          <w:color w:val="000000" w:themeColor="text1"/>
        </w:rPr>
        <w:t>首先，針對下圖中</w:t>
      </w:r>
      <w:r w:rsidR="005B7B8D" w:rsidRPr="00B0466F">
        <w:rPr>
          <w:rFonts w:hint="eastAsia"/>
          <w:color w:val="000000" w:themeColor="text1"/>
        </w:rPr>
        <w:t xml:space="preserve"> 7</w:t>
      </w:r>
      <w:r w:rsidR="005B7B8D" w:rsidRPr="00B0466F">
        <w:rPr>
          <w:color w:val="000000" w:themeColor="text1"/>
        </w:rPr>
        <w:t xml:space="preserve"> </w:t>
      </w:r>
      <w:r w:rsidR="005B7B8D" w:rsidRPr="00B0466F">
        <w:rPr>
          <w:rFonts w:hint="eastAsia"/>
          <w:color w:val="000000" w:themeColor="text1"/>
        </w:rPr>
        <w:t>個中文句子的翻譯任務，</w:t>
      </w:r>
      <w:proofErr w:type="spellStart"/>
      <w:r w:rsidR="005B7B8D" w:rsidRPr="00B0466F">
        <w:rPr>
          <w:color w:val="000000" w:themeColor="text1"/>
        </w:rPr>
        <w:t>ChatGPT</w:t>
      </w:r>
      <w:proofErr w:type="spellEnd"/>
      <w:r w:rsidR="005B7B8D" w:rsidRPr="00B0466F">
        <w:rPr>
          <w:color w:val="000000" w:themeColor="text1"/>
        </w:rPr>
        <w:t xml:space="preserve"> </w:t>
      </w:r>
      <w:r w:rsidR="005B7B8D" w:rsidRPr="00B0466F">
        <w:rPr>
          <w:rFonts w:hint="eastAsia"/>
          <w:color w:val="000000" w:themeColor="text1"/>
        </w:rPr>
        <w:t>犯了三個錯誤</w:t>
      </w:r>
      <w:r w:rsidR="005B7B8D" w:rsidRPr="00B0466F">
        <w:rPr>
          <w:rStyle w:val="afff3"/>
          <w:color w:val="000000" w:themeColor="text1"/>
        </w:rPr>
        <w:footnoteReference w:id="21"/>
      </w:r>
      <w:r w:rsidR="005B7B8D" w:rsidRPr="00B0466F">
        <w:rPr>
          <w:rFonts w:hint="eastAsia"/>
          <w:color w:val="000000" w:themeColor="text1"/>
        </w:rPr>
        <w:t>：句</w:t>
      </w:r>
      <w:r w:rsidR="005B7B8D" w:rsidRPr="00B0466F">
        <w:rPr>
          <w:rFonts w:hint="eastAsia"/>
          <w:color w:val="000000" w:themeColor="text1"/>
        </w:rPr>
        <w:t xml:space="preserve"> </w:t>
      </w:r>
      <w:r w:rsidR="005B7B8D" w:rsidRPr="00B0466F">
        <w:rPr>
          <w:color w:val="000000" w:themeColor="text1"/>
        </w:rPr>
        <w:t xml:space="preserve">5 </w:t>
      </w:r>
      <w:r w:rsidR="005B7B8D" w:rsidRPr="00B0466F">
        <w:rPr>
          <w:rFonts w:hint="eastAsia"/>
          <w:color w:val="000000" w:themeColor="text1"/>
        </w:rPr>
        <w:t>應該是直接問句，句</w:t>
      </w:r>
      <w:r w:rsidR="005B7B8D" w:rsidRPr="00B0466F">
        <w:rPr>
          <w:color w:val="000000" w:themeColor="text1"/>
        </w:rPr>
        <w:t xml:space="preserve"> 6 </w:t>
      </w:r>
      <w:r w:rsidR="005B7B8D" w:rsidRPr="00B0466F">
        <w:rPr>
          <w:rFonts w:hint="eastAsia"/>
          <w:color w:val="000000" w:themeColor="text1"/>
        </w:rPr>
        <w:t>中的</w:t>
      </w:r>
      <w:r w:rsidR="005B7B8D" w:rsidRPr="00B0466F">
        <w:rPr>
          <w:color w:val="000000" w:themeColor="text1"/>
        </w:rPr>
        <w:t xml:space="preserve"> </w:t>
      </w:r>
      <w:proofErr w:type="spellStart"/>
      <w:r w:rsidR="005B7B8D" w:rsidRPr="00B0466F">
        <w:rPr>
          <w:i/>
          <w:iCs/>
          <w:color w:val="000000" w:themeColor="text1"/>
        </w:rPr>
        <w:t>wh</w:t>
      </w:r>
      <w:proofErr w:type="spellEnd"/>
      <w:r w:rsidR="005B7B8D" w:rsidRPr="00B0466F">
        <w:rPr>
          <w:color w:val="000000" w:themeColor="text1"/>
        </w:rPr>
        <w:t xml:space="preserve"> </w:t>
      </w:r>
      <w:r w:rsidR="005B7B8D" w:rsidRPr="00B0466F">
        <w:rPr>
          <w:rFonts w:hint="eastAsia"/>
          <w:color w:val="000000" w:themeColor="text1"/>
        </w:rPr>
        <w:t>詞應為存在語意，句</w:t>
      </w:r>
      <w:r w:rsidR="005B7B8D" w:rsidRPr="00B0466F">
        <w:rPr>
          <w:color w:val="000000" w:themeColor="text1"/>
        </w:rPr>
        <w:t xml:space="preserve"> 7 </w:t>
      </w:r>
      <w:r w:rsidR="005B7B8D" w:rsidRPr="00B0466F">
        <w:rPr>
          <w:rFonts w:hint="eastAsia"/>
          <w:color w:val="000000" w:themeColor="text1"/>
        </w:rPr>
        <w:t>中的</w:t>
      </w:r>
      <w:r w:rsidR="005B7B8D" w:rsidRPr="00B0466F">
        <w:rPr>
          <w:rFonts w:hint="eastAsia"/>
          <w:color w:val="000000" w:themeColor="text1"/>
        </w:rPr>
        <w:t xml:space="preserve"> </w:t>
      </w:r>
      <w:r w:rsidR="005B7B8D" w:rsidRPr="00B0466F">
        <w:rPr>
          <w:rFonts w:hint="eastAsia"/>
          <w:color w:val="000000" w:themeColor="text1"/>
        </w:rPr>
        <w:t>「誰」應為疑問語意。</w:t>
      </w:r>
      <w:r w:rsidR="00C773AE" w:rsidRPr="00B0466F">
        <w:rPr>
          <w:rFonts w:hint="eastAsia"/>
          <w:color w:val="000000" w:themeColor="text1"/>
        </w:rPr>
        <w:t>當然，翻譯有對有錯並不是唯一或是最好的評估方式。另一個方式是</w:t>
      </w:r>
      <w:r w:rsidR="00C773AE" w:rsidRPr="00B0466F">
        <w:rPr>
          <w:rFonts w:hint="eastAsia"/>
          <w:bCs/>
          <w:color w:val="000000" w:themeColor="text1"/>
        </w:rPr>
        <w:t>區辨</w:t>
      </w:r>
      <w:r w:rsidR="00C773AE" w:rsidRPr="00B0466F">
        <w:rPr>
          <w:bCs/>
          <w:color w:val="000000" w:themeColor="text1"/>
        </w:rPr>
        <w:t xml:space="preserve"> minimal pair</w:t>
      </w:r>
      <w:r w:rsidR="00C773AE" w:rsidRPr="00B0466F">
        <w:rPr>
          <w:rFonts w:hint="eastAsia"/>
          <w:color w:val="000000" w:themeColor="text1"/>
        </w:rPr>
        <w:t>，因此我接著詢問</w:t>
      </w:r>
      <w:r w:rsidR="00C773AE" w:rsidRPr="00B0466F">
        <w:rPr>
          <w:color w:val="000000" w:themeColor="text1"/>
        </w:rPr>
        <w:t xml:space="preserve"> </w:t>
      </w:r>
      <w:proofErr w:type="spellStart"/>
      <w:r w:rsidR="00C773AE" w:rsidRPr="00B0466F">
        <w:rPr>
          <w:color w:val="000000" w:themeColor="text1"/>
        </w:rPr>
        <w:t>ChatGPT</w:t>
      </w:r>
      <w:proofErr w:type="spellEnd"/>
      <w:r w:rsidR="00C773AE" w:rsidRPr="00B0466F">
        <w:rPr>
          <w:color w:val="000000" w:themeColor="text1"/>
        </w:rPr>
        <w:t xml:space="preserve"> </w:t>
      </w:r>
      <w:r w:rsidR="00C773AE" w:rsidRPr="00B0466F">
        <w:rPr>
          <w:rFonts w:hint="eastAsia"/>
          <w:color w:val="000000" w:themeColor="text1"/>
        </w:rPr>
        <w:t>圖三中的兩個語句差異，</w:t>
      </w:r>
      <w:proofErr w:type="spellStart"/>
      <w:r w:rsidR="00C773AE" w:rsidRPr="00B0466F">
        <w:rPr>
          <w:color w:val="000000" w:themeColor="text1"/>
        </w:rPr>
        <w:t>ChatGPT</w:t>
      </w:r>
      <w:proofErr w:type="spellEnd"/>
      <w:r w:rsidR="00C773AE" w:rsidRPr="00B0466F">
        <w:rPr>
          <w:rFonts w:hint="eastAsia"/>
          <w:color w:val="000000" w:themeColor="text1"/>
        </w:rPr>
        <w:t xml:space="preserve"> </w:t>
      </w:r>
      <w:r w:rsidR="00C773AE" w:rsidRPr="00B0466F">
        <w:rPr>
          <w:rFonts w:hint="eastAsia"/>
          <w:color w:val="000000" w:themeColor="text1"/>
        </w:rPr>
        <w:t>並無法正確辨認兩句的語意差異，它認為兩句意義相同。此外，</w:t>
      </w:r>
      <w:proofErr w:type="spellStart"/>
      <w:r w:rsidR="00C773AE" w:rsidRPr="00B0466F">
        <w:rPr>
          <w:color w:val="000000" w:themeColor="text1"/>
        </w:rPr>
        <w:t>ChatGPT</w:t>
      </w:r>
      <w:proofErr w:type="spellEnd"/>
      <w:r w:rsidR="00C773AE" w:rsidRPr="00B0466F">
        <w:rPr>
          <w:rFonts w:hint="eastAsia"/>
          <w:color w:val="000000" w:themeColor="text1"/>
        </w:rPr>
        <w:t xml:space="preserve"> </w:t>
      </w:r>
      <w:r w:rsidR="00C773AE" w:rsidRPr="00B0466F">
        <w:rPr>
          <w:rFonts w:hint="eastAsia"/>
          <w:color w:val="000000" w:themeColor="text1"/>
        </w:rPr>
        <w:t>的表現有一個特殊之處，</w:t>
      </w:r>
      <w:r w:rsidR="00C773AE" w:rsidRPr="00B0466F">
        <w:rPr>
          <w:rFonts w:hint="eastAsia"/>
          <w:color w:val="000000" w:themeColor="text1"/>
        </w:rPr>
        <w:lastRenderedPageBreak/>
        <w:t>就是它面臨重複的問題時，會自動修正改變原答案</w:t>
      </w:r>
      <w:r w:rsidR="00C773AE" w:rsidRPr="00B0466F">
        <w:rPr>
          <w:color w:val="000000" w:themeColor="text1"/>
        </w:rPr>
        <w:t xml:space="preserve"> (</w:t>
      </w:r>
      <w:r w:rsidR="00C773AE" w:rsidRPr="00B0466F">
        <w:rPr>
          <w:rFonts w:hint="eastAsia"/>
          <w:color w:val="000000" w:themeColor="text1"/>
        </w:rPr>
        <w:t>因為假定你不滿意原本答案，才會重複提問</w:t>
      </w:r>
      <w:r w:rsidR="00C773AE" w:rsidRPr="00B0466F">
        <w:rPr>
          <w:color w:val="000000" w:themeColor="text1"/>
        </w:rPr>
        <w:t>)</w:t>
      </w:r>
      <w:r w:rsidR="00C773AE" w:rsidRPr="00B0466F">
        <w:rPr>
          <w:rFonts w:hint="eastAsia"/>
          <w:color w:val="000000" w:themeColor="text1"/>
        </w:rPr>
        <w:t>；因此當我如圖四重複提問時，即使</w:t>
      </w:r>
      <w:r w:rsidR="00C773AE" w:rsidRPr="00B0466F">
        <w:rPr>
          <w:rFonts w:hint="eastAsia"/>
          <w:color w:val="000000" w:themeColor="text1"/>
        </w:rPr>
        <w:t xml:space="preserve"> </w:t>
      </w:r>
      <w:proofErr w:type="spellStart"/>
      <w:r w:rsidR="00C773AE" w:rsidRPr="00B0466F">
        <w:rPr>
          <w:color w:val="000000" w:themeColor="text1"/>
        </w:rPr>
        <w:t>ChatGPT</w:t>
      </w:r>
      <w:proofErr w:type="spellEnd"/>
      <w:r w:rsidR="00C773AE" w:rsidRPr="00B0466F">
        <w:rPr>
          <w:color w:val="000000" w:themeColor="text1"/>
        </w:rPr>
        <w:t xml:space="preserve"> </w:t>
      </w:r>
      <w:r w:rsidR="00C773AE" w:rsidRPr="00B0466F">
        <w:rPr>
          <w:rFonts w:hint="eastAsia"/>
          <w:color w:val="000000" w:themeColor="text1"/>
        </w:rPr>
        <w:t>改變了答案，陳述兩句的語意是不同的，但它還是錯解了「你都不吃什麼」的語意。</w:t>
      </w:r>
    </w:p>
    <w:p w14:paraId="3C41A2E2" w14:textId="77777777" w:rsidR="00C773AE" w:rsidRPr="00FD042A" w:rsidRDefault="00C773AE" w:rsidP="0019699B">
      <w:pPr>
        <w:ind w:firstLine="0"/>
        <w:rPr>
          <w:color w:val="FF0000"/>
        </w:rPr>
      </w:pPr>
    </w:p>
    <w:p w14:paraId="356AE535" w14:textId="77777777" w:rsidR="005B7B8D" w:rsidRDefault="005B7B8D" w:rsidP="00FB12B9">
      <w:pPr>
        <w:ind w:firstLine="0"/>
        <w:jc w:val="center"/>
      </w:pPr>
      <w:r>
        <w:rPr>
          <w:noProof/>
        </w:rPr>
        <w:drawing>
          <wp:inline distT="0" distB="0" distL="0" distR="0" wp14:anchorId="7B99F315" wp14:editId="55373AA3">
            <wp:extent cx="5325515" cy="3960000"/>
            <wp:effectExtent l="0" t="0" r="0" b="2540"/>
            <wp:docPr id="1528801540" name="圖片 2" descr="一張含有 文字, 螢幕擷取畫面, 軟體, 網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01540" name="圖片 2" descr="一張含有 文字, 螢幕擷取畫面, 軟體, 網站 的圖片&#10;&#10;自動產生的描述"/>
                    <pic:cNvPicPr/>
                  </pic:nvPicPr>
                  <pic:blipFill>
                    <a:blip r:embed="rId31"/>
                    <a:stretch>
                      <a:fillRect/>
                    </a:stretch>
                  </pic:blipFill>
                  <pic:spPr>
                    <a:xfrm>
                      <a:off x="0" y="0"/>
                      <a:ext cx="5325515" cy="3960000"/>
                    </a:xfrm>
                    <a:prstGeom prst="rect">
                      <a:avLst/>
                    </a:prstGeom>
                  </pic:spPr>
                </pic:pic>
              </a:graphicData>
            </a:graphic>
          </wp:inline>
        </w:drawing>
      </w:r>
    </w:p>
    <w:p w14:paraId="508824B3" w14:textId="323F07DD" w:rsidR="007C4E88" w:rsidRPr="00F907CC" w:rsidRDefault="007C4E88" w:rsidP="007C4E88">
      <w:pPr>
        <w:ind w:firstLine="0"/>
        <w:jc w:val="center"/>
        <w:rPr>
          <w:color w:val="000000" w:themeColor="text1"/>
        </w:rPr>
      </w:pPr>
      <w:r w:rsidRPr="00F907CC">
        <w:rPr>
          <w:rFonts w:hint="eastAsia"/>
          <w:color w:val="000000" w:themeColor="text1"/>
        </w:rPr>
        <w:t>圖</w:t>
      </w:r>
      <w:r w:rsidR="006E224A" w:rsidRPr="00F907CC">
        <w:rPr>
          <w:rFonts w:hint="eastAsia"/>
          <w:color w:val="000000" w:themeColor="text1"/>
        </w:rPr>
        <w:t>二</w:t>
      </w:r>
      <w:r w:rsidRPr="00F907CC">
        <w:rPr>
          <w:rFonts w:hint="eastAsia"/>
          <w:color w:val="000000" w:themeColor="text1"/>
        </w:rPr>
        <w:t>：</w:t>
      </w:r>
      <w:proofErr w:type="spellStart"/>
      <w:r w:rsidRPr="00F907CC">
        <w:rPr>
          <w:color w:val="000000" w:themeColor="text1"/>
        </w:rPr>
        <w:t>ChatGPT</w:t>
      </w:r>
      <w:proofErr w:type="spellEnd"/>
      <w:r w:rsidRPr="00F907CC">
        <w:rPr>
          <w:color w:val="000000" w:themeColor="text1"/>
        </w:rPr>
        <w:t xml:space="preserve"> </w:t>
      </w:r>
      <w:r w:rsidRPr="00F907CC">
        <w:rPr>
          <w:rFonts w:hint="eastAsia"/>
          <w:color w:val="000000" w:themeColor="text1"/>
        </w:rPr>
        <w:t>的中文</w:t>
      </w:r>
      <w:proofErr w:type="spellStart"/>
      <w:r w:rsidRPr="00F907CC">
        <w:rPr>
          <w:rFonts w:hint="eastAsia"/>
          <w:i/>
          <w:iCs/>
          <w:color w:val="000000" w:themeColor="text1"/>
        </w:rPr>
        <w:t>w</w:t>
      </w:r>
      <w:r w:rsidRPr="00F907CC">
        <w:rPr>
          <w:i/>
          <w:iCs/>
          <w:color w:val="000000" w:themeColor="text1"/>
        </w:rPr>
        <w:t>h</w:t>
      </w:r>
      <w:proofErr w:type="spellEnd"/>
      <w:r w:rsidRPr="00F907CC">
        <w:rPr>
          <w:color w:val="000000" w:themeColor="text1"/>
        </w:rPr>
        <w:t xml:space="preserve"> </w:t>
      </w:r>
      <w:r w:rsidRPr="00F907CC">
        <w:rPr>
          <w:rFonts w:hint="eastAsia"/>
          <w:color w:val="000000" w:themeColor="text1"/>
        </w:rPr>
        <w:t>詞理解任務</w:t>
      </w:r>
      <w:r w:rsidRPr="00F907CC">
        <w:rPr>
          <w:color w:val="000000" w:themeColor="text1"/>
        </w:rPr>
        <w:t>#</w:t>
      </w:r>
      <w:r w:rsidRPr="00F907CC">
        <w:rPr>
          <w:rFonts w:hint="eastAsia"/>
          <w:color w:val="000000" w:themeColor="text1"/>
        </w:rPr>
        <w:t>1</w:t>
      </w:r>
    </w:p>
    <w:p w14:paraId="6DB9764E" w14:textId="77777777" w:rsidR="00AD4B46" w:rsidRDefault="00AD4B46" w:rsidP="004C0B19">
      <w:pPr>
        <w:rPr>
          <w:color w:val="0432FF"/>
        </w:rPr>
      </w:pPr>
    </w:p>
    <w:p w14:paraId="5AE5F20B" w14:textId="77777777" w:rsidR="005B7B8D" w:rsidRDefault="005B7B8D" w:rsidP="00FB12B9">
      <w:pPr>
        <w:pStyle w:val="-3"/>
        <w:numPr>
          <w:ilvl w:val="0"/>
          <w:numId w:val="0"/>
        </w:numPr>
        <w:ind w:left="567" w:hanging="567"/>
        <w:jc w:val="center"/>
      </w:pPr>
      <w:r>
        <w:rPr>
          <w:rFonts w:hint="eastAsia"/>
          <w:noProof/>
        </w:rPr>
        <w:drawing>
          <wp:inline distT="0" distB="0" distL="0" distR="0" wp14:anchorId="5422D7E8" wp14:editId="3A5C0111">
            <wp:extent cx="5338456" cy="2412000"/>
            <wp:effectExtent l="0" t="0" r="0" b="1270"/>
            <wp:docPr id="473928610" name="圖片 3" descr="一張含有 文字, 螢幕擷取畫面, 字型,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28610" name="圖片 3" descr="一張含有 文字, 螢幕擷取畫面, 字型, 軟體 的圖片&#10;&#10;自動產生的描述"/>
                    <pic:cNvPicPr/>
                  </pic:nvPicPr>
                  <pic:blipFill>
                    <a:blip r:embed="rId32"/>
                    <a:stretch>
                      <a:fillRect/>
                    </a:stretch>
                  </pic:blipFill>
                  <pic:spPr>
                    <a:xfrm>
                      <a:off x="0" y="0"/>
                      <a:ext cx="5338456" cy="2412000"/>
                    </a:xfrm>
                    <a:prstGeom prst="rect">
                      <a:avLst/>
                    </a:prstGeom>
                  </pic:spPr>
                </pic:pic>
              </a:graphicData>
            </a:graphic>
          </wp:inline>
        </w:drawing>
      </w:r>
    </w:p>
    <w:p w14:paraId="469FBF55" w14:textId="396A29FA" w:rsidR="002F1DE9" w:rsidRPr="00F907CC" w:rsidRDefault="002F1DE9" w:rsidP="002F1DE9">
      <w:pPr>
        <w:ind w:firstLine="0"/>
        <w:jc w:val="center"/>
        <w:rPr>
          <w:color w:val="000000" w:themeColor="text1"/>
        </w:rPr>
      </w:pPr>
      <w:r w:rsidRPr="00F907CC">
        <w:rPr>
          <w:rFonts w:hint="eastAsia"/>
          <w:color w:val="000000" w:themeColor="text1"/>
        </w:rPr>
        <w:t>圖三：</w:t>
      </w:r>
      <w:proofErr w:type="spellStart"/>
      <w:r w:rsidRPr="00F907CC">
        <w:rPr>
          <w:color w:val="000000" w:themeColor="text1"/>
        </w:rPr>
        <w:t>ChatGPT</w:t>
      </w:r>
      <w:proofErr w:type="spellEnd"/>
      <w:r w:rsidRPr="00F907CC">
        <w:rPr>
          <w:color w:val="000000" w:themeColor="text1"/>
        </w:rPr>
        <w:t xml:space="preserve"> </w:t>
      </w:r>
      <w:r w:rsidRPr="00F907CC">
        <w:rPr>
          <w:rFonts w:hint="eastAsia"/>
          <w:color w:val="000000" w:themeColor="text1"/>
        </w:rPr>
        <w:t>的中文</w:t>
      </w:r>
      <w:proofErr w:type="spellStart"/>
      <w:r w:rsidRPr="00F907CC">
        <w:rPr>
          <w:rFonts w:hint="eastAsia"/>
          <w:i/>
          <w:iCs/>
          <w:color w:val="000000" w:themeColor="text1"/>
        </w:rPr>
        <w:t>w</w:t>
      </w:r>
      <w:r w:rsidRPr="00F907CC">
        <w:rPr>
          <w:i/>
          <w:iCs/>
          <w:color w:val="000000" w:themeColor="text1"/>
        </w:rPr>
        <w:t>h</w:t>
      </w:r>
      <w:proofErr w:type="spellEnd"/>
      <w:r w:rsidRPr="00F907CC">
        <w:rPr>
          <w:color w:val="000000" w:themeColor="text1"/>
        </w:rPr>
        <w:t xml:space="preserve"> </w:t>
      </w:r>
      <w:r w:rsidRPr="00F907CC">
        <w:rPr>
          <w:rFonts w:hint="eastAsia"/>
          <w:color w:val="000000" w:themeColor="text1"/>
        </w:rPr>
        <w:t>詞理解任務</w:t>
      </w:r>
      <w:r w:rsidRPr="00F907CC">
        <w:rPr>
          <w:color w:val="000000" w:themeColor="text1"/>
        </w:rPr>
        <w:t>#2</w:t>
      </w:r>
    </w:p>
    <w:p w14:paraId="0A35A24B" w14:textId="77777777" w:rsidR="002F1DE9" w:rsidRPr="004D6235" w:rsidRDefault="002F1DE9" w:rsidP="005B7B8D">
      <w:pPr>
        <w:tabs>
          <w:tab w:val="clear" w:pos="1440"/>
          <w:tab w:val="left" w:pos="1320"/>
        </w:tabs>
        <w:ind w:firstLine="0"/>
        <w:rPr>
          <w:color w:val="0432FF"/>
        </w:rPr>
      </w:pPr>
    </w:p>
    <w:p w14:paraId="47BC3A30" w14:textId="77777777" w:rsidR="005B7B8D" w:rsidRDefault="005B7B8D" w:rsidP="00C7226A">
      <w:pPr>
        <w:ind w:firstLine="0"/>
        <w:jc w:val="center"/>
      </w:pPr>
      <w:r>
        <w:rPr>
          <w:rFonts w:hint="eastAsia"/>
          <w:noProof/>
        </w:rPr>
        <w:lastRenderedPageBreak/>
        <w:drawing>
          <wp:inline distT="0" distB="0" distL="0" distR="0" wp14:anchorId="3C639D65" wp14:editId="5499F1F9">
            <wp:extent cx="5943600" cy="2743835"/>
            <wp:effectExtent l="0" t="0" r="0" b="0"/>
            <wp:docPr id="1312676514" name="圖片 4" descr="一張含有 文字, 螢幕擷取畫面, 字型,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76514" name="圖片 4" descr="一張含有 文字, 螢幕擷取畫面, 字型, 軟體 的圖片&#10;&#10;自動產生的描述"/>
                    <pic:cNvPicPr/>
                  </pic:nvPicPr>
                  <pic:blipFill>
                    <a:blip r:embed="rId33"/>
                    <a:stretch>
                      <a:fillRect/>
                    </a:stretch>
                  </pic:blipFill>
                  <pic:spPr>
                    <a:xfrm>
                      <a:off x="0" y="0"/>
                      <a:ext cx="5943600" cy="2743835"/>
                    </a:xfrm>
                    <a:prstGeom prst="rect">
                      <a:avLst/>
                    </a:prstGeom>
                  </pic:spPr>
                </pic:pic>
              </a:graphicData>
            </a:graphic>
          </wp:inline>
        </w:drawing>
      </w:r>
    </w:p>
    <w:p w14:paraId="3352A5EA" w14:textId="588A3DC8" w:rsidR="00EA53A5" w:rsidRPr="0004704A" w:rsidRDefault="00216530" w:rsidP="0004704A">
      <w:pPr>
        <w:ind w:firstLine="0"/>
        <w:jc w:val="center"/>
        <w:rPr>
          <w:color w:val="000000" w:themeColor="text1"/>
        </w:rPr>
      </w:pPr>
      <w:r w:rsidRPr="00B0466F">
        <w:rPr>
          <w:rFonts w:hint="eastAsia"/>
          <w:color w:val="000000" w:themeColor="text1"/>
        </w:rPr>
        <w:t>圖四：</w:t>
      </w:r>
      <w:proofErr w:type="spellStart"/>
      <w:r w:rsidRPr="00B0466F">
        <w:rPr>
          <w:color w:val="000000" w:themeColor="text1"/>
        </w:rPr>
        <w:t>ChatGPT</w:t>
      </w:r>
      <w:proofErr w:type="spellEnd"/>
      <w:r w:rsidRPr="00B0466F">
        <w:rPr>
          <w:color w:val="000000" w:themeColor="text1"/>
        </w:rPr>
        <w:t xml:space="preserve"> </w:t>
      </w:r>
      <w:r w:rsidRPr="00B0466F">
        <w:rPr>
          <w:rFonts w:hint="eastAsia"/>
          <w:color w:val="000000" w:themeColor="text1"/>
        </w:rPr>
        <w:t>的中文</w:t>
      </w:r>
      <w:proofErr w:type="spellStart"/>
      <w:r w:rsidRPr="00B0466F">
        <w:rPr>
          <w:rFonts w:hint="eastAsia"/>
          <w:i/>
          <w:iCs/>
          <w:color w:val="000000" w:themeColor="text1"/>
        </w:rPr>
        <w:t>w</w:t>
      </w:r>
      <w:r w:rsidRPr="00B0466F">
        <w:rPr>
          <w:i/>
          <w:iCs/>
          <w:color w:val="000000" w:themeColor="text1"/>
        </w:rPr>
        <w:t>h</w:t>
      </w:r>
      <w:proofErr w:type="spellEnd"/>
      <w:r w:rsidRPr="00B0466F">
        <w:rPr>
          <w:color w:val="000000" w:themeColor="text1"/>
        </w:rPr>
        <w:t xml:space="preserve"> </w:t>
      </w:r>
      <w:r w:rsidRPr="00B0466F">
        <w:rPr>
          <w:rFonts w:hint="eastAsia"/>
          <w:color w:val="000000" w:themeColor="text1"/>
        </w:rPr>
        <w:t>詞理解任務</w:t>
      </w:r>
      <w:r w:rsidRPr="00B0466F">
        <w:rPr>
          <w:color w:val="000000" w:themeColor="text1"/>
        </w:rPr>
        <w:t>#3</w:t>
      </w:r>
    </w:p>
    <w:p w14:paraId="4FA5495F" w14:textId="4F94155E" w:rsidR="00755FA8" w:rsidRPr="00755FA8" w:rsidRDefault="00CF1CA1" w:rsidP="009E0149">
      <w:pPr>
        <w:pStyle w:val="1"/>
        <w:spacing w:line="240" w:lineRule="auto"/>
      </w:pPr>
      <w:bookmarkStart w:id="72" w:name="_Ref115692816"/>
      <w:bookmarkStart w:id="73" w:name="_Toc115971786"/>
      <w:bookmarkStart w:id="74" w:name="_Toc115971566"/>
      <w:bookmarkStart w:id="75" w:name="_Toc151636524"/>
      <w:r>
        <w:t>Proposal / Design</w:t>
      </w:r>
      <w:bookmarkEnd w:id="72"/>
      <w:bookmarkEnd w:id="73"/>
      <w:bookmarkEnd w:id="74"/>
      <w:bookmarkEnd w:id="75"/>
    </w:p>
    <w:p w14:paraId="53989E0B" w14:textId="0F97A886" w:rsidR="00035F4E" w:rsidRDefault="00CF1CA1" w:rsidP="00FF064F">
      <w:proofErr w:type="spellStart"/>
      <w:r>
        <w:t>Articut</w:t>
      </w:r>
      <w:proofErr w:type="spellEnd"/>
      <w:r>
        <w:t xml:space="preserve">/Loki </w:t>
      </w:r>
      <w:r w:rsidR="007421D7">
        <w:t>(Wang et al. 2019)</w:t>
      </w:r>
      <w:r w:rsidR="00D21FA1">
        <w:rPr>
          <w:rStyle w:val="afff3"/>
        </w:rPr>
        <w:footnoteReference w:id="22"/>
      </w:r>
      <w:r w:rsidR="00A0293F">
        <w:t xml:space="preserve"> </w:t>
      </w:r>
      <w:r>
        <w:t>為根據生成語言學原理建構的一套彼此相依的</w:t>
      </w:r>
      <w:r>
        <w:t xml:space="preserve"> NLP/NLU </w:t>
      </w:r>
      <w:r>
        <w:t>智慧運算系統，</w:t>
      </w:r>
      <w:r w:rsidR="000A4CD8">
        <w:rPr>
          <w:rFonts w:hint="eastAsia"/>
        </w:rPr>
        <w:t>本節目</w:t>
      </w:r>
      <w:r w:rsidR="00CC5DA9">
        <w:rPr>
          <w:rFonts w:hint="eastAsia"/>
        </w:rPr>
        <w:t>標</w:t>
      </w:r>
      <w:r w:rsidR="00F15CB7">
        <w:rPr>
          <w:rFonts w:hint="eastAsia"/>
        </w:rPr>
        <w:t>是</w:t>
      </w:r>
      <w:r w:rsidR="000A4CD8">
        <w:rPr>
          <w:rFonts w:hint="eastAsia"/>
        </w:rPr>
        <w:t>介紹這兩項智慧運算軟體的設計邏輯以及示範</w:t>
      </w:r>
      <w:r w:rsidR="008E1D06">
        <w:rPr>
          <w:rFonts w:hint="eastAsia"/>
        </w:rPr>
        <w:t>如何運用</w:t>
      </w:r>
      <w:proofErr w:type="spellStart"/>
      <w:r w:rsidR="00FF064F">
        <w:t>Articut</w:t>
      </w:r>
      <w:proofErr w:type="spellEnd"/>
      <w:r w:rsidR="00FF064F">
        <w:t xml:space="preserve">/Loki </w:t>
      </w:r>
      <w:r w:rsidR="00FF064F">
        <w:t>處理中文</w:t>
      </w:r>
      <w:r w:rsidR="00FF064F">
        <w:t xml:space="preserve"> </w:t>
      </w:r>
      <w:proofErr w:type="spellStart"/>
      <w:r w:rsidR="00FF064F">
        <w:rPr>
          <w:i/>
          <w:iCs/>
        </w:rPr>
        <w:t>wh</w:t>
      </w:r>
      <w:proofErr w:type="spellEnd"/>
      <w:r w:rsidR="00FF064F">
        <w:rPr>
          <w:i/>
          <w:iCs/>
        </w:rPr>
        <w:t xml:space="preserve"> </w:t>
      </w:r>
      <w:r w:rsidR="00FF064F">
        <w:t>詞的解讀多樣性</w:t>
      </w:r>
      <w:r w:rsidR="00FF064F">
        <w:rPr>
          <w:rFonts w:hint="eastAsia"/>
        </w:rPr>
        <w:t>，本</w:t>
      </w:r>
      <w:r w:rsidR="00FF064F">
        <w:rPr>
          <w:rFonts w:ascii="Apple Color Emoji" w:hAnsi="Apple Color Emoji" w:cs="Apple Color Emoji" w:hint="eastAsia"/>
        </w:rPr>
        <w:t>節</w:t>
      </w:r>
      <w:r w:rsidR="00FF064F">
        <w:rPr>
          <w:rFonts w:hint="eastAsia"/>
        </w:rPr>
        <w:t>結構如下：</w:t>
      </w:r>
      <w:r w:rsidR="00146335">
        <w:fldChar w:fldCharType="begin"/>
      </w:r>
      <w:r w:rsidR="00146335">
        <w:instrText xml:space="preserve"> REF _Ref151563141 \r \h </w:instrText>
      </w:r>
      <w:r w:rsidR="00146335">
        <w:fldChar w:fldCharType="separate"/>
      </w:r>
      <w:r w:rsidR="00127171">
        <w:t>3.1</w:t>
      </w:r>
      <w:r w:rsidR="00146335">
        <w:fldChar w:fldCharType="end"/>
      </w:r>
      <w:r w:rsidR="00FF04C5">
        <w:t xml:space="preserve"> </w:t>
      </w:r>
      <w:r>
        <w:t>節先介紹</w:t>
      </w:r>
      <w:r>
        <w:t xml:space="preserve"> </w:t>
      </w:r>
      <w:proofErr w:type="spellStart"/>
      <w:r>
        <w:t>Articut</w:t>
      </w:r>
      <w:proofErr w:type="spellEnd"/>
      <w:r>
        <w:t xml:space="preserve"> </w:t>
      </w:r>
      <w:r>
        <w:t>斷詞系統的設計邏輯與表現</w:t>
      </w:r>
      <w:r w:rsidR="00356309">
        <w:rPr>
          <w:rFonts w:hint="eastAsia"/>
        </w:rPr>
        <w:t>；</w:t>
      </w:r>
      <w:r w:rsidR="006557DC">
        <w:fldChar w:fldCharType="begin"/>
      </w:r>
      <w:r w:rsidR="006557DC">
        <w:instrText xml:space="preserve"> </w:instrText>
      </w:r>
      <w:r w:rsidR="006557DC">
        <w:rPr>
          <w:rFonts w:hint="eastAsia"/>
        </w:rPr>
        <w:instrText>REF _Ref152142673 \r \h</w:instrText>
      </w:r>
      <w:r w:rsidR="006557DC">
        <w:instrText xml:space="preserve"> </w:instrText>
      </w:r>
      <w:r w:rsidR="006557DC">
        <w:fldChar w:fldCharType="separate"/>
      </w:r>
      <w:r w:rsidR="00127171">
        <w:t>3.2</w:t>
      </w:r>
      <w:r w:rsidR="006557DC">
        <w:fldChar w:fldCharType="end"/>
      </w:r>
      <w:r w:rsidR="00FE30C9">
        <w:t xml:space="preserve"> </w:t>
      </w:r>
      <w:r w:rsidR="00146335">
        <w:t>節</w:t>
      </w:r>
      <w:r>
        <w:t>介紹以</w:t>
      </w:r>
      <w:r>
        <w:t xml:space="preserve"> </w:t>
      </w:r>
      <w:proofErr w:type="spellStart"/>
      <w:r>
        <w:t>Articut</w:t>
      </w:r>
      <w:proofErr w:type="spellEnd"/>
      <w:r>
        <w:t xml:space="preserve"> </w:t>
      </w:r>
      <w:r>
        <w:t>斷詞結果為基礎，近一步解算句意的</w:t>
      </w:r>
      <w:r>
        <w:t xml:space="preserve"> Loki </w:t>
      </w:r>
      <w:r>
        <w:t>語意理解引擎</w:t>
      </w:r>
      <w:r w:rsidR="00FE30C9">
        <w:rPr>
          <w:rFonts w:hint="eastAsia"/>
        </w:rPr>
        <w:t>的設計邏輯與表現；</w:t>
      </w:r>
      <w:r w:rsidR="00390A36">
        <w:fldChar w:fldCharType="begin"/>
      </w:r>
      <w:r w:rsidR="00390A36">
        <w:instrText xml:space="preserve"> </w:instrText>
      </w:r>
      <w:r w:rsidR="00390A36">
        <w:rPr>
          <w:rFonts w:hint="eastAsia"/>
        </w:rPr>
        <w:instrText>REF _Ref151564083 \r \h</w:instrText>
      </w:r>
      <w:r w:rsidR="00390A36">
        <w:instrText xml:space="preserve"> </w:instrText>
      </w:r>
      <w:r w:rsidR="00390A36">
        <w:fldChar w:fldCharType="separate"/>
      </w:r>
      <w:r w:rsidR="00127171">
        <w:t>3.3</w:t>
      </w:r>
      <w:r w:rsidR="00390A36">
        <w:fldChar w:fldCharType="end"/>
      </w:r>
      <w:r w:rsidR="00390A36">
        <w:t xml:space="preserve"> </w:t>
      </w:r>
      <w:r w:rsidR="00212AB9">
        <w:t>節</w:t>
      </w:r>
      <w:r w:rsidR="00390A36">
        <w:rPr>
          <w:rFonts w:hint="eastAsia"/>
        </w:rPr>
        <w:t>以存在語意為例，</w:t>
      </w:r>
      <w:r w:rsidR="00212AB9">
        <w:rPr>
          <w:rFonts w:hint="eastAsia"/>
        </w:rPr>
        <w:t>示範</w:t>
      </w:r>
      <w:r>
        <w:t>如何</w:t>
      </w:r>
      <w:r w:rsidR="00212AB9">
        <w:rPr>
          <w:rFonts w:hint="eastAsia"/>
        </w:rPr>
        <w:t>運用</w:t>
      </w:r>
      <w:proofErr w:type="spellStart"/>
      <w:r w:rsidR="00212AB9">
        <w:t>Articut</w:t>
      </w:r>
      <w:proofErr w:type="spellEnd"/>
      <w:r w:rsidR="00212AB9">
        <w:t xml:space="preserve">/Loki </w:t>
      </w:r>
      <w:r>
        <w:t>處理中文</w:t>
      </w:r>
      <w:r>
        <w:t xml:space="preserve"> </w:t>
      </w:r>
      <w:proofErr w:type="spellStart"/>
      <w:r>
        <w:rPr>
          <w:i/>
          <w:iCs/>
        </w:rPr>
        <w:t>wh</w:t>
      </w:r>
      <w:proofErr w:type="spellEnd"/>
      <w:r>
        <w:rPr>
          <w:i/>
          <w:iCs/>
        </w:rPr>
        <w:t xml:space="preserve"> </w:t>
      </w:r>
      <w:r>
        <w:t>詞的解讀多樣性</w:t>
      </w:r>
      <w:r w:rsidR="00CD04CA">
        <w:rPr>
          <w:rFonts w:hint="eastAsia"/>
        </w:rPr>
        <w:t>；</w:t>
      </w:r>
      <w:r w:rsidR="0013593B">
        <w:fldChar w:fldCharType="begin"/>
      </w:r>
      <w:r w:rsidR="0013593B">
        <w:instrText xml:space="preserve"> </w:instrText>
      </w:r>
      <w:r w:rsidR="0013593B">
        <w:rPr>
          <w:rFonts w:hint="eastAsia"/>
        </w:rPr>
        <w:instrText>REF _Ref151564245 \r \h</w:instrText>
      </w:r>
      <w:r w:rsidR="0013593B">
        <w:instrText xml:space="preserve"> </w:instrText>
      </w:r>
      <w:r w:rsidR="0013593B">
        <w:fldChar w:fldCharType="separate"/>
      </w:r>
      <w:r w:rsidR="00127171">
        <w:t>3.4</w:t>
      </w:r>
      <w:r w:rsidR="0013593B">
        <w:fldChar w:fldCharType="end"/>
      </w:r>
      <w:r w:rsidR="007804B9">
        <w:t xml:space="preserve"> </w:t>
      </w:r>
      <w:r w:rsidR="007804B9">
        <w:t>節</w:t>
      </w:r>
      <w:r w:rsidR="007804B9">
        <w:rPr>
          <w:rFonts w:hint="eastAsia"/>
        </w:rPr>
        <w:t>展示</w:t>
      </w:r>
      <w:r w:rsidR="001C1EC2">
        <w:t>以</w:t>
      </w:r>
      <w:r w:rsidR="001C1EC2">
        <w:t xml:space="preserve"> </w:t>
      </w:r>
      <w:proofErr w:type="spellStart"/>
      <w:r w:rsidR="001C1EC2">
        <w:t>Articut</w:t>
      </w:r>
      <w:proofErr w:type="spellEnd"/>
      <w:r w:rsidR="001C1EC2">
        <w:t xml:space="preserve"> </w:t>
      </w:r>
      <w:r w:rsidR="001C1EC2">
        <w:t>斷詞結果為基礎</w:t>
      </w:r>
      <w:r w:rsidR="007804B9">
        <w:rPr>
          <w:rFonts w:hint="eastAsia"/>
        </w:rPr>
        <w:t>建立的</w:t>
      </w:r>
      <w:r w:rsidR="003A35E0">
        <w:rPr>
          <w:rFonts w:hint="eastAsia"/>
        </w:rPr>
        <w:t xml:space="preserve"> </w:t>
      </w:r>
      <w:r w:rsidR="003A35E0">
        <w:t xml:space="preserve">c-command </w:t>
      </w:r>
      <w:r w:rsidR="007804B9">
        <w:rPr>
          <w:rFonts w:hint="eastAsia"/>
        </w:rPr>
        <w:t>關係檢查器</w:t>
      </w:r>
      <w:r w:rsidR="00B67E47">
        <w:rPr>
          <w:rFonts w:hint="eastAsia"/>
        </w:rPr>
        <w:t>。</w:t>
      </w:r>
      <w:r w:rsidR="001E7F46">
        <w:fldChar w:fldCharType="begin"/>
      </w:r>
      <w:r w:rsidR="001E7F46">
        <w:instrText xml:space="preserve"> </w:instrText>
      </w:r>
      <w:r w:rsidR="001E7F46">
        <w:rPr>
          <w:rFonts w:hint="eastAsia"/>
        </w:rPr>
        <w:instrText>REF _Ref151630117 \r \h</w:instrText>
      </w:r>
      <w:r w:rsidR="001E7F46">
        <w:instrText xml:space="preserve"> </w:instrText>
      </w:r>
      <w:r w:rsidR="001E7F46">
        <w:fldChar w:fldCharType="separate"/>
      </w:r>
      <w:r w:rsidR="00127171">
        <w:t>3.5</w:t>
      </w:r>
      <w:r w:rsidR="001E7F46">
        <w:fldChar w:fldCharType="end"/>
      </w:r>
      <w:r w:rsidR="001E7F46">
        <w:rPr>
          <w:rFonts w:hint="eastAsia"/>
        </w:rPr>
        <w:t xml:space="preserve"> </w:t>
      </w:r>
      <w:r w:rsidR="001E7F46">
        <w:rPr>
          <w:rFonts w:hint="eastAsia"/>
        </w:rPr>
        <w:t>節</w:t>
      </w:r>
      <w:r w:rsidR="00881697">
        <w:rPr>
          <w:rFonts w:hint="eastAsia"/>
        </w:rPr>
        <w:t>簡略說明</w:t>
      </w:r>
      <w:r w:rsidR="00881697">
        <w:t xml:space="preserve"> </w:t>
      </w:r>
      <w:proofErr w:type="spellStart"/>
      <w:r w:rsidR="00881697">
        <w:t>Articut</w:t>
      </w:r>
      <w:proofErr w:type="spellEnd"/>
      <w:r w:rsidR="00881697">
        <w:t xml:space="preserve">/Loki </w:t>
      </w:r>
      <w:r w:rsidR="00881697">
        <w:t>在其他</w:t>
      </w:r>
      <w:r w:rsidR="00881697">
        <w:t xml:space="preserve"> NLP/NLU </w:t>
      </w:r>
      <w:r w:rsidR="00881697">
        <w:t>任務上如何表現優於傳統的</w:t>
      </w:r>
      <w:r w:rsidR="00881697">
        <w:t xml:space="preserve"> data-driven NLP </w:t>
      </w:r>
      <w:r w:rsidR="00881697">
        <w:t>運算系統</w:t>
      </w:r>
      <w:r w:rsidR="00881697">
        <w:rPr>
          <w:rFonts w:hint="eastAsia"/>
        </w:rPr>
        <w:t>。</w:t>
      </w:r>
    </w:p>
    <w:p w14:paraId="20F3FD11" w14:textId="25A463A2" w:rsidR="00035F4E" w:rsidRDefault="00CF1CA1" w:rsidP="0028281F">
      <w:pPr>
        <w:pStyle w:val="2"/>
        <w:spacing w:line="240" w:lineRule="auto"/>
        <w:rPr>
          <w:lang w:eastAsia="zh-TW"/>
        </w:rPr>
      </w:pPr>
      <w:bookmarkStart w:id="76" w:name="_Toc115971787"/>
      <w:bookmarkStart w:id="77" w:name="_Toc115971567"/>
      <w:bookmarkStart w:id="78" w:name="_Ref151563141"/>
      <w:bookmarkStart w:id="79" w:name="_Toc151636525"/>
      <w:proofErr w:type="spellStart"/>
      <w:r>
        <w:t>Articut</w:t>
      </w:r>
      <w:proofErr w:type="spellEnd"/>
      <w:r w:rsidR="0028281F">
        <w:t xml:space="preserve"> </w:t>
      </w:r>
      <w:r w:rsidR="0028281F">
        <w:rPr>
          <w:rFonts w:hint="eastAsia"/>
          <w:lang w:eastAsia="zh-TW"/>
        </w:rPr>
        <w:t>斷詞</w:t>
      </w:r>
      <w:bookmarkEnd w:id="76"/>
      <w:bookmarkEnd w:id="77"/>
      <w:bookmarkEnd w:id="78"/>
      <w:r w:rsidR="0028281F">
        <w:rPr>
          <w:rFonts w:hint="eastAsia"/>
          <w:lang w:eastAsia="zh-TW"/>
        </w:rPr>
        <w:t>系統</w:t>
      </w:r>
      <w:bookmarkEnd w:id="79"/>
    </w:p>
    <w:p w14:paraId="4B402C53" w14:textId="53E77DC8" w:rsidR="00035F4E" w:rsidRDefault="00CF1CA1" w:rsidP="00D76BB8">
      <w:r>
        <w:t>斷詞</w:t>
      </w:r>
      <w:r>
        <w:t xml:space="preserve"> (segmentation) </w:t>
      </w:r>
      <w:r>
        <w:t>是</w:t>
      </w:r>
      <w:r>
        <w:t xml:space="preserve"> NLP </w:t>
      </w:r>
      <w:r>
        <w:t>的基本操作第一步，若斷詞錯誤遑論後續的其他語言科技應用。舉例來說，我們希望電腦可以解算出</w:t>
      </w:r>
      <w:r w:rsidR="003A4928">
        <w:rPr>
          <w:rFonts w:hint="eastAsia"/>
        </w:rPr>
        <w:t xml:space="preserve"> </w:t>
      </w:r>
      <w:r>
        <w:fldChar w:fldCharType="begin"/>
      </w:r>
      <w:r>
        <w:instrText xml:space="preserve"> REF _Ref115684845 \r \h </w:instrText>
      </w:r>
      <w:r>
        <w:fldChar w:fldCharType="separate"/>
      </w:r>
      <w:r w:rsidR="00127171">
        <w:t>(39</w:t>
      </w:r>
      <w:r>
        <w:fldChar w:fldCharType="end"/>
      </w:r>
      <w:r>
        <w:t>a)</w:t>
      </w:r>
      <w:r w:rsidR="003A4928">
        <w:t xml:space="preserve"> </w:t>
      </w:r>
      <w:r>
        <w:t>的斷詞結果，但不會產出</w:t>
      </w:r>
      <w:r w:rsidR="003A4928">
        <w:rPr>
          <w:rFonts w:hint="eastAsia"/>
        </w:rPr>
        <w:t xml:space="preserve"> </w:t>
      </w:r>
      <w:r>
        <w:fldChar w:fldCharType="begin"/>
      </w:r>
      <w:r>
        <w:instrText xml:space="preserve"> REF _Ref115684845 \r \h </w:instrText>
      </w:r>
      <w:r>
        <w:fldChar w:fldCharType="separate"/>
      </w:r>
      <w:r w:rsidR="00127171">
        <w:t>(39</w:t>
      </w:r>
      <w:r>
        <w:fldChar w:fldCharType="end"/>
      </w:r>
      <w:r>
        <w:t>b)</w:t>
      </w:r>
      <w:r>
        <w:t>。此外，雖然在</w:t>
      </w:r>
      <w:r w:rsidR="0057374D">
        <w:rPr>
          <w:rFonts w:hint="eastAsia"/>
        </w:rPr>
        <w:t xml:space="preserve"> </w:t>
      </w:r>
      <w:r>
        <w:fldChar w:fldCharType="begin"/>
      </w:r>
      <w:r>
        <w:instrText xml:space="preserve"> REF _Ref115684845 \r \h </w:instrText>
      </w:r>
      <w:r>
        <w:fldChar w:fldCharType="separate"/>
      </w:r>
      <w:r w:rsidR="00127171">
        <w:t>(39</w:t>
      </w:r>
      <w:r>
        <w:fldChar w:fldCharType="end"/>
      </w:r>
      <w:r>
        <w:t>a)</w:t>
      </w:r>
      <w:r>
        <w:t>中，「餃子」與「包」被正確斷開，但是我們不希望電腦將此成功經驗類比延續至</w:t>
      </w:r>
      <w:r w:rsidR="0057374D">
        <w:rPr>
          <w:rFonts w:hint="eastAsia"/>
        </w:rPr>
        <w:t xml:space="preserve"> </w:t>
      </w:r>
      <w:r>
        <w:fldChar w:fldCharType="begin"/>
      </w:r>
      <w:r>
        <w:instrText xml:space="preserve"> REF _Ref115686409 \r \h </w:instrText>
      </w:r>
      <w:r>
        <w:fldChar w:fldCharType="separate"/>
      </w:r>
      <w:r w:rsidR="00127171">
        <w:t>(40</w:t>
      </w:r>
      <w:r>
        <w:fldChar w:fldCharType="end"/>
      </w:r>
      <w:r>
        <w:t>)</w:t>
      </w:r>
      <w:r>
        <w:t>，因為此處的「麵包」不應該如</w:t>
      </w:r>
      <w:r w:rsidR="0057374D">
        <w:rPr>
          <w:rFonts w:hint="eastAsia"/>
        </w:rPr>
        <w:t xml:space="preserve"> </w:t>
      </w:r>
      <w:r>
        <w:fldChar w:fldCharType="begin"/>
      </w:r>
      <w:r>
        <w:instrText xml:space="preserve"> REF _Ref115686409 \r \h </w:instrText>
      </w:r>
      <w:r>
        <w:fldChar w:fldCharType="separate"/>
      </w:r>
      <w:r w:rsidR="00127171">
        <w:t>(40</w:t>
      </w:r>
      <w:r>
        <w:fldChar w:fldCharType="end"/>
      </w:r>
      <w:r>
        <w:t>b)</w:t>
      </w:r>
      <w:r w:rsidR="0057374D">
        <w:t xml:space="preserve"> </w:t>
      </w:r>
      <w:r>
        <w:t>被斷開。</w:t>
      </w:r>
    </w:p>
    <w:p w14:paraId="77F13A00" w14:textId="77777777" w:rsidR="00035F4E" w:rsidRDefault="00035F4E" w:rsidP="00D76BB8">
      <w:pPr>
        <w:ind w:firstLine="0"/>
      </w:pPr>
    </w:p>
    <w:p w14:paraId="7C4B07A2" w14:textId="77777777" w:rsidR="00035F4E" w:rsidRDefault="00CF1CA1" w:rsidP="00D76BB8">
      <w:pPr>
        <w:pStyle w:val="Example"/>
        <w:rPr>
          <w:lang w:eastAsia="zh-TW"/>
        </w:rPr>
      </w:pPr>
      <w:bookmarkStart w:id="80" w:name="_Ref115684845"/>
      <w:r>
        <w:t>)</w:t>
      </w:r>
      <w:r>
        <w:tab/>
      </w:r>
      <w:proofErr w:type="spellStart"/>
      <w:r>
        <w:t>餃子包高麗菜</w:t>
      </w:r>
      <w:proofErr w:type="spellEnd"/>
      <w:r>
        <w:rPr>
          <w:lang w:eastAsia="zh-TW"/>
        </w:rPr>
        <w:t>：</w:t>
      </w:r>
    </w:p>
    <w:p w14:paraId="6570D8F2" w14:textId="77777777" w:rsidR="00035F4E" w:rsidRDefault="00CF1CA1" w:rsidP="003D5298">
      <w:pPr>
        <w:pStyle w:val="Examplea"/>
        <w:rPr>
          <w:lang w:eastAsia="zh-TW"/>
        </w:rPr>
      </w:pPr>
      <w:proofErr w:type="spellStart"/>
      <w:r>
        <w:t>餃子</w:t>
      </w:r>
      <w:proofErr w:type="spellEnd"/>
      <w:r>
        <w:t xml:space="preserve"> / </w:t>
      </w:r>
      <w:r>
        <w:t>包</w:t>
      </w:r>
      <w:r>
        <w:t xml:space="preserve"> / </w:t>
      </w:r>
      <w:proofErr w:type="spellStart"/>
      <w:r>
        <w:t>高麗菜</w:t>
      </w:r>
      <w:bookmarkEnd w:id="80"/>
      <w:proofErr w:type="spellEnd"/>
    </w:p>
    <w:p w14:paraId="353FA8F0" w14:textId="77777777" w:rsidR="00035F4E" w:rsidRDefault="00CF1CA1" w:rsidP="003D5298">
      <w:pPr>
        <w:pStyle w:val="Examplea"/>
        <w:rPr>
          <w:lang w:eastAsia="zh-TW"/>
        </w:rPr>
      </w:pPr>
      <w:r>
        <w:rPr>
          <w:lang w:eastAsia="zh-TW"/>
        </w:rPr>
        <w:lastRenderedPageBreak/>
        <w:t xml:space="preserve"># </w:t>
      </w:r>
      <w:proofErr w:type="spellStart"/>
      <w:r>
        <w:t>餃子包</w:t>
      </w:r>
      <w:proofErr w:type="spellEnd"/>
      <w:r>
        <w:t xml:space="preserve"> / </w:t>
      </w:r>
      <w:proofErr w:type="spellStart"/>
      <w:r>
        <w:t>高麗菜</w:t>
      </w:r>
      <w:proofErr w:type="spellEnd"/>
    </w:p>
    <w:p w14:paraId="6640BDAD" w14:textId="77777777" w:rsidR="00035F4E" w:rsidRDefault="00CF1CA1" w:rsidP="00D76BB8">
      <w:pPr>
        <w:pStyle w:val="Example"/>
      </w:pPr>
      <w:bookmarkStart w:id="81" w:name="_Ref115686409"/>
      <w:r>
        <w:t>)</w:t>
      </w:r>
      <w:r>
        <w:tab/>
      </w:r>
      <w:r>
        <w:rPr>
          <w:lang w:eastAsia="zh-TW"/>
        </w:rPr>
        <w:t>麵包牛奶：</w:t>
      </w:r>
      <w:bookmarkEnd w:id="81"/>
    </w:p>
    <w:p w14:paraId="5CB9826B" w14:textId="77777777" w:rsidR="00035F4E" w:rsidRDefault="00CF1CA1" w:rsidP="003D5298">
      <w:pPr>
        <w:pStyle w:val="Examplea"/>
      </w:pPr>
      <w:proofErr w:type="spellStart"/>
      <w:r>
        <w:t>麵包</w:t>
      </w:r>
      <w:proofErr w:type="spellEnd"/>
      <w:r>
        <w:t xml:space="preserve"> / </w:t>
      </w:r>
      <w:proofErr w:type="spellStart"/>
      <w:r>
        <w:t>牛奶</w:t>
      </w:r>
      <w:proofErr w:type="spellEnd"/>
    </w:p>
    <w:p w14:paraId="53CD2447" w14:textId="77777777" w:rsidR="00035F4E" w:rsidRDefault="00CF1CA1" w:rsidP="003D5298">
      <w:pPr>
        <w:pStyle w:val="Examplea"/>
      </w:pPr>
      <w:r>
        <w:t xml:space="preserve"># </w:t>
      </w:r>
      <w:r>
        <w:t>麵</w:t>
      </w:r>
      <w:r>
        <w:t xml:space="preserve"> / </w:t>
      </w:r>
      <w:r>
        <w:t>包</w:t>
      </w:r>
      <w:r>
        <w:t xml:space="preserve"> / </w:t>
      </w:r>
      <w:proofErr w:type="spellStart"/>
      <w:r>
        <w:t>牛奶</w:t>
      </w:r>
      <w:proofErr w:type="spellEnd"/>
    </w:p>
    <w:p w14:paraId="7FF596B9" w14:textId="77777777" w:rsidR="00035F4E" w:rsidRDefault="00035F4E" w:rsidP="00D76BB8">
      <w:pPr>
        <w:ind w:firstLine="0"/>
      </w:pPr>
    </w:p>
    <w:p w14:paraId="2D7D8549" w14:textId="1C499E85" w:rsidR="00537188" w:rsidRPr="004C68F3" w:rsidRDefault="00CF1CA1" w:rsidP="00F4404D">
      <w:r>
        <w:t>面對這個基礎的斷詞任務，</w:t>
      </w:r>
      <w:proofErr w:type="spellStart"/>
      <w:r>
        <w:t>Articut</w:t>
      </w:r>
      <w:proofErr w:type="spellEnd"/>
      <w:r>
        <w:t xml:space="preserve"> </w:t>
      </w:r>
      <w:r>
        <w:t>與其他市面上的斷詞系統</w:t>
      </w:r>
      <w:r>
        <w:t xml:space="preserve"> (</w:t>
      </w:r>
      <w:r>
        <w:t>如</w:t>
      </w:r>
      <w:r>
        <w:t xml:space="preserve"> </w:t>
      </w:r>
      <w:proofErr w:type="spellStart"/>
      <w:r>
        <w:t>Jieba</w:t>
      </w:r>
      <w:proofErr w:type="spellEnd"/>
      <w:r>
        <w:t xml:space="preserve"> </w:t>
      </w:r>
      <w:r>
        <w:t>與</w:t>
      </w:r>
      <w:r>
        <w:t xml:space="preserve"> CKIP tagger) </w:t>
      </w:r>
      <w:r>
        <w:t>最大的差異在於後者是用大量的</w:t>
      </w:r>
      <w:r w:rsidR="0003331F">
        <w:rPr>
          <w:rFonts w:hint="eastAsia"/>
        </w:rPr>
        <w:t>字典</w:t>
      </w:r>
      <w:r w:rsidR="0003331F">
        <w:t>/</w:t>
      </w:r>
      <w:r w:rsidR="0003331F">
        <w:rPr>
          <w:rFonts w:hint="eastAsia"/>
        </w:rPr>
        <w:t>語料庫</w:t>
      </w:r>
      <w:r>
        <w:rPr>
          <w:rFonts w:hint="eastAsia"/>
        </w:rPr>
        <w:t>資</w:t>
      </w:r>
      <w:r>
        <w:t>料去訓練模型且結合</w:t>
      </w:r>
      <w:r>
        <w:t xml:space="preserve"> 1950 </w:t>
      </w:r>
      <w:r>
        <w:t>年代生成語言學剛起步的結構樹概念，導致此類的</w:t>
      </w:r>
      <w:r>
        <w:t xml:space="preserve"> data-driven NLP </w:t>
      </w:r>
      <w:r>
        <w:t>資料庫中承載大量的斷詞結構樹，舉例來說，</w:t>
      </w:r>
      <w:r>
        <w:t xml:space="preserve">CKIP Lab </w:t>
      </w:r>
      <w:r>
        <w:t>的中文結構樹就高達</w:t>
      </w:r>
      <w:r>
        <w:t xml:space="preserve"> 61,087 </w:t>
      </w:r>
      <w:r>
        <w:t>棵：</w:t>
      </w:r>
    </w:p>
    <w:p w14:paraId="15548E4F" w14:textId="77777777" w:rsidR="00537188" w:rsidRDefault="00537188" w:rsidP="00D76BB8">
      <w:pPr>
        <w:ind w:firstLine="0"/>
      </w:pPr>
    </w:p>
    <w:p w14:paraId="3090B14C" w14:textId="77777777" w:rsidR="00035F4E" w:rsidRDefault="00CF1CA1" w:rsidP="00D76BB8">
      <w:pPr>
        <w:pStyle w:val="Example"/>
      </w:pPr>
      <w:r>
        <w:t>)</w:t>
      </w:r>
      <w:r>
        <w:tab/>
        <w:t xml:space="preserve">CKIP Lab </w:t>
      </w:r>
      <w:r>
        <w:rPr>
          <w:lang w:eastAsia="zh-TW"/>
        </w:rPr>
        <w:t>的</w:t>
      </w:r>
      <w:r>
        <w:rPr>
          <w:lang w:eastAsia="zh-TW"/>
        </w:rPr>
        <w:t xml:space="preserve"> 61,087 </w:t>
      </w:r>
      <w:r>
        <w:rPr>
          <w:lang w:eastAsia="zh-TW"/>
        </w:rPr>
        <w:t>棵結構樹</w:t>
      </w:r>
      <w:r>
        <w:rPr>
          <w:lang w:eastAsia="zh-TW"/>
        </w:rPr>
        <w:t xml:space="preserve"> </w:t>
      </w:r>
      <w:r>
        <w:t>(treebank.sinica.edu.tw)</w:t>
      </w:r>
      <w:r>
        <w:rPr>
          <w:lang w:eastAsia="zh-TW"/>
        </w:rPr>
        <w:t>：</w:t>
      </w:r>
      <w:r>
        <w:rPr>
          <w:lang w:eastAsia="zh-TW"/>
        </w:rPr>
        <w:t>(</w:t>
      </w:r>
      <w:r>
        <w:rPr>
          <w:lang w:eastAsia="zh-TW"/>
        </w:rPr>
        <w:t>查詢日期</w:t>
      </w:r>
      <w:r>
        <w:rPr>
          <w:lang w:eastAsia="zh-TW"/>
        </w:rPr>
        <w:t>2022/09/30)</w:t>
      </w:r>
    </w:p>
    <w:p w14:paraId="39EE6AD4" w14:textId="77777777" w:rsidR="00035F4E" w:rsidRDefault="00CF1CA1" w:rsidP="001E3A92">
      <w:pPr>
        <w:ind w:firstLine="0"/>
      </w:pPr>
      <w:r>
        <w:rPr>
          <w:noProof/>
        </w:rPr>
        <w:drawing>
          <wp:inline distT="0" distB="0" distL="0" distR="0" wp14:anchorId="7000FD45" wp14:editId="3EA1E36F">
            <wp:extent cx="4538382" cy="793247"/>
            <wp:effectExtent l="0" t="0" r="0" b="0"/>
            <wp:docPr id="14"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5"/>
                    <pic:cNvPicPr>
                      <a:picLocks noChangeAspect="1" noChangeArrowheads="1"/>
                    </pic:cNvPicPr>
                  </pic:nvPicPr>
                  <pic:blipFill>
                    <a:blip r:embed="rId34"/>
                    <a:stretch>
                      <a:fillRect/>
                    </a:stretch>
                  </pic:blipFill>
                  <pic:spPr bwMode="auto">
                    <a:xfrm>
                      <a:off x="0" y="0"/>
                      <a:ext cx="4633285" cy="809835"/>
                    </a:xfrm>
                    <a:prstGeom prst="rect">
                      <a:avLst/>
                    </a:prstGeom>
                  </pic:spPr>
                </pic:pic>
              </a:graphicData>
            </a:graphic>
          </wp:inline>
        </w:drawing>
      </w:r>
    </w:p>
    <w:p w14:paraId="0A852607" w14:textId="2780EF38" w:rsidR="00035F4E" w:rsidRDefault="00035F4E" w:rsidP="00D76BB8">
      <w:pPr>
        <w:ind w:firstLine="0"/>
      </w:pPr>
    </w:p>
    <w:p w14:paraId="186606B2" w14:textId="56C7994C" w:rsidR="0030798F" w:rsidRDefault="0030798F" w:rsidP="00D76BB8">
      <w:pPr>
        <w:ind w:firstLine="0"/>
      </w:pPr>
      <w:r>
        <w:rPr>
          <w:rFonts w:hint="eastAsia"/>
        </w:rPr>
        <w:t>在資工</w:t>
      </w:r>
      <w:r>
        <w:rPr>
          <w:rFonts w:hint="eastAsia"/>
        </w:rPr>
        <w:t xml:space="preserve"> </w:t>
      </w:r>
      <w:r>
        <w:t xml:space="preserve">NLP </w:t>
      </w:r>
      <w:r>
        <w:rPr>
          <w:rFonts w:hint="eastAsia"/>
        </w:rPr>
        <w:t>領域，也經常看到如同</w:t>
      </w:r>
      <w:r w:rsidR="006D33FD">
        <w:rPr>
          <w:rFonts w:hint="eastAsia"/>
        </w:rPr>
        <w:t>圖</w:t>
      </w:r>
      <w:r w:rsidR="00C1621E">
        <w:rPr>
          <w:rFonts w:hint="eastAsia"/>
        </w:rPr>
        <w:t>五</w:t>
      </w:r>
      <w:r w:rsidR="006D33FD">
        <w:rPr>
          <w:rFonts w:hint="eastAsia"/>
        </w:rPr>
        <w:t>，</w:t>
      </w:r>
      <w:r>
        <w:rPr>
          <w:rFonts w:hint="eastAsia"/>
        </w:rPr>
        <w:t>一個節點多分岔的語言結構樹圖。</w:t>
      </w:r>
    </w:p>
    <w:p w14:paraId="02F3EC93" w14:textId="5C4A558A" w:rsidR="006F1428" w:rsidRPr="00C4183D" w:rsidRDefault="006F1428" w:rsidP="00D76BB8">
      <w:pPr>
        <w:pStyle w:val="Example"/>
        <w:numPr>
          <w:ilvl w:val="0"/>
          <w:numId w:val="0"/>
        </w:numPr>
        <w:tabs>
          <w:tab w:val="clear" w:pos="567"/>
        </w:tabs>
      </w:pPr>
    </w:p>
    <w:p w14:paraId="4736D515" w14:textId="43B49C03" w:rsidR="0030798F" w:rsidRDefault="000625AF" w:rsidP="00D76BB8">
      <w:pPr>
        <w:ind w:firstLine="0"/>
        <w:jc w:val="center"/>
      </w:pPr>
      <w:r>
        <w:rPr>
          <w:noProof/>
        </w:rPr>
        <w:drawing>
          <wp:inline distT="0" distB="0" distL="0" distR="0" wp14:anchorId="02D2066C" wp14:editId="09ACB84E">
            <wp:extent cx="6320930" cy="1904383"/>
            <wp:effectExtent l="0" t="0" r="3810" b="63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87478" cy="1924433"/>
                    </a:xfrm>
                    <a:prstGeom prst="rect">
                      <a:avLst/>
                    </a:prstGeom>
                  </pic:spPr>
                </pic:pic>
              </a:graphicData>
            </a:graphic>
          </wp:inline>
        </w:drawing>
      </w:r>
    </w:p>
    <w:p w14:paraId="46DA9CB2" w14:textId="2A27740D" w:rsidR="0095604B" w:rsidRDefault="006D33FD" w:rsidP="00D76BB8">
      <w:pPr>
        <w:ind w:firstLine="0"/>
        <w:jc w:val="center"/>
        <w:rPr>
          <w:rFonts w:hAnsi="Minion Pro"/>
        </w:rPr>
      </w:pPr>
      <w:r>
        <w:rPr>
          <w:rFonts w:hAnsi="Minion Pro" w:hint="eastAsia"/>
        </w:rPr>
        <w:t>圖</w:t>
      </w:r>
      <w:r w:rsidR="00C1621E">
        <w:rPr>
          <w:rFonts w:hAnsi="Minion Pro" w:hint="eastAsia"/>
        </w:rPr>
        <w:t>五</w:t>
      </w:r>
      <w:r>
        <w:rPr>
          <w:rFonts w:hAnsi="Minion Pro" w:hint="eastAsia"/>
        </w:rPr>
        <w:t>：</w:t>
      </w:r>
      <w:r>
        <w:rPr>
          <w:rFonts w:hint="eastAsia"/>
        </w:rPr>
        <w:t>資工領域的結構樹圖範例</w:t>
      </w:r>
      <w:r w:rsidR="00C4183D">
        <w:rPr>
          <w:rFonts w:hint="eastAsia"/>
        </w:rPr>
        <w:t xml:space="preserve"> </w:t>
      </w:r>
      <w:r w:rsidR="00C4183D">
        <w:t xml:space="preserve">(from </w:t>
      </w:r>
      <w:r w:rsidR="00C4183D">
        <w:t>史丹佛</w:t>
      </w:r>
      <w:r w:rsidR="00C4183D">
        <w:t xml:space="preserve"> </w:t>
      </w:r>
      <w:proofErr w:type="spellStart"/>
      <w:r w:rsidR="00C4183D">
        <w:t>CoreNLP</w:t>
      </w:r>
      <w:proofErr w:type="spellEnd"/>
      <w:r w:rsidR="00C4183D">
        <w:t>)</w:t>
      </w:r>
    </w:p>
    <w:p w14:paraId="34CF6FE0" w14:textId="77777777" w:rsidR="006D33FD" w:rsidRDefault="006D33FD" w:rsidP="00910BC7">
      <w:pPr>
        <w:ind w:firstLine="0"/>
        <w:rPr>
          <w:rFonts w:hAnsi="Minion Pro"/>
        </w:rPr>
      </w:pPr>
    </w:p>
    <w:p w14:paraId="36420E87" w14:textId="665D7692" w:rsidR="00D2306C" w:rsidRDefault="002F55EF" w:rsidP="00D76BB8">
      <w:pPr>
        <w:ind w:firstLine="0"/>
        <w:rPr>
          <w:rFonts w:hAnsi="Minion Pro"/>
        </w:rPr>
      </w:pPr>
      <w:r>
        <w:rPr>
          <w:rFonts w:hAnsi="Minion Pro" w:hint="eastAsia"/>
        </w:rPr>
        <w:t>事實上，</w:t>
      </w:r>
      <w:r w:rsidR="00D2306C">
        <w:rPr>
          <w:rFonts w:hint="eastAsia"/>
        </w:rPr>
        <w:t>在</w:t>
      </w:r>
      <w:r w:rsidR="00D2306C" w:rsidRPr="0095604B">
        <w:rPr>
          <w:rFonts w:ascii="Helvetica Neue" w:cs="Helvetica Neue"/>
        </w:rPr>
        <w:t xml:space="preserve"> </w:t>
      </w:r>
      <w:r w:rsidR="00D2306C" w:rsidRPr="002F55EF">
        <w:t>1960~1970</w:t>
      </w:r>
      <w:r w:rsidR="00D2306C" w:rsidRPr="0095604B">
        <w:rPr>
          <w:rFonts w:ascii="Helvetica Neue" w:cs="Helvetica Neue"/>
        </w:rPr>
        <w:t xml:space="preserve"> </w:t>
      </w:r>
      <w:r w:rsidR="00D2306C">
        <w:rPr>
          <w:rFonts w:hint="eastAsia"/>
        </w:rPr>
        <w:t>年代，就是這種</w:t>
      </w:r>
      <w:r w:rsidR="00BC48B8">
        <w:rPr>
          <w:rFonts w:hint="eastAsia"/>
        </w:rPr>
        <w:t>無章法，</w:t>
      </w:r>
      <w:r w:rsidR="00D2306C">
        <w:rPr>
          <w:rFonts w:hint="eastAsia"/>
        </w:rPr>
        <w:t>一個節點多個分支的結構</w:t>
      </w:r>
      <w:r w:rsidR="00BC48B8">
        <w:rPr>
          <w:rFonts w:hint="eastAsia"/>
        </w:rPr>
        <w:t>以及其他類似的語言現象描述規則</w:t>
      </w:r>
      <w:r w:rsidR="00D2306C">
        <w:rPr>
          <w:rFonts w:hint="eastAsia"/>
        </w:rPr>
        <w:t>，讓語言學很難進入「專家系統」的實作裡</w:t>
      </w:r>
      <w:r w:rsidR="00BC48B8">
        <w:rPr>
          <w:rFonts w:hint="eastAsia"/>
        </w:rPr>
        <w:t>，讓資訊科學學者認為運用「</w:t>
      </w:r>
      <w:r w:rsidR="00BC48B8">
        <w:t>(</w:t>
      </w:r>
      <w:r w:rsidR="00BC48B8">
        <w:rPr>
          <w:rFonts w:hint="eastAsia"/>
        </w:rPr>
        <w:t>語言學</w:t>
      </w:r>
      <w:r w:rsidR="00BC48B8">
        <w:t>)</w:t>
      </w:r>
      <w:r w:rsidR="00BC48B8">
        <w:rPr>
          <w:rFonts w:hint="eastAsia"/>
        </w:rPr>
        <w:t>專家系統」設計的類神經網路</w:t>
      </w:r>
      <w:r w:rsidR="00BC48B8">
        <w:rPr>
          <w:rFonts w:hint="eastAsia"/>
        </w:rPr>
        <w:t xml:space="preserve"> </w:t>
      </w:r>
      <w:r w:rsidR="00BC48B8">
        <w:t>NLP</w:t>
      </w:r>
      <w:r w:rsidR="00BC48B8">
        <w:rPr>
          <w:rFonts w:hint="eastAsia"/>
        </w:rPr>
        <w:t xml:space="preserve"> </w:t>
      </w:r>
      <w:r w:rsidR="00BC48B8">
        <w:rPr>
          <w:rFonts w:hint="eastAsia"/>
        </w:rPr>
        <w:t>計算程式在維護上有很大的困難，而且不同的專家繪製的結構樹圖以及撰寫的主觀描述規則又可能會互相衝突，因此在人力與時間成本考量下，語言學的領域專業知識就被資訊科學棄用至今日。</w:t>
      </w:r>
    </w:p>
    <w:p w14:paraId="316A68B5" w14:textId="5F6B8E3D" w:rsidR="0022219E" w:rsidRDefault="00BC4365" w:rsidP="005E4E8B">
      <w:r>
        <w:rPr>
          <w:rFonts w:hAnsi="Minion Pro" w:hint="eastAsia"/>
        </w:rPr>
        <w:lastRenderedPageBreak/>
        <w:t>然而，</w:t>
      </w:r>
      <w:r w:rsidR="0095604B">
        <w:rPr>
          <w:rFonts w:hint="eastAsia"/>
        </w:rPr>
        <w:t>現</w:t>
      </w:r>
      <w:r>
        <w:rPr>
          <w:rFonts w:hint="eastAsia"/>
        </w:rPr>
        <w:t>代</w:t>
      </w:r>
      <w:r w:rsidR="0095604B">
        <w:rPr>
          <w:rFonts w:hint="eastAsia"/>
        </w:rPr>
        <w:t>的生成語言學，</w:t>
      </w:r>
      <w:r>
        <w:rPr>
          <w:rFonts w:hint="eastAsia"/>
        </w:rPr>
        <w:t>在</w:t>
      </w:r>
      <w:r>
        <w:t xml:space="preserve">X-bar </w:t>
      </w:r>
      <w:r>
        <w:t>詞組結構</w:t>
      </w:r>
      <w:r w:rsidR="008A5676">
        <w:rPr>
          <w:rFonts w:hint="eastAsia"/>
        </w:rPr>
        <w:t xml:space="preserve"> </w:t>
      </w:r>
      <w:r w:rsidR="000562AF">
        <w:fldChar w:fldCharType="begin"/>
      </w:r>
      <w:r w:rsidR="000562AF">
        <w:instrText xml:space="preserve"> REF _Ref115687257 \r \h </w:instrText>
      </w:r>
      <w:r w:rsidR="000562AF">
        <w:fldChar w:fldCharType="separate"/>
      </w:r>
      <w:r w:rsidR="00127171">
        <w:t>(42</w:t>
      </w:r>
      <w:r w:rsidR="000562AF">
        <w:fldChar w:fldCharType="end"/>
      </w:r>
      <w:r w:rsidR="000562AF">
        <w:t>) (</w:t>
      </w:r>
      <w:proofErr w:type="spellStart"/>
      <w:r w:rsidR="000562AF">
        <w:t>Jackendoff</w:t>
      </w:r>
      <w:proofErr w:type="spellEnd"/>
      <w:r w:rsidR="000562AF">
        <w:t xml:space="preserve"> 1974, 1977) </w:t>
      </w:r>
      <w:r>
        <w:rPr>
          <w:rFonts w:hint="eastAsia"/>
        </w:rPr>
        <w:t>提出以</w:t>
      </w:r>
      <w:r w:rsidR="00900C40">
        <w:rPr>
          <w:rFonts w:hint="eastAsia"/>
        </w:rPr>
        <w:t>後</w:t>
      </w:r>
      <w:r w:rsidR="008A5676">
        <w:rPr>
          <w:rFonts w:hint="eastAsia"/>
        </w:rPr>
        <w:t>就已棄用了</w:t>
      </w:r>
      <w:r w:rsidR="004C3D8C">
        <w:rPr>
          <w:rFonts w:hint="eastAsia"/>
        </w:rPr>
        <w:t>繁瑣的詞組</w:t>
      </w:r>
      <w:r w:rsidR="003101D1">
        <w:rPr>
          <w:rFonts w:hint="eastAsia"/>
        </w:rPr>
        <w:t>語法</w:t>
      </w:r>
      <w:r w:rsidR="00A720EC">
        <w:rPr>
          <w:rFonts w:hint="eastAsia"/>
        </w:rPr>
        <w:t xml:space="preserve"> </w:t>
      </w:r>
      <w:r w:rsidR="00A720EC">
        <w:t xml:space="preserve">(Phrase Structure Grammar) </w:t>
      </w:r>
      <w:r w:rsidR="003101D1">
        <w:rPr>
          <w:rFonts w:hint="eastAsia"/>
        </w:rPr>
        <w:t>以及變形</w:t>
      </w:r>
      <w:r w:rsidR="004C3D8C">
        <w:rPr>
          <w:rFonts w:hint="eastAsia"/>
        </w:rPr>
        <w:t>律</w:t>
      </w:r>
      <w:r w:rsidR="00A720EC">
        <w:rPr>
          <w:rFonts w:hint="eastAsia"/>
        </w:rPr>
        <w:t xml:space="preserve"> </w:t>
      </w:r>
      <w:r w:rsidR="00A720EC">
        <w:t>(transformational rules)</w:t>
      </w:r>
      <w:r w:rsidR="008A5676">
        <w:rPr>
          <w:rFonts w:hint="eastAsia"/>
        </w:rPr>
        <w:t>，</w:t>
      </w:r>
      <w:r w:rsidR="004C3D8C">
        <w:rPr>
          <w:rFonts w:hint="eastAsia"/>
        </w:rPr>
        <w:t>且</w:t>
      </w:r>
      <w:r w:rsidR="0095604B">
        <w:rPr>
          <w:rFonts w:hint="eastAsia"/>
        </w:rPr>
        <w:t>不用二元</w:t>
      </w:r>
      <w:r w:rsidR="000562AF">
        <w:rPr>
          <w:rFonts w:hint="eastAsia"/>
        </w:rPr>
        <w:t>分叉</w:t>
      </w:r>
      <w:r w:rsidR="0095604B">
        <w:rPr>
          <w:rFonts w:hint="eastAsia"/>
        </w:rPr>
        <w:t>樹以外的結構，不會有一個結點下轄</w:t>
      </w:r>
      <w:r w:rsidR="0095604B" w:rsidRPr="0095604B">
        <w:rPr>
          <w:rFonts w:ascii="Helvetica Neue" w:cs="Helvetica Neue"/>
        </w:rPr>
        <w:t xml:space="preserve"> </w:t>
      </w:r>
      <w:r w:rsidR="0095604B" w:rsidRPr="003A54DD">
        <w:t>6</w:t>
      </w:r>
      <w:r w:rsidR="0095604B" w:rsidRPr="0095604B">
        <w:rPr>
          <w:rFonts w:ascii="Helvetica Neue" w:cs="Helvetica Neue"/>
        </w:rPr>
        <w:t xml:space="preserve"> </w:t>
      </w:r>
      <w:r w:rsidR="0095604B">
        <w:rPr>
          <w:rFonts w:hint="eastAsia"/>
        </w:rPr>
        <w:t>個分支這樣的結構</w:t>
      </w:r>
      <w:r w:rsidR="0007108A">
        <w:rPr>
          <w:rFonts w:hint="eastAsia"/>
        </w:rPr>
        <w:t xml:space="preserve"> </w:t>
      </w:r>
      <w:r w:rsidR="0007108A" w:rsidRPr="0095604B">
        <w:rPr>
          <w:rFonts w:ascii="Helvetica Neue" w:cs="Helvetica Neue"/>
        </w:rPr>
        <w:t>(</w:t>
      </w:r>
      <w:r w:rsidR="0007108A">
        <w:rPr>
          <w:rFonts w:hint="eastAsia"/>
        </w:rPr>
        <w:t>如</w:t>
      </w:r>
      <w:r w:rsidR="0007108A">
        <w:rPr>
          <w:rFonts w:hAnsi="Minion Pro" w:hint="eastAsia"/>
        </w:rPr>
        <w:t>圖五</w:t>
      </w:r>
      <w:r w:rsidR="0007108A">
        <w:rPr>
          <w:rFonts w:hint="eastAsia"/>
        </w:rPr>
        <w:t>中的</w:t>
      </w:r>
      <w:r w:rsidR="0007108A">
        <w:rPr>
          <w:rFonts w:ascii="Helvetica Neue" w:cs="Helvetica Neue" w:hint="eastAsia"/>
        </w:rPr>
        <w:t>主語名詞組</w:t>
      </w:r>
      <w:r w:rsidR="0007108A" w:rsidRPr="0095604B">
        <w:rPr>
          <w:rFonts w:ascii="Helvetica Neue" w:cs="Helvetica Neue" w:hint="eastAsia"/>
        </w:rPr>
        <w:t>)</w:t>
      </w:r>
      <w:r w:rsidR="0095604B">
        <w:rPr>
          <w:rFonts w:hint="eastAsia"/>
        </w:rPr>
        <w:t>。</w:t>
      </w:r>
    </w:p>
    <w:p w14:paraId="659430C7" w14:textId="77777777" w:rsidR="00CE3630" w:rsidRPr="008A5676" w:rsidRDefault="00CE3630" w:rsidP="008A5676">
      <w:pPr>
        <w:ind w:firstLine="0"/>
      </w:pPr>
    </w:p>
    <w:p w14:paraId="6C86F24B" w14:textId="3CC75738" w:rsidR="0022219E" w:rsidRDefault="0022219E" w:rsidP="0022219E">
      <w:pPr>
        <w:pStyle w:val="Example"/>
      </w:pPr>
      <w:bookmarkStart w:id="82" w:name="_Ref115687257"/>
      <w:r>
        <w:t>)</w:t>
      </w:r>
      <w:r>
        <w:tab/>
      </w:r>
      <w:r>
        <w:rPr>
          <w:lang w:eastAsia="zh-TW"/>
        </w:rPr>
        <w:t>生成句法學家的</w:t>
      </w:r>
      <w:r w:rsidR="00C95AC8">
        <w:rPr>
          <w:lang w:eastAsia="zh-TW"/>
        </w:rPr>
        <w:t xml:space="preserve"> </w:t>
      </w:r>
      <w:r>
        <w:rPr>
          <w:lang w:eastAsia="zh-TW"/>
        </w:rPr>
        <w:t xml:space="preserve">X-bar </w:t>
      </w:r>
      <w:r>
        <w:rPr>
          <w:lang w:eastAsia="zh-TW"/>
        </w:rPr>
        <w:t>結構樹</w:t>
      </w:r>
      <w:r w:rsidR="00C95AC8">
        <w:rPr>
          <w:rFonts w:hint="eastAsia"/>
          <w:lang w:eastAsia="zh-TW"/>
        </w:rPr>
        <w:t>藍圖</w:t>
      </w:r>
      <w:r>
        <w:rPr>
          <w:lang w:eastAsia="zh-TW"/>
        </w:rPr>
        <w:t>：</w:t>
      </w:r>
      <w:bookmarkEnd w:id="82"/>
    </w:p>
    <w:p w14:paraId="100A24C1" w14:textId="18B31912" w:rsidR="0022219E" w:rsidRDefault="0022219E" w:rsidP="0022219E">
      <w:r>
        <w:rPr>
          <w:noProof/>
        </w:rPr>
        <mc:AlternateContent>
          <mc:Choice Requires="wps">
            <w:drawing>
              <wp:anchor distT="2540" distB="2540" distL="2540" distR="2540" simplePos="0" relativeHeight="251659264" behindDoc="0" locked="0" layoutInCell="0" allowOverlap="1" wp14:anchorId="63B13123" wp14:editId="1FB6EFF9">
                <wp:simplePos x="0" y="0"/>
                <wp:positionH relativeFrom="column">
                  <wp:posOffset>1017905</wp:posOffset>
                </wp:positionH>
                <wp:positionV relativeFrom="paragraph">
                  <wp:posOffset>200025</wp:posOffset>
                </wp:positionV>
                <wp:extent cx="328930" cy="313055"/>
                <wp:effectExtent l="2540" t="2540" r="2540" b="2540"/>
                <wp:wrapNone/>
                <wp:docPr id="15" name="直線接點 16"/>
                <wp:cNvGraphicFramePr/>
                <a:graphic xmlns:a="http://schemas.openxmlformats.org/drawingml/2006/main">
                  <a:graphicData uri="http://schemas.microsoft.com/office/word/2010/wordprocessingShape">
                    <wps:wsp>
                      <wps:cNvCnPr/>
                      <wps:spPr>
                        <a:xfrm>
                          <a:off x="0" y="0"/>
                          <a:ext cx="329040" cy="313200"/>
                        </a:xfrm>
                        <a:prstGeom prst="line">
                          <a:avLst/>
                        </a:prstGeom>
                        <a:ln>
                          <a:solidFill>
                            <a:srgbClr val="000000"/>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410C97CC" id="直線接點 16" o:spid="_x0000_s1026" style="position:absolute;z-index:251659264;visibility:visible;mso-wrap-style:square;mso-wrap-distance-left:.2pt;mso-wrap-distance-top:.2pt;mso-wrap-distance-right:.2pt;mso-wrap-distance-bottom:.2pt;mso-position-horizontal:absolute;mso-position-horizontal-relative:text;mso-position-vertical:absolute;mso-position-vertical-relative:text" from="80.15pt,15.75pt" to="106.05pt,4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" o:allowincell="f" strokeweight=".5pt">
                <v:stroke joinstyle="miter"/>
              </v:line>
            </w:pict>
          </mc:Fallback>
        </mc:AlternateContent>
      </w:r>
      <w:r>
        <w:tab/>
      </w:r>
      <w:r>
        <w:tab/>
      </w:r>
      <w:r>
        <w:tab/>
        <w:t>XP</w:t>
      </w:r>
    </w:p>
    <w:p w14:paraId="7030BD2D" w14:textId="29D5934B" w:rsidR="0022219E" w:rsidRDefault="00766863" w:rsidP="0022219E">
      <w:r>
        <w:rPr>
          <w:noProof/>
        </w:rPr>
        <mc:AlternateContent>
          <mc:Choice Requires="wps">
            <w:drawing>
              <wp:anchor distT="38100" distB="29845" distL="38100" distR="39370" simplePos="0" relativeHeight="251660288" behindDoc="0" locked="0" layoutInCell="0" allowOverlap="1" wp14:anchorId="4820D848" wp14:editId="69300FF7">
                <wp:simplePos x="0" y="0"/>
                <wp:positionH relativeFrom="column">
                  <wp:posOffset>691005</wp:posOffset>
                </wp:positionH>
                <wp:positionV relativeFrom="paragraph">
                  <wp:posOffset>35560</wp:posOffset>
                </wp:positionV>
                <wp:extent cx="328930" cy="313055"/>
                <wp:effectExtent l="38100" t="38100" r="39370" b="29845"/>
                <wp:wrapNone/>
                <wp:docPr id="16" name="直線接點 17"/>
                <wp:cNvGraphicFramePr/>
                <a:graphic xmlns:a="http://schemas.openxmlformats.org/drawingml/2006/main">
                  <a:graphicData uri="http://schemas.microsoft.com/office/word/2010/wordprocessingShape">
                    <wps:wsp>
                      <wps:cNvCnPr/>
                      <wps:spPr>
                        <a:xfrm>
                          <a:off x="0" y="0"/>
                          <a:ext cx="328930" cy="313055"/>
                        </a:xfrm>
                        <a:prstGeom prst="line">
                          <a:avLst/>
                        </a:prstGeom>
                        <a:ln>
                          <a:solidFill>
                            <a:srgbClr val="000000"/>
                          </a:solidFill>
                        </a:ln>
                        <a:scene3d>
                          <a:camera prst="orthographicFront">
                            <a:rot lat="10800000" lon="0" rev="0"/>
                          </a:camera>
                          <a:lightRig rig="threePt" dir="t"/>
                        </a:scene3d>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5F2DB6C9" id="直線接點 17" o:spid="_x0000_s1026" style="position:absolute;z-index:251660288;visibility:visible;mso-wrap-style:square;mso-wrap-distance-left:3pt;mso-wrap-distance-top:3pt;mso-wrap-distance-right:3.1pt;mso-wrap-distance-bottom:2.35pt;mso-position-horizontal:absolute;mso-position-horizontal-relative:text;mso-position-vertical:absolute;mso-position-vertical-relative:text" from="54.4pt,2.8pt" to="80.3pt,2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" o:allowincell="f" strokeweight=".5pt">
                <v:stroke joinstyle="miter"/>
              </v:line>
            </w:pict>
          </mc:Fallback>
        </mc:AlternateContent>
      </w:r>
    </w:p>
    <w:p w14:paraId="6171A2CB" w14:textId="13F57BD1" w:rsidR="0022219E" w:rsidRDefault="0022219E" w:rsidP="0022219E">
      <w:r>
        <w:tab/>
      </w:r>
      <w:r>
        <w:tab/>
      </w:r>
      <w:r>
        <w:tab/>
      </w:r>
      <w:r>
        <w:tab/>
      </w:r>
    </w:p>
    <w:p w14:paraId="18D668FA" w14:textId="4E6EDECD" w:rsidR="0022219E" w:rsidRDefault="0022219E" w:rsidP="0022219E">
      <w:r>
        <w:tab/>
      </w:r>
      <w:r>
        <w:tab/>
      </w:r>
      <w:r>
        <w:tab/>
      </w:r>
      <w:r>
        <w:tab/>
        <w:t>X</w:t>
      </w:r>
    </w:p>
    <w:p w14:paraId="7485FB96" w14:textId="15124024" w:rsidR="0022219E" w:rsidRDefault="005307BC" w:rsidP="0022219E">
      <w:r>
        <w:rPr>
          <w:noProof/>
        </w:rPr>
        <mc:AlternateContent>
          <mc:Choice Requires="wps">
            <w:drawing>
              <wp:anchor distT="38100" distB="30480" distL="38100" distR="40005" simplePos="0" relativeHeight="251662336" behindDoc="0" locked="0" layoutInCell="0" allowOverlap="1" wp14:anchorId="6E4D159C" wp14:editId="6ACBC969">
                <wp:simplePos x="0" y="0"/>
                <wp:positionH relativeFrom="column">
                  <wp:posOffset>1113790</wp:posOffset>
                </wp:positionH>
                <wp:positionV relativeFrom="paragraph">
                  <wp:posOffset>28575</wp:posOffset>
                </wp:positionV>
                <wp:extent cx="328295" cy="312420"/>
                <wp:effectExtent l="38100" t="38100" r="40005" b="30480"/>
                <wp:wrapNone/>
                <wp:docPr id="18" name="直線接點 19"/>
                <wp:cNvGraphicFramePr/>
                <a:graphic xmlns:a="http://schemas.openxmlformats.org/drawingml/2006/main">
                  <a:graphicData uri="http://schemas.microsoft.com/office/word/2010/wordprocessingShape">
                    <wps:wsp>
                      <wps:cNvCnPr/>
                      <wps:spPr>
                        <a:xfrm>
                          <a:off x="0" y="0"/>
                          <a:ext cx="328295" cy="312420"/>
                        </a:xfrm>
                        <a:prstGeom prst="line">
                          <a:avLst/>
                        </a:prstGeom>
                        <a:ln>
                          <a:solidFill>
                            <a:srgbClr val="000000"/>
                          </a:solidFill>
                        </a:ln>
                        <a:scene3d>
                          <a:camera prst="orthographicFront">
                            <a:rot lat="10800000" lon="0" rev="0"/>
                          </a:camera>
                          <a:lightRig rig="threePt" dir="t"/>
                        </a:scene3d>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3BF1D1E6" id="直線接點 19" o:spid="_x0000_s1026" style="position:absolute;z-index:251662336;visibility:visible;mso-wrap-style:square;mso-wrap-distance-left:3pt;mso-wrap-distance-top:3pt;mso-wrap-distance-right:3.15pt;mso-wrap-distance-bottom:2.4pt;mso-position-horizontal:absolute;mso-position-horizontal-relative:text;mso-position-vertical:absolute;mso-position-vertical-relative:text" from="87.7pt,2.25pt" to="113.55pt,2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" o:allowincell="f" strokeweight=".5pt">
                <v:stroke joinstyle="miter"/>
              </v:line>
            </w:pict>
          </mc:Fallback>
        </mc:AlternateContent>
      </w:r>
      <w:r>
        <w:rPr>
          <w:noProof/>
        </w:rPr>
        <mc:AlternateContent>
          <mc:Choice Requires="wps">
            <w:drawing>
              <wp:anchor distT="2540" distB="2540" distL="2540" distR="2540" simplePos="0" relativeHeight="251661312" behindDoc="0" locked="0" layoutInCell="0" allowOverlap="1" wp14:anchorId="7E90338E" wp14:editId="4DA9165D">
                <wp:simplePos x="0" y="0"/>
                <wp:positionH relativeFrom="column">
                  <wp:posOffset>1446797</wp:posOffset>
                </wp:positionH>
                <wp:positionV relativeFrom="paragraph">
                  <wp:posOffset>26670</wp:posOffset>
                </wp:positionV>
                <wp:extent cx="328295" cy="312420"/>
                <wp:effectExtent l="0" t="0" r="14605" b="17780"/>
                <wp:wrapNone/>
                <wp:docPr id="17" name="直線接點 18"/>
                <wp:cNvGraphicFramePr/>
                <a:graphic xmlns:a="http://schemas.openxmlformats.org/drawingml/2006/main">
                  <a:graphicData uri="http://schemas.microsoft.com/office/word/2010/wordprocessingShape">
                    <wps:wsp>
                      <wps:cNvCnPr/>
                      <wps:spPr>
                        <a:xfrm>
                          <a:off x="0" y="0"/>
                          <a:ext cx="328295" cy="312420"/>
                        </a:xfrm>
                        <a:prstGeom prst="line">
                          <a:avLst/>
                        </a:prstGeom>
                        <a:ln>
                          <a:solidFill>
                            <a:srgbClr val="000000"/>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1BEDCB28" id="直線接點 18" o:spid="_x0000_s1026" style="position:absolute;z-index:251661312;visibility:visible;mso-wrap-style:square;mso-wrap-distance-left:.2pt;mso-wrap-distance-top:.2pt;mso-wrap-distance-right:.2pt;mso-wrap-distance-bottom:.2pt;mso-position-horizontal:absolute;mso-position-horizontal-relative:text;mso-position-vertical:absolute;mso-position-vertical-relative:text" from="113.9pt,2.1pt" to="139.75pt,2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" o:allowincell="f" strokeweight=".5pt">
                <v:stroke joinstyle="miter"/>
              </v:line>
            </w:pict>
          </mc:Fallback>
        </mc:AlternateContent>
      </w:r>
    </w:p>
    <w:p w14:paraId="10A78C09" w14:textId="77777777" w:rsidR="0022219E" w:rsidRDefault="0022219E" w:rsidP="0022219E">
      <w:r>
        <w:tab/>
      </w:r>
      <w:r>
        <w:tab/>
      </w:r>
      <w:r>
        <w:tab/>
      </w:r>
      <w:r>
        <w:tab/>
      </w:r>
      <w:r>
        <w:tab/>
      </w:r>
    </w:p>
    <w:p w14:paraId="53118F3E" w14:textId="04D6BDE4" w:rsidR="0022219E" w:rsidRDefault="0022219E" w:rsidP="0022219E">
      <w:r>
        <w:tab/>
      </w:r>
      <w:r>
        <w:tab/>
      </w:r>
      <w:r>
        <w:tab/>
      </w:r>
      <w:r>
        <w:tab/>
      </w:r>
      <w:r>
        <w:tab/>
        <w:t>X</w:t>
      </w:r>
    </w:p>
    <w:p w14:paraId="4DB7C6D0" w14:textId="77777777" w:rsidR="0022219E" w:rsidRDefault="0022219E" w:rsidP="005E4E8B"/>
    <w:p w14:paraId="31109A4F" w14:textId="0AAA4AF3" w:rsidR="00035F4E" w:rsidRDefault="00F37EC7" w:rsidP="005E17B2">
      <w:pPr>
        <w:ind w:firstLine="0"/>
      </w:pPr>
      <w:r>
        <w:t>根據</w:t>
      </w:r>
      <w:r>
        <w:t xml:space="preserve"> X-bar </w:t>
      </w:r>
      <w:r>
        <w:t>詞組結構</w:t>
      </w:r>
      <w:r>
        <w:rPr>
          <w:rFonts w:hint="eastAsia"/>
        </w:rPr>
        <w:t>設計的</w:t>
      </w:r>
      <w:proofErr w:type="spellStart"/>
      <w:r w:rsidR="00BC4365">
        <w:t>Articut</w:t>
      </w:r>
      <w:proofErr w:type="spellEnd"/>
      <w:r w:rsidR="00BC4365">
        <w:t xml:space="preserve"> </w:t>
      </w:r>
      <w:r w:rsidR="00C76626">
        <w:rPr>
          <w:rFonts w:hint="eastAsia"/>
        </w:rPr>
        <w:t>斷詞系統</w:t>
      </w:r>
      <w:r>
        <w:rPr>
          <w:rFonts w:hint="eastAsia"/>
        </w:rPr>
        <w:t>有三大亮點</w:t>
      </w:r>
      <w:r w:rsidR="00BC4365">
        <w:t>，</w:t>
      </w:r>
      <w:r>
        <w:rPr>
          <w:rFonts w:hint="eastAsia"/>
        </w:rPr>
        <w:t>第一，</w:t>
      </w:r>
      <w:r w:rsidR="00BC4365">
        <w:rPr>
          <w:rFonts w:hint="eastAsia"/>
        </w:rPr>
        <w:t>不</w:t>
      </w:r>
      <w:r w:rsidR="00BC4365">
        <w:t>需要在資料庫中儲存大量的結構樹去進行斷詞對比</w:t>
      </w:r>
      <w:r w:rsidR="00BC4365">
        <w:rPr>
          <w:rStyle w:val="afc"/>
        </w:rPr>
        <w:footnoteReference w:id="23"/>
      </w:r>
      <w:r w:rsidR="00BC4365">
        <w:rPr>
          <w:rFonts w:hint="eastAsia"/>
        </w:rPr>
        <w:t>，</w:t>
      </w:r>
      <w:r w:rsidR="00BC4365">
        <w:t>只需要一棵結構樹藍圖即可處理文字斷詞</w:t>
      </w:r>
      <w:r w:rsidR="00BC4365">
        <w:t xml:space="preserve"> (=</w:t>
      </w:r>
      <w:r w:rsidR="00BC4365">
        <w:fldChar w:fldCharType="begin"/>
      </w:r>
      <w:r w:rsidR="00BC4365">
        <w:instrText xml:space="preserve"> REF _Ref115687363 \r \h </w:instrText>
      </w:r>
      <w:r w:rsidR="00BC4365">
        <w:fldChar w:fldCharType="separate"/>
      </w:r>
      <w:r w:rsidR="00127171">
        <w:t>(43</w:t>
      </w:r>
      <w:r w:rsidR="00BC4365">
        <w:fldChar w:fldCharType="end"/>
      </w:r>
      <w:r w:rsidR="00BC4365">
        <w:t>a))</w:t>
      </w:r>
      <w:r w:rsidR="00DD2479">
        <w:rPr>
          <w:rFonts w:hint="eastAsia"/>
        </w:rPr>
        <w:t>，由於</w:t>
      </w:r>
      <w:r w:rsidR="00DD2479" w:rsidRPr="00DD2479">
        <w:rPr>
          <w:rFonts w:hint="eastAsia"/>
        </w:rPr>
        <w:t>沒有統計機率模型，</w:t>
      </w:r>
      <w:r w:rsidR="00DD2479">
        <w:rPr>
          <w:rFonts w:hint="eastAsia"/>
        </w:rPr>
        <w:t>就</w:t>
      </w:r>
      <w:r w:rsidR="00DD2479" w:rsidRPr="00DD2479">
        <w:rPr>
          <w:rFonts w:hint="eastAsia"/>
        </w:rPr>
        <w:t>沒有標註資料的</w:t>
      </w:r>
      <w:r w:rsidR="00DD2479">
        <w:rPr>
          <w:rFonts w:hint="eastAsia"/>
        </w:rPr>
        <w:t>人力</w:t>
      </w:r>
      <w:r w:rsidR="00DD2479">
        <w:t>/</w:t>
      </w:r>
      <w:r w:rsidR="00DD2479">
        <w:rPr>
          <w:rFonts w:hint="eastAsia"/>
        </w:rPr>
        <w:t>時間成本</w:t>
      </w:r>
      <w:r w:rsidR="00DD2479" w:rsidRPr="00DD2479">
        <w:rPr>
          <w:rFonts w:hint="eastAsia"/>
        </w:rPr>
        <w:t>需求。</w:t>
      </w:r>
      <w:r>
        <w:rPr>
          <w:rFonts w:hint="eastAsia"/>
        </w:rPr>
        <w:t>第二</w:t>
      </w:r>
      <w:r w:rsidR="00BC4365">
        <w:t>，由於</w:t>
      </w:r>
      <w:r w:rsidR="00BC4365">
        <w:t xml:space="preserve"> X-bar </w:t>
      </w:r>
      <w:r w:rsidR="00BC4365">
        <w:t>詞組結構以一貫之處理所有種類詞組的精神，在使用</w:t>
      </w:r>
      <w:r w:rsidR="00BC4365">
        <w:t xml:space="preserve"> X-bar </w:t>
      </w:r>
      <w:r w:rsidR="00BC4365">
        <w:t>藍圖去進行斷詞的同時，詞性</w:t>
      </w:r>
      <w:r w:rsidR="004C7082">
        <w:rPr>
          <w:rFonts w:hint="eastAsia"/>
        </w:rPr>
        <w:t xml:space="preserve"> </w:t>
      </w:r>
      <w:r w:rsidR="004C7082">
        <w:t>(</w:t>
      </w:r>
      <w:r w:rsidR="00F90525">
        <w:t xml:space="preserve">part of speech, </w:t>
      </w:r>
      <w:r w:rsidR="004C7082">
        <w:t xml:space="preserve">POS) </w:t>
      </w:r>
      <w:r w:rsidR="00BC4365">
        <w:t>也可同步判定</w:t>
      </w:r>
      <w:r w:rsidR="00BC4365">
        <w:t xml:space="preserve"> (=</w:t>
      </w:r>
      <w:r w:rsidR="00BC4365">
        <w:fldChar w:fldCharType="begin"/>
      </w:r>
      <w:r w:rsidR="00BC4365">
        <w:instrText xml:space="preserve"> REF _Ref115687363 \r \h </w:instrText>
      </w:r>
      <w:r w:rsidR="00BC4365">
        <w:fldChar w:fldCharType="separate"/>
      </w:r>
      <w:r w:rsidR="00127171">
        <w:t>(43</w:t>
      </w:r>
      <w:r w:rsidR="00BC4365">
        <w:fldChar w:fldCharType="end"/>
      </w:r>
      <w:r w:rsidR="00BC4365">
        <w:t>b))</w:t>
      </w:r>
      <w:r w:rsidR="00BC4365">
        <w:t>，而</w:t>
      </w:r>
      <w:r w:rsidR="00BC4365">
        <w:t xml:space="preserve">data-driven NLP </w:t>
      </w:r>
      <w:r w:rsidR="00BC4365">
        <w:t>的斷詞與</w:t>
      </w:r>
      <w:r w:rsidR="00F05AAB">
        <w:rPr>
          <w:rFonts w:hint="eastAsia"/>
        </w:rPr>
        <w:t xml:space="preserve"> </w:t>
      </w:r>
      <w:r w:rsidR="00BC4365">
        <w:t xml:space="preserve">POS </w:t>
      </w:r>
      <w:r w:rsidR="00BC4365">
        <w:t>判定需要分開兩次訓練</w:t>
      </w:r>
      <w:r>
        <w:rPr>
          <w:rFonts w:hint="eastAsia"/>
        </w:rPr>
        <w:t>。第三，</w:t>
      </w:r>
      <w:r w:rsidR="002B6B65">
        <w:rPr>
          <w:rFonts w:hint="eastAsia"/>
        </w:rPr>
        <w:t xml:space="preserve"> </w:t>
      </w:r>
      <w:r w:rsidR="002B6B65">
        <w:t xml:space="preserve">data-driven </w:t>
      </w:r>
      <w:r w:rsidR="003E1424">
        <w:rPr>
          <w:rFonts w:hint="eastAsia"/>
        </w:rPr>
        <w:t>的斷詞系統在蒐集完資料以後的一個關鍵預先處理為「去除停用詞</w:t>
      </w:r>
      <w:r w:rsidR="003E1424">
        <w:t xml:space="preserve"> (stop words)</w:t>
      </w:r>
      <w:r w:rsidR="003E1424">
        <w:rPr>
          <w:rFonts w:hint="eastAsia"/>
        </w:rPr>
        <w:t>」，停用詞主要項目為高頻的功能詞</w:t>
      </w:r>
      <w:r w:rsidR="003E1424">
        <w:t xml:space="preserve"> (functional words)</w:t>
      </w:r>
      <w:r w:rsidR="003E1424">
        <w:rPr>
          <w:rFonts w:hint="eastAsia"/>
        </w:rPr>
        <w:t>，如</w:t>
      </w:r>
      <w:r w:rsidR="003E1424" w:rsidRPr="003E1424">
        <w:rPr>
          <w:i/>
          <w:iCs/>
        </w:rPr>
        <w:t>the</w:t>
      </w:r>
      <w:r w:rsidR="003E1424">
        <w:t>/</w:t>
      </w:r>
      <w:r w:rsidR="003E1424" w:rsidRPr="003E1424">
        <w:rPr>
          <w:i/>
          <w:iCs/>
        </w:rPr>
        <w:t>a</w:t>
      </w:r>
      <w:r w:rsidR="003E1424">
        <w:t>/</w:t>
      </w:r>
      <w:r w:rsidR="003E1424" w:rsidRPr="003E1424">
        <w:rPr>
          <w:i/>
          <w:iCs/>
        </w:rPr>
        <w:t>an</w:t>
      </w:r>
      <w:r w:rsidR="003E1424">
        <w:t xml:space="preserve"> , </w:t>
      </w:r>
      <w:r w:rsidR="003E1424" w:rsidRPr="003E1424">
        <w:rPr>
          <w:i/>
          <w:iCs/>
        </w:rPr>
        <w:t>is</w:t>
      </w:r>
      <w:r w:rsidR="003E1424">
        <w:t>/</w:t>
      </w:r>
      <w:r w:rsidR="003E1424" w:rsidRPr="003E1424">
        <w:rPr>
          <w:i/>
          <w:iCs/>
        </w:rPr>
        <w:t>am</w:t>
      </w:r>
      <w:r w:rsidR="003E1424">
        <w:t>/</w:t>
      </w:r>
      <w:r w:rsidR="003E1424" w:rsidRPr="003E1424">
        <w:rPr>
          <w:i/>
          <w:iCs/>
        </w:rPr>
        <w:t>are</w:t>
      </w:r>
      <w:r w:rsidR="003E1424">
        <w:t xml:space="preserve">, </w:t>
      </w:r>
      <w:r w:rsidR="003E1424" w:rsidRPr="003E1424">
        <w:rPr>
          <w:i/>
          <w:iCs/>
        </w:rPr>
        <w:t>in</w:t>
      </w:r>
      <w:r w:rsidR="003E1424">
        <w:t>/</w:t>
      </w:r>
      <w:r w:rsidR="003E1424" w:rsidRPr="003E1424">
        <w:rPr>
          <w:i/>
          <w:iCs/>
        </w:rPr>
        <w:t>on</w:t>
      </w:r>
      <w:r w:rsidR="003E1424">
        <w:t>/</w:t>
      </w:r>
      <w:r w:rsidR="003E1424" w:rsidRPr="003E1424">
        <w:rPr>
          <w:i/>
          <w:iCs/>
        </w:rPr>
        <w:t>at</w:t>
      </w:r>
      <w:r w:rsidR="003E1424">
        <w:t xml:space="preserve"> </w:t>
      </w:r>
      <w:r w:rsidR="003E1424">
        <w:rPr>
          <w:rFonts w:hint="eastAsia"/>
        </w:rPr>
        <w:t>等等</w:t>
      </w:r>
      <w:r w:rsidR="007D327F">
        <w:rPr>
          <w:rFonts w:hint="eastAsia"/>
        </w:rPr>
        <w:t>，</w:t>
      </w:r>
      <w:r w:rsidR="0019303D">
        <w:rPr>
          <w:rFonts w:hint="eastAsia"/>
        </w:rPr>
        <w:t>d</w:t>
      </w:r>
      <w:r w:rsidR="0019303D">
        <w:t xml:space="preserve">ata-driven NLP </w:t>
      </w:r>
      <w:r w:rsidR="007D327F">
        <w:rPr>
          <w:rFonts w:hint="eastAsia"/>
        </w:rPr>
        <w:t>工程師認為此類功能詞出現頻率極高但又沒有什麼實際含義，因此在斷詞預先處理步驟中就會選擇將此類高頻功能詞列為停用詞進行刪除後，再執行斷詞</w:t>
      </w:r>
      <w:r w:rsidR="003E1424">
        <w:rPr>
          <w:rStyle w:val="afff3"/>
        </w:rPr>
        <w:footnoteReference w:id="24"/>
      </w:r>
      <w:r w:rsidR="007D327F">
        <w:rPr>
          <w:rFonts w:hint="eastAsia"/>
        </w:rPr>
        <w:t>。</w:t>
      </w:r>
      <w:r w:rsidR="002B6B65">
        <w:rPr>
          <w:rFonts w:hint="eastAsia"/>
        </w:rPr>
        <w:t>反之，</w:t>
      </w:r>
      <w:r w:rsidR="00722AEC">
        <w:rPr>
          <w:rFonts w:hint="eastAsia"/>
        </w:rPr>
        <w:t>此類高頻功能詞在</w:t>
      </w:r>
      <w:proofErr w:type="spellStart"/>
      <w:r w:rsidR="002B6B65">
        <w:t>Articut</w:t>
      </w:r>
      <w:proofErr w:type="spellEnd"/>
      <w:r w:rsidR="00722AEC">
        <w:rPr>
          <w:rFonts w:hint="eastAsia"/>
        </w:rPr>
        <w:t>斷詞系統扮演著關鍵的角色，由於</w:t>
      </w:r>
      <w:r w:rsidR="00722AEC">
        <w:rPr>
          <w:rFonts w:hint="eastAsia"/>
        </w:rPr>
        <w:t xml:space="preserve"> </w:t>
      </w:r>
      <w:proofErr w:type="spellStart"/>
      <w:r w:rsidR="00722AEC">
        <w:t>Articut</w:t>
      </w:r>
      <w:proofErr w:type="spellEnd"/>
      <w:r w:rsidR="00722AEC">
        <w:t xml:space="preserve"> </w:t>
      </w:r>
      <w:r w:rsidR="002B6B65">
        <w:t>並不使用</w:t>
      </w:r>
      <w:r w:rsidR="002B6B65">
        <w:t xml:space="preserve"> data-driven NLP </w:t>
      </w:r>
      <w:r w:rsidR="002B6B65">
        <w:t>的字典、語料庫或語言模型</w:t>
      </w:r>
      <w:r w:rsidR="002B6B65">
        <w:rPr>
          <w:rFonts w:hint="eastAsia"/>
        </w:rPr>
        <w:t>，斷</w:t>
      </w:r>
      <w:r w:rsidR="002B6B65">
        <w:t>詞時依</w:t>
      </w:r>
      <w:r w:rsidR="002B6B65">
        <w:t xml:space="preserve"> X-bar </w:t>
      </w:r>
      <w:r w:rsidR="002B6B65">
        <w:t>句法樹的藍圖以</w:t>
      </w:r>
      <w:r w:rsidR="002B6B65">
        <w:t xml:space="preserve"> top-down </w:t>
      </w:r>
      <w:r w:rsidR="002B6B65">
        <w:t>的方式先尋找句中的</w:t>
      </w:r>
      <w:r w:rsidR="002B6B65">
        <w:rPr>
          <w:rFonts w:hint="eastAsia"/>
        </w:rPr>
        <w:t>功能詞</w:t>
      </w:r>
      <w:r w:rsidR="002F294A">
        <w:rPr>
          <w:rFonts w:hint="eastAsia"/>
        </w:rPr>
        <w:t>，</w:t>
      </w:r>
      <w:r w:rsidR="004C766C">
        <w:rPr>
          <w:rFonts w:ascii="Apple Color Emoji" w:hAnsi="Apple Color Emoji" w:cs="Apple Color Emoji" w:hint="eastAsia"/>
        </w:rPr>
        <w:t>將其視為功能</w:t>
      </w:r>
      <w:r w:rsidR="00AF2D00">
        <w:rPr>
          <w:rFonts w:ascii="Apple Color Emoji" w:hAnsi="Apple Color Emoji" w:cs="Apple Color Emoji" w:hint="eastAsia"/>
        </w:rPr>
        <w:t>核心</w:t>
      </w:r>
      <w:r w:rsidR="004C766C">
        <w:rPr>
          <w:rFonts w:ascii="Apple Color Emoji" w:hAnsi="Apple Color Emoji" w:cs="Apple Color Emoji" w:hint="eastAsia"/>
        </w:rPr>
        <w:t>語</w:t>
      </w:r>
      <w:r w:rsidR="00470FEC">
        <w:rPr>
          <w:rFonts w:ascii="Apple Color Emoji" w:hAnsi="Apple Color Emoji" w:cs="Apple Color Emoji" w:hint="eastAsia"/>
        </w:rPr>
        <w:t xml:space="preserve"> </w:t>
      </w:r>
      <w:r w:rsidR="004C766C" w:rsidRPr="00961BF8">
        <w:t>(functional head</w:t>
      </w:r>
      <w:r w:rsidR="00504FD3">
        <w:t>s</w:t>
      </w:r>
      <w:r w:rsidR="004C766C" w:rsidRPr="00961BF8">
        <w:t>)</w:t>
      </w:r>
      <w:r w:rsidR="004C766C">
        <w:rPr>
          <w:rFonts w:ascii="Cambria" w:hAnsi="Cambria" w:cs="Apple Color Emoji" w:hint="eastAsia"/>
        </w:rPr>
        <w:t>，</w:t>
      </w:r>
      <w:r w:rsidR="002B6B65">
        <w:t>並在每個功能</w:t>
      </w:r>
      <w:r w:rsidR="00470FEC">
        <w:rPr>
          <w:rFonts w:ascii="Apple Color Emoji" w:hAnsi="Apple Color Emoji" w:cs="Apple Color Emoji" w:hint="eastAsia"/>
        </w:rPr>
        <w:t>核心語</w:t>
      </w:r>
      <w:r w:rsidR="002B6B65">
        <w:t>節點做上下推演</w:t>
      </w:r>
      <w:r w:rsidR="00F56187">
        <w:rPr>
          <w:rFonts w:hint="eastAsia"/>
        </w:rPr>
        <w:t xml:space="preserve"> </w:t>
      </w:r>
      <w:r w:rsidR="00F56187">
        <w:t>(=</w:t>
      </w:r>
      <w:r w:rsidR="00F56187">
        <w:fldChar w:fldCharType="begin"/>
      </w:r>
      <w:r w:rsidR="00F56187">
        <w:instrText xml:space="preserve"> REF _Ref115687363 \r \h </w:instrText>
      </w:r>
      <w:r w:rsidR="00F56187">
        <w:fldChar w:fldCharType="separate"/>
      </w:r>
      <w:r w:rsidR="00127171">
        <w:t>(43</w:t>
      </w:r>
      <w:r w:rsidR="00F56187">
        <w:fldChar w:fldCharType="end"/>
      </w:r>
      <w:r w:rsidR="00946563">
        <w:t>c</w:t>
      </w:r>
      <w:r w:rsidR="00F56187">
        <w:rPr>
          <w:rFonts w:hint="eastAsia"/>
        </w:rPr>
        <w:t>)</w:t>
      </w:r>
      <w:r w:rsidR="00F56187">
        <w:t>)</w:t>
      </w:r>
      <w:r w:rsidR="002B6B65">
        <w:t>。推演時，依現代漢語傾向雙音節結構以及構詞中心語的考量，將上下一定範圍內之詞彙字串送入不同功能詞函式處理。函式內帶有該層功能詞列表，若該輸入詞彙字串不含有該層功能詞列表中的元素，則略過該層計算。依此分層執行斷詞的同時，也能依其在句法樹藍圖上的節點位置，加上可能</w:t>
      </w:r>
      <w:r w:rsidR="00CA38D6">
        <w:rPr>
          <w:rFonts w:hint="eastAsia"/>
        </w:rPr>
        <w:t xml:space="preserve"> </w:t>
      </w:r>
      <w:r w:rsidR="002B6B65">
        <w:t>POS</w:t>
      </w:r>
      <w:r w:rsidR="00CA38D6">
        <w:t xml:space="preserve"> </w:t>
      </w:r>
      <w:r w:rsidR="009F34F9">
        <w:rPr>
          <w:rFonts w:hint="eastAsia"/>
        </w:rPr>
        <w:t>標記</w:t>
      </w:r>
      <w:r w:rsidR="00F537DC">
        <w:rPr>
          <w:rStyle w:val="afff3"/>
        </w:rPr>
        <w:footnoteReference w:id="25"/>
      </w:r>
      <w:r w:rsidR="00BC4365">
        <w:t>。</w:t>
      </w:r>
    </w:p>
    <w:p w14:paraId="64FC9247" w14:textId="3452A648" w:rsidR="00035F4E" w:rsidRDefault="00035F4E" w:rsidP="00D76BB8">
      <w:pPr>
        <w:ind w:firstLine="0"/>
      </w:pPr>
    </w:p>
    <w:p w14:paraId="57888469" w14:textId="1ADAE155" w:rsidR="00035F4E" w:rsidRDefault="00CF1CA1" w:rsidP="00D76BB8">
      <w:pPr>
        <w:pStyle w:val="Example"/>
      </w:pPr>
      <w:bookmarkStart w:id="83" w:name="_Ref115687363"/>
      <w:r>
        <w:t>)</w:t>
      </w:r>
      <w:r>
        <w:tab/>
      </w:r>
      <w:proofErr w:type="spellStart"/>
      <w:r>
        <w:t>Articut</w:t>
      </w:r>
      <w:proofErr w:type="spellEnd"/>
      <w:r>
        <w:t xml:space="preserve"> </w:t>
      </w:r>
      <w:r>
        <w:rPr>
          <w:lang w:eastAsia="zh-TW"/>
        </w:rPr>
        <w:t>斷詞系統的亮點：</w:t>
      </w:r>
      <w:bookmarkEnd w:id="83"/>
    </w:p>
    <w:p w14:paraId="2B4CA316" w14:textId="77777777" w:rsidR="00035F4E" w:rsidRDefault="00CF1CA1" w:rsidP="003D5298">
      <w:pPr>
        <w:pStyle w:val="Examplea"/>
      </w:pPr>
      <w:proofErr w:type="spellStart"/>
      <w:r>
        <w:t>使用</w:t>
      </w:r>
      <w:proofErr w:type="spellEnd"/>
      <w:r>
        <w:t xml:space="preserve"> X-bar </w:t>
      </w:r>
      <w:proofErr w:type="spellStart"/>
      <w:r>
        <w:t>結構判定，因此不需要大數據做模型訓練</w:t>
      </w:r>
      <w:proofErr w:type="spellEnd"/>
      <w:r>
        <w:t>。</w:t>
      </w:r>
    </w:p>
    <w:p w14:paraId="36194EE5" w14:textId="0111DA46" w:rsidR="00035F4E" w:rsidRDefault="00CF1CA1" w:rsidP="003D5298">
      <w:pPr>
        <w:pStyle w:val="Examplea"/>
      </w:pPr>
      <w:proofErr w:type="spellStart"/>
      <w:r>
        <w:t>根據</w:t>
      </w:r>
      <w:proofErr w:type="spellEnd"/>
      <w:r>
        <w:t xml:space="preserve"> X-bar </w:t>
      </w:r>
      <w:proofErr w:type="spellStart"/>
      <w:r>
        <w:t>結構，斷詞與詞性</w:t>
      </w:r>
      <w:proofErr w:type="spellEnd"/>
      <w:r w:rsidR="009F34F9">
        <w:rPr>
          <w:rFonts w:hint="eastAsia"/>
        </w:rPr>
        <w:t xml:space="preserve"> </w:t>
      </w:r>
      <w:r w:rsidR="009F34F9">
        <w:t xml:space="preserve">(POS) </w:t>
      </w:r>
      <w:proofErr w:type="spellStart"/>
      <w:r>
        <w:t>可同步判定</w:t>
      </w:r>
      <w:proofErr w:type="spellEnd"/>
      <w:r>
        <w:t>。</w:t>
      </w:r>
    </w:p>
    <w:p w14:paraId="5EDC10A8" w14:textId="7CB3A36E" w:rsidR="00DE7C6D" w:rsidRPr="00DE7C6D" w:rsidRDefault="00DE7C6D" w:rsidP="003D5298">
      <w:pPr>
        <w:pStyle w:val="Examplea"/>
      </w:pPr>
      <w:proofErr w:type="spellStart"/>
      <w:r>
        <w:t>根據</w:t>
      </w:r>
      <w:proofErr w:type="spellEnd"/>
      <w:r>
        <w:t xml:space="preserve"> X-bar </w:t>
      </w:r>
      <w:proofErr w:type="spellStart"/>
      <w:r>
        <w:t>結構，</w:t>
      </w:r>
      <w:r>
        <w:rPr>
          <w:rFonts w:hint="eastAsia"/>
        </w:rPr>
        <w:t>功能詞在斷詞程序上有關鍵作用，不再需要被列為停用詞</w:t>
      </w:r>
      <w:proofErr w:type="spellEnd"/>
      <w:r>
        <w:rPr>
          <w:rFonts w:hint="eastAsia"/>
        </w:rPr>
        <w:t>。</w:t>
      </w:r>
    </w:p>
    <w:p w14:paraId="03F4811C" w14:textId="77777777" w:rsidR="00035F4E" w:rsidRDefault="00035F4E" w:rsidP="00D76BB8">
      <w:pPr>
        <w:ind w:firstLine="0"/>
      </w:pPr>
    </w:p>
    <w:p w14:paraId="5609C173" w14:textId="1AA3B411" w:rsidR="00035F4E" w:rsidRDefault="00CF1CA1" w:rsidP="00D76BB8">
      <w:r>
        <w:t>除了運用</w:t>
      </w:r>
      <w:r>
        <w:t xml:space="preserve"> X-bar </w:t>
      </w:r>
      <w:r>
        <w:t>藍圖高效節能正確斷詞與詞性判定，</w:t>
      </w:r>
      <w:proofErr w:type="spellStart"/>
      <w:r>
        <w:t>Articut</w:t>
      </w:r>
      <w:proofErr w:type="spellEnd"/>
      <w:r>
        <w:t xml:space="preserve"> </w:t>
      </w:r>
      <w:r>
        <w:t>為了流線性處理</w:t>
      </w:r>
      <w:r>
        <w:t xml:space="preserve"> (streamline) </w:t>
      </w:r>
      <w:r>
        <w:t>後續</w:t>
      </w:r>
      <w:r>
        <w:t xml:space="preserve"> NLU </w:t>
      </w:r>
      <w:r>
        <w:t>任務，在斷詞結果中反映了</w:t>
      </w:r>
      <w:r>
        <w:t xml:space="preserve"> Pustejovsky (1991) </w:t>
      </w:r>
      <w:r>
        <w:t>關於事件結構語意研究的洞見</w:t>
      </w:r>
      <w:r>
        <w:rPr>
          <w:rStyle w:val="afc"/>
        </w:rPr>
        <w:footnoteReference w:id="26"/>
      </w:r>
      <w:r>
        <w:t>。以下簡略說明</w:t>
      </w:r>
      <w:r w:rsidR="00F4404D">
        <w:rPr>
          <w:rFonts w:hint="eastAsia"/>
        </w:rPr>
        <w:t>其</w:t>
      </w:r>
      <w:r>
        <w:t>學理根據。語意研究裡，四種事件</w:t>
      </w:r>
      <w:r>
        <w:t xml:space="preserve"> (state, activity, achievement, accomplishment) </w:t>
      </w:r>
      <w:r>
        <w:t>可被分成</w:t>
      </w:r>
      <w:r>
        <w:t xml:space="preserve"> initial, internal</w:t>
      </w:r>
      <w:r>
        <w:t>，和</w:t>
      </w:r>
      <w:r>
        <w:t xml:space="preserve"> final </w:t>
      </w:r>
      <w:r>
        <w:t>三個內部結構；</w:t>
      </w:r>
      <w:r>
        <w:t xml:space="preserve">Pustejovsky (1991) </w:t>
      </w:r>
      <w:r>
        <w:t>的研究裡說明，事件結構同時需要考察</w:t>
      </w:r>
      <w:r>
        <w:t xml:space="preserve"> lexicon </w:t>
      </w:r>
      <w:r>
        <w:t>和</w:t>
      </w:r>
      <w:r>
        <w:t xml:space="preserve"> syntax </w:t>
      </w:r>
      <w:r>
        <w:t>兩層的資訊，若要在語言科技裡滿足這個需求，就表示最基本的中文斷詞處理裡，就至少需要能提供兩種不同，但又彼此以「構詞</w:t>
      </w:r>
      <w:r>
        <w:t>-</w:t>
      </w:r>
      <w:r>
        <w:t>句法」關係互為因果的輸出，即「若一詞組</w:t>
      </w:r>
      <w:r>
        <w:t xml:space="preserve"> X </w:t>
      </w:r>
      <w:r>
        <w:t>為</w:t>
      </w:r>
      <w:r>
        <w:t xml:space="preserve"> YZ </w:t>
      </w:r>
      <w:r>
        <w:t>兩個詞彙元素</w:t>
      </w:r>
      <w:r>
        <w:t xml:space="preserve"> (</w:t>
      </w:r>
      <w:r>
        <w:t>字</w:t>
      </w:r>
      <w:r>
        <w:t>/</w:t>
      </w:r>
      <w:r>
        <w:t>詞</w:t>
      </w:r>
      <w:r>
        <w:t>/</w:t>
      </w:r>
      <w:r>
        <w:t>詞綴</w:t>
      </w:r>
      <w:r>
        <w:t xml:space="preserve">) </w:t>
      </w:r>
      <w:r>
        <w:t>結成而言，我們亦可推論</w:t>
      </w:r>
      <w:r>
        <w:t xml:space="preserve"> YZ </w:t>
      </w:r>
      <w:r>
        <w:t>兩個詞彙元素</w:t>
      </w:r>
      <w:r>
        <w:t xml:space="preserve"> (</w:t>
      </w:r>
      <w:r>
        <w:t>字</w:t>
      </w:r>
      <w:r>
        <w:t>/</w:t>
      </w:r>
      <w:r>
        <w:t>詞</w:t>
      </w:r>
      <w:r>
        <w:t>/</w:t>
      </w:r>
      <w:r>
        <w:t>詞綴</w:t>
      </w:r>
      <w:r>
        <w:t xml:space="preserve">) </w:t>
      </w:r>
      <w:r>
        <w:t>可結合成詞組</w:t>
      </w:r>
      <w:r>
        <w:t xml:space="preserve"> X</w:t>
      </w:r>
      <w:r>
        <w:t>」</w:t>
      </w:r>
      <w:r>
        <w:t>(</w:t>
      </w:r>
      <w:r>
        <w:t>即</w:t>
      </w:r>
      <w:r>
        <w:t>X</w:t>
      </w:r>
      <w:r>
        <w:rPr>
          <w:rFonts w:ascii="Wingdings" w:eastAsia="Wingdings" w:hAnsi="Wingdings" w:cs="Wingdings"/>
        </w:rPr>
        <w:t></w:t>
      </w:r>
      <w:r>
        <w:rPr>
          <w:rFonts w:ascii="Wingdings" w:eastAsia="Wingdings" w:hAnsi="Wingdings" w:cs="Wingdings"/>
        </w:rPr>
        <w:t></w:t>
      </w:r>
      <w:r>
        <w:t>YZ)</w:t>
      </w:r>
      <w:r>
        <w:t>。此一要求顯然和中國流行的</w:t>
      </w:r>
      <w:r>
        <w:t xml:space="preserve"> NLP </w:t>
      </w:r>
      <w:r>
        <w:t>斷詞工具中的「粗粒度</w:t>
      </w:r>
      <w:r>
        <w:t xml:space="preserve"> (</w:t>
      </w:r>
      <w:r>
        <w:t>輸出詞較長，例如「機器學習」</w:t>
      </w:r>
      <w:r>
        <w:t xml:space="preserve">) </w:t>
      </w:r>
      <w:r>
        <w:t>和「細粒度</w:t>
      </w:r>
      <w:r>
        <w:t xml:space="preserve"> (</w:t>
      </w:r>
      <w:r>
        <w:t>輸出詞較短</w:t>
      </w:r>
      <w:r>
        <w:t>)</w:t>
      </w:r>
      <w:r>
        <w:t>，例如「機器</w:t>
      </w:r>
      <w:r>
        <w:t>/</w:t>
      </w:r>
      <w:r>
        <w:t>學習」</w:t>
      </w:r>
      <w:r>
        <w:t xml:space="preserve">) </w:t>
      </w:r>
      <w:r>
        <w:t>的工作原理不同。粗粒度與細粒度的差別，乃在統計、機率模型中「兩個詞彙共現的頻率閥值」有兩個。當閥值較高時，容易產生粗粒度的結果，例如「機器學習」；而閥值較低時，容易產生細粒度的結果，例如「機器</w:t>
      </w:r>
      <w:r>
        <w:t>/</w:t>
      </w:r>
      <w:r>
        <w:t>學習」。然而，這仍然是理論上的推估結果，實際應用時更常出現的處理結果反而是「機器</w:t>
      </w:r>
      <w:r>
        <w:t>/</w:t>
      </w:r>
      <w:r>
        <w:t>學</w:t>
      </w:r>
      <w:r>
        <w:t>/</w:t>
      </w:r>
      <w:r>
        <w:t>習」這種過度細粒的結果。</w:t>
      </w:r>
    </w:p>
    <w:p w14:paraId="4F4F2E0C" w14:textId="77777777" w:rsidR="00035F4E" w:rsidRDefault="00CF1CA1" w:rsidP="00D76BB8">
      <w:r>
        <w:t>由此可見，雖然表面上似乎「詞組</w:t>
      </w:r>
      <w:r>
        <w:t xml:space="preserve"> (word phrase)</w:t>
      </w:r>
      <w:r>
        <w:t>」與「詞彙</w:t>
      </w:r>
      <w:r>
        <w:t xml:space="preserve"> (word)</w:t>
      </w:r>
      <w:r>
        <w:t>」的斷詞需求，和「粗粒度</w:t>
      </w:r>
      <w:r>
        <w:t xml:space="preserve"> (</w:t>
      </w:r>
      <w:r>
        <w:t>詞長度較長</w:t>
      </w:r>
      <w:r>
        <w:t>)</w:t>
      </w:r>
      <w:r>
        <w:t>」與「細粒度</w:t>
      </w:r>
      <w:r>
        <w:t xml:space="preserve"> (</w:t>
      </w:r>
      <w:r>
        <w:t>詞長度較短</w:t>
      </w:r>
      <w:r>
        <w:t>)</w:t>
      </w:r>
      <w:r>
        <w:t>」很類似，但因其運作原理的差異，使得中國諸多流行的</w:t>
      </w:r>
      <w:r>
        <w:t xml:space="preserve"> NLP </w:t>
      </w:r>
      <w:r>
        <w:t>斷詞工具無法滿足計算事件結構所需的「同時考察</w:t>
      </w:r>
      <w:r>
        <w:t xml:space="preserve"> lexicon </w:t>
      </w:r>
      <w:r>
        <w:t>和</w:t>
      </w:r>
      <w:r>
        <w:t xml:space="preserve"> syntax </w:t>
      </w:r>
      <w:r>
        <w:t>兩層資訊」的條件。</w:t>
      </w:r>
    </w:p>
    <w:p w14:paraId="2BA650F6" w14:textId="12E21518" w:rsidR="00035F4E" w:rsidRDefault="00CF1CA1" w:rsidP="00D76BB8">
      <w:r>
        <w:t>此外，我國中研院的詞庫小組依</w:t>
      </w:r>
      <w:r>
        <w:t xml:space="preserve"> Google </w:t>
      </w:r>
      <w:r>
        <w:t>提供的工具及</w:t>
      </w:r>
      <w:r>
        <w:t xml:space="preserve"> Stanford </w:t>
      </w:r>
      <w:r>
        <w:t>大學</w:t>
      </w:r>
      <w:r>
        <w:t xml:space="preserve"> </w:t>
      </w:r>
      <w:proofErr w:type="spellStart"/>
      <w:r>
        <w:t>CoreNLP</w:t>
      </w:r>
      <w:proofErr w:type="spellEnd"/>
      <w:r>
        <w:t xml:space="preserve"> </w:t>
      </w:r>
      <w:r>
        <w:t>的研究方法所設計的</w:t>
      </w:r>
      <w:r>
        <w:t xml:space="preserve"> CKIP </w:t>
      </w:r>
      <w:r>
        <w:t>中文斷詞系統，「僅有一種」斷詞輸出。考察其結果，很難一言以蔽之該處理結果究竟屬於詞組或是詞彙。例如，在</w:t>
      </w:r>
      <w:r>
        <w:t xml:space="preserve"> CKIP </w:t>
      </w:r>
      <w:proofErr w:type="spellStart"/>
      <w:r>
        <w:t>CoreNLP</w:t>
      </w:r>
      <w:proofErr w:type="spellEnd"/>
      <w:r>
        <w:t xml:space="preserve"> </w:t>
      </w:r>
      <w:r>
        <w:t>中文斷詞系統中，我們可以得到</w:t>
      </w:r>
      <w:r w:rsidR="003558CF">
        <w:rPr>
          <w:rFonts w:hint="eastAsia"/>
        </w:rPr>
        <w:t xml:space="preserve"> </w:t>
      </w:r>
      <w:r>
        <w:fldChar w:fldCharType="begin"/>
      </w:r>
      <w:r>
        <w:instrText xml:space="preserve"> REF _Ref115641034 \r \h </w:instrText>
      </w:r>
      <w:r>
        <w:fldChar w:fldCharType="separate"/>
      </w:r>
      <w:r w:rsidR="00127171">
        <w:t>(44</w:t>
      </w:r>
      <w:r>
        <w:fldChar w:fldCharType="end"/>
      </w:r>
      <w:r>
        <w:t>)</w:t>
      </w:r>
      <w:r w:rsidR="003558CF">
        <w:t xml:space="preserve"> </w:t>
      </w:r>
      <w:r>
        <w:t>的處理結果：</w:t>
      </w:r>
    </w:p>
    <w:p w14:paraId="267CB59A" w14:textId="77777777" w:rsidR="00035F4E" w:rsidRDefault="00035F4E" w:rsidP="00D76BB8">
      <w:pPr>
        <w:ind w:firstLine="0"/>
      </w:pPr>
    </w:p>
    <w:p w14:paraId="194F8C52" w14:textId="77777777" w:rsidR="00035F4E" w:rsidRDefault="00CF1CA1" w:rsidP="00D76BB8">
      <w:pPr>
        <w:pStyle w:val="Example"/>
      </w:pPr>
      <w:bookmarkStart w:id="84" w:name="_Ref115641034"/>
      <w:r>
        <w:t>)</w:t>
      </w:r>
      <w:r>
        <w:tab/>
        <w:t xml:space="preserve">CKIP </w:t>
      </w:r>
      <w:proofErr w:type="spellStart"/>
      <w:r>
        <w:t>CoreNLP</w:t>
      </w:r>
      <w:proofErr w:type="spellEnd"/>
      <w:r>
        <w:t xml:space="preserve"> </w:t>
      </w:r>
      <w:proofErr w:type="spellStart"/>
      <w:r>
        <w:t>中文斷詞</w:t>
      </w:r>
      <w:proofErr w:type="spellEnd"/>
      <w:r>
        <w:rPr>
          <w:lang w:eastAsia="zh-TW"/>
        </w:rPr>
        <w:t>處理結果無法反映</w:t>
      </w:r>
      <w:r>
        <w:rPr>
          <w:lang w:eastAsia="zh-TW"/>
        </w:rPr>
        <w:t xml:space="preserve"> activity </w:t>
      </w:r>
      <w:r>
        <w:rPr>
          <w:lang w:eastAsia="zh-TW"/>
        </w:rPr>
        <w:t>與</w:t>
      </w:r>
      <w:r>
        <w:rPr>
          <w:lang w:eastAsia="zh-TW"/>
        </w:rPr>
        <w:t xml:space="preserve"> accomplishment </w:t>
      </w:r>
      <w:r>
        <w:rPr>
          <w:lang w:eastAsia="zh-TW"/>
        </w:rPr>
        <w:t>的差異：</w:t>
      </w:r>
    </w:p>
    <w:p w14:paraId="1BC6E22F" w14:textId="171A7B84" w:rsidR="00035F4E" w:rsidRDefault="00CF1CA1" w:rsidP="003D5298">
      <w:pPr>
        <w:pStyle w:val="Examplea"/>
      </w:pPr>
      <w:proofErr w:type="spellStart"/>
      <w:proofErr w:type="gramStart"/>
      <w:r>
        <w:t>張三</w:t>
      </w:r>
      <w:proofErr w:type="spellEnd"/>
      <w:r>
        <w:t>(</w:t>
      </w:r>
      <w:proofErr w:type="gramEnd"/>
      <w:r>
        <w:t>Nb)</w:t>
      </w:r>
      <w:r>
        <w:tab/>
      </w:r>
      <w:r>
        <w:rPr>
          <w:b/>
          <w:color w:val="000000" w:themeColor="text1"/>
        </w:rPr>
        <w:t>愛</w:t>
      </w:r>
      <w:r>
        <w:rPr>
          <w:b/>
          <w:color w:val="000000" w:themeColor="text1"/>
        </w:rPr>
        <w:t>(VL)</w:t>
      </w:r>
      <w:r w:rsidR="003F20B1">
        <w:rPr>
          <w:b/>
          <w:color w:val="000000" w:themeColor="text1"/>
        </w:rPr>
        <w:t xml:space="preserve"> </w:t>
      </w:r>
      <w:r>
        <w:rPr>
          <w:b/>
          <w:color w:val="000000" w:themeColor="text1"/>
        </w:rPr>
        <w:t>著</w:t>
      </w:r>
      <w:r>
        <w:rPr>
          <w:b/>
          <w:color w:val="000000" w:themeColor="text1"/>
        </w:rPr>
        <w:t>(Di)</w:t>
      </w:r>
      <w:r w:rsidR="003F20B1">
        <w:rPr>
          <w:rFonts w:hint="eastAsia"/>
          <w:lang w:eastAsia="zh-TW"/>
        </w:rPr>
        <w:t xml:space="preserve"> </w:t>
      </w:r>
      <w:r>
        <w:t>那</w:t>
      </w:r>
      <w:r>
        <w:t>(Nep)</w:t>
      </w:r>
      <w:r w:rsidR="003F20B1">
        <w:rPr>
          <w:rFonts w:hint="eastAsia"/>
          <w:lang w:eastAsia="zh-TW"/>
        </w:rPr>
        <w:t xml:space="preserve"> </w:t>
      </w:r>
      <w:r>
        <w:t>個</w:t>
      </w:r>
      <w:r>
        <w:t>(</w:t>
      </w:r>
      <w:proofErr w:type="spellStart"/>
      <w:r>
        <w:t>Nf</w:t>
      </w:r>
      <w:proofErr w:type="spellEnd"/>
      <w:r>
        <w:t>)</w:t>
      </w:r>
      <w:r w:rsidR="003F20B1">
        <w:rPr>
          <w:rFonts w:hint="eastAsia"/>
          <w:lang w:eastAsia="zh-TW"/>
        </w:rPr>
        <w:t xml:space="preserve"> </w:t>
      </w:r>
      <w:proofErr w:type="spellStart"/>
      <w:r>
        <w:t>女生</w:t>
      </w:r>
      <w:proofErr w:type="spellEnd"/>
      <w:r>
        <w:t>(Na)</w:t>
      </w:r>
      <w:bookmarkEnd w:id="84"/>
    </w:p>
    <w:p w14:paraId="37DFE7FC" w14:textId="3F4F5DEA" w:rsidR="00035F4E" w:rsidRDefault="00CF1CA1" w:rsidP="003D5298">
      <w:pPr>
        <w:pStyle w:val="Examplea"/>
      </w:pPr>
      <w:proofErr w:type="spellStart"/>
      <w:proofErr w:type="gramStart"/>
      <w:r>
        <w:t>張三</w:t>
      </w:r>
      <w:proofErr w:type="spellEnd"/>
      <w:r>
        <w:t>(</w:t>
      </w:r>
      <w:proofErr w:type="gramEnd"/>
      <w:r>
        <w:t>Nb)</w:t>
      </w:r>
      <w:r>
        <w:tab/>
      </w:r>
      <w:r>
        <w:rPr>
          <w:b/>
          <w:bCs/>
          <w:color w:val="000000" w:themeColor="text1"/>
        </w:rPr>
        <w:t>愛</w:t>
      </w:r>
      <w:r>
        <w:rPr>
          <w:b/>
          <w:bCs/>
          <w:color w:val="000000" w:themeColor="text1"/>
        </w:rPr>
        <w:t>(VL)</w:t>
      </w:r>
      <w:r w:rsidR="003F20B1">
        <w:rPr>
          <w:rFonts w:hint="eastAsia"/>
          <w:b/>
          <w:bCs/>
          <w:color w:val="000000" w:themeColor="text1"/>
          <w:lang w:eastAsia="zh-TW"/>
        </w:rPr>
        <w:t xml:space="preserve"> </w:t>
      </w:r>
      <w:r>
        <w:rPr>
          <w:b/>
          <w:bCs/>
          <w:color w:val="000000" w:themeColor="text1"/>
        </w:rPr>
        <w:t>過</w:t>
      </w:r>
      <w:r>
        <w:rPr>
          <w:b/>
          <w:bCs/>
          <w:color w:val="000000" w:themeColor="text1"/>
        </w:rPr>
        <w:t>(Di)</w:t>
      </w:r>
      <w:r w:rsidR="003F20B1">
        <w:rPr>
          <w:rFonts w:hint="eastAsia"/>
          <w:lang w:eastAsia="zh-TW"/>
        </w:rPr>
        <w:t xml:space="preserve"> </w:t>
      </w:r>
      <w:r>
        <w:t>那</w:t>
      </w:r>
      <w:r>
        <w:t>(Nep)</w:t>
      </w:r>
      <w:r w:rsidR="003F20B1">
        <w:rPr>
          <w:rFonts w:hint="eastAsia"/>
          <w:lang w:eastAsia="zh-TW"/>
        </w:rPr>
        <w:t xml:space="preserve"> </w:t>
      </w:r>
      <w:r>
        <w:t>個</w:t>
      </w:r>
      <w:r>
        <w:t>(</w:t>
      </w:r>
      <w:proofErr w:type="spellStart"/>
      <w:r>
        <w:t>Nf</w:t>
      </w:r>
      <w:proofErr w:type="spellEnd"/>
      <w:r>
        <w:t>)</w:t>
      </w:r>
      <w:r w:rsidR="003F20B1">
        <w:rPr>
          <w:rFonts w:hint="eastAsia"/>
          <w:lang w:eastAsia="zh-TW"/>
        </w:rPr>
        <w:t xml:space="preserve"> </w:t>
      </w:r>
      <w:proofErr w:type="spellStart"/>
      <w:r>
        <w:t>女生</w:t>
      </w:r>
      <w:proofErr w:type="spellEnd"/>
      <w:r>
        <w:t>(Na)</w:t>
      </w:r>
    </w:p>
    <w:p w14:paraId="23D39041" w14:textId="77777777" w:rsidR="00035F4E" w:rsidRDefault="00035F4E" w:rsidP="00D76BB8">
      <w:pPr>
        <w:tabs>
          <w:tab w:val="clear" w:pos="900"/>
          <w:tab w:val="clear" w:pos="1080"/>
        </w:tabs>
        <w:ind w:firstLine="0"/>
      </w:pPr>
    </w:p>
    <w:p w14:paraId="0651E210" w14:textId="2965B77B" w:rsidR="00035F4E" w:rsidRDefault="00CF1CA1" w:rsidP="00D76BB8">
      <w:pPr>
        <w:ind w:firstLine="0"/>
      </w:pPr>
      <w:r>
        <w:fldChar w:fldCharType="begin"/>
      </w:r>
      <w:r>
        <w:instrText xml:space="preserve"> REF _Ref115641034 \r \h </w:instrText>
      </w:r>
      <w:r>
        <w:fldChar w:fldCharType="separate"/>
      </w:r>
      <w:r w:rsidR="00127171">
        <w:t>(44</w:t>
      </w:r>
      <w:r>
        <w:fldChar w:fldCharType="end"/>
      </w:r>
      <w:r>
        <w:t>)</w:t>
      </w:r>
      <w:r w:rsidR="007C137D">
        <w:t xml:space="preserve"> </w:t>
      </w:r>
      <w:r>
        <w:t>對於後續</w:t>
      </w:r>
      <w:r>
        <w:t xml:space="preserve"> NLU </w:t>
      </w:r>
      <w:r>
        <w:t>任務的問題在於只取其動詞</w:t>
      </w:r>
      <w:r>
        <w:t xml:space="preserve"> (VL)</w:t>
      </w:r>
      <w:r>
        <w:t>「愛」，並不足以區辨</w:t>
      </w:r>
      <w:r>
        <w:t xml:space="preserve"> </w:t>
      </w:r>
      <w:r>
        <w:fldChar w:fldCharType="begin"/>
      </w:r>
      <w:r>
        <w:instrText xml:space="preserve"> REF _Ref115641034 \r \h </w:instrText>
      </w:r>
      <w:r>
        <w:fldChar w:fldCharType="separate"/>
      </w:r>
      <w:r w:rsidR="00127171">
        <w:t>(44</w:t>
      </w:r>
      <w:r>
        <w:fldChar w:fldCharType="end"/>
      </w:r>
      <w:r>
        <w:t xml:space="preserve">a) </w:t>
      </w:r>
      <w:r>
        <w:t>為一進行中</w:t>
      </w:r>
      <w:r>
        <w:t xml:space="preserve"> (activity) </w:t>
      </w:r>
      <w:r>
        <w:t>的事件，而</w:t>
      </w:r>
      <w:r>
        <w:t xml:space="preserve"> </w:t>
      </w:r>
      <w:r>
        <w:fldChar w:fldCharType="begin"/>
      </w:r>
      <w:r>
        <w:instrText xml:space="preserve"> REF _Ref115641034 \r \h </w:instrText>
      </w:r>
      <w:r>
        <w:fldChar w:fldCharType="separate"/>
      </w:r>
      <w:r w:rsidR="00127171">
        <w:t>(44</w:t>
      </w:r>
      <w:r>
        <w:fldChar w:fldCharType="end"/>
      </w:r>
      <w:r>
        <w:t xml:space="preserve">b) </w:t>
      </w:r>
      <w:r>
        <w:t>則為具有結束時間點的</w:t>
      </w:r>
      <w:r>
        <w:t xml:space="preserve"> (accomplishment) </w:t>
      </w:r>
      <w:r>
        <w:t>的事件。再者，我們在</w:t>
      </w:r>
      <w:r>
        <w:t xml:space="preserve"> CKIP </w:t>
      </w:r>
      <w:proofErr w:type="spellStart"/>
      <w:r>
        <w:t>CoreNLP</w:t>
      </w:r>
      <w:proofErr w:type="spellEnd"/>
      <w:r>
        <w:t xml:space="preserve"> </w:t>
      </w:r>
      <w:r>
        <w:t>中文斷詞系統中還可得到</w:t>
      </w:r>
      <w:r w:rsidR="00043E67">
        <w:rPr>
          <w:rFonts w:hint="eastAsia"/>
        </w:rPr>
        <w:t xml:space="preserve"> </w:t>
      </w:r>
      <w:r>
        <w:fldChar w:fldCharType="begin"/>
      </w:r>
      <w:r>
        <w:instrText xml:space="preserve"> REF _Ref115641105 \r \h </w:instrText>
      </w:r>
      <w:r>
        <w:fldChar w:fldCharType="separate"/>
      </w:r>
      <w:r w:rsidR="00127171">
        <w:t>(45</w:t>
      </w:r>
      <w:r>
        <w:fldChar w:fldCharType="end"/>
      </w:r>
      <w:r>
        <w:t>)</w:t>
      </w:r>
      <w:r w:rsidR="00043E67">
        <w:t xml:space="preserve"> </w:t>
      </w:r>
      <w:r>
        <w:t>的處理結果：</w:t>
      </w:r>
    </w:p>
    <w:p w14:paraId="0E5A2821" w14:textId="77777777" w:rsidR="00035F4E" w:rsidRDefault="00035F4E" w:rsidP="00D76BB8">
      <w:pPr>
        <w:ind w:firstLine="0"/>
      </w:pPr>
    </w:p>
    <w:p w14:paraId="33C222D3" w14:textId="77777777" w:rsidR="00035F4E" w:rsidRDefault="00CF1CA1" w:rsidP="00D76BB8">
      <w:pPr>
        <w:pStyle w:val="Example"/>
      </w:pPr>
      <w:bookmarkStart w:id="85" w:name="_Ref115641105"/>
      <w:r>
        <w:t>)</w:t>
      </w:r>
      <w:r>
        <w:tab/>
        <w:t xml:space="preserve">CKIP </w:t>
      </w:r>
      <w:proofErr w:type="spellStart"/>
      <w:r>
        <w:t>CoreNLP</w:t>
      </w:r>
      <w:proofErr w:type="spellEnd"/>
      <w:r>
        <w:t xml:space="preserve"> </w:t>
      </w:r>
      <w:proofErr w:type="spellStart"/>
      <w:r>
        <w:t>中文斷詞</w:t>
      </w:r>
      <w:proofErr w:type="spellEnd"/>
      <w:r>
        <w:rPr>
          <w:lang w:eastAsia="zh-TW"/>
        </w:rPr>
        <w:t>處理結果無法反映</w:t>
      </w:r>
      <w:r>
        <w:rPr>
          <w:lang w:eastAsia="zh-TW"/>
        </w:rPr>
        <w:t xml:space="preserve"> activity </w:t>
      </w:r>
      <w:r>
        <w:rPr>
          <w:lang w:eastAsia="zh-TW"/>
        </w:rPr>
        <w:t>與</w:t>
      </w:r>
      <w:r>
        <w:rPr>
          <w:lang w:eastAsia="zh-TW"/>
        </w:rPr>
        <w:t xml:space="preserve"> achievement </w:t>
      </w:r>
      <w:r>
        <w:rPr>
          <w:lang w:eastAsia="zh-TW"/>
        </w:rPr>
        <w:t>的差異：</w:t>
      </w:r>
    </w:p>
    <w:p w14:paraId="39BED244" w14:textId="77777777" w:rsidR="00035F4E" w:rsidRDefault="00CF1CA1" w:rsidP="003D5298">
      <w:pPr>
        <w:pStyle w:val="Examplea"/>
      </w:pPr>
      <w:r>
        <w:t xml:space="preserve"> </w:t>
      </w:r>
      <w:proofErr w:type="spellStart"/>
      <w:proofErr w:type="gramStart"/>
      <w:r>
        <w:t>張三</w:t>
      </w:r>
      <w:proofErr w:type="spellEnd"/>
      <w:r>
        <w:t>(</w:t>
      </w:r>
      <w:proofErr w:type="gramEnd"/>
      <w:r>
        <w:t>Nb)</w:t>
      </w:r>
      <w:r>
        <w:tab/>
      </w:r>
      <w:proofErr w:type="spellStart"/>
      <w:r>
        <w:t>剛剛</w:t>
      </w:r>
      <w:proofErr w:type="spellEnd"/>
      <w:r>
        <w:t>(D)</w:t>
      </w:r>
      <w:r>
        <w:tab/>
      </w:r>
      <w:proofErr w:type="spellStart"/>
      <w:r>
        <w:rPr>
          <w:b/>
          <w:color w:val="000000" w:themeColor="text1"/>
        </w:rPr>
        <w:t>走路</w:t>
      </w:r>
      <w:proofErr w:type="spellEnd"/>
      <w:r>
        <w:rPr>
          <w:b/>
          <w:color w:val="000000" w:themeColor="text1"/>
        </w:rPr>
        <w:t>(VA)</w:t>
      </w:r>
      <w:r>
        <w:rPr>
          <w:b/>
          <w:color w:val="000000" w:themeColor="text1"/>
        </w:rPr>
        <w:tab/>
      </w:r>
      <w:r>
        <w:rPr>
          <w:b/>
          <w:color w:val="000000" w:themeColor="text1"/>
        </w:rPr>
        <w:t>去</w:t>
      </w:r>
      <w:r>
        <w:rPr>
          <w:b/>
          <w:color w:val="000000" w:themeColor="text1"/>
        </w:rPr>
        <w:t>(VCL)</w:t>
      </w:r>
      <w:r>
        <w:tab/>
      </w:r>
      <w:proofErr w:type="spellStart"/>
      <w:r>
        <w:t>公司</w:t>
      </w:r>
      <w:proofErr w:type="spellEnd"/>
      <w:r>
        <w:t>(Nc)</w:t>
      </w:r>
      <w:bookmarkEnd w:id="85"/>
    </w:p>
    <w:p w14:paraId="68955DD5" w14:textId="77777777" w:rsidR="00035F4E" w:rsidRDefault="00CF1CA1" w:rsidP="003D5298">
      <w:pPr>
        <w:pStyle w:val="Examplea"/>
      </w:pPr>
      <w:proofErr w:type="spellStart"/>
      <w:proofErr w:type="gramStart"/>
      <w:r>
        <w:t>張三</w:t>
      </w:r>
      <w:proofErr w:type="spellEnd"/>
      <w:r>
        <w:t>(</w:t>
      </w:r>
      <w:proofErr w:type="gramEnd"/>
      <w:r>
        <w:t>Nb)</w:t>
      </w:r>
      <w:r>
        <w:tab/>
      </w:r>
      <w:proofErr w:type="spellStart"/>
      <w:r>
        <w:t>剛剛</w:t>
      </w:r>
      <w:proofErr w:type="spellEnd"/>
      <w:r>
        <w:t>(D)</w:t>
      </w:r>
      <w:r>
        <w:tab/>
      </w:r>
      <w:proofErr w:type="spellStart"/>
      <w:r>
        <w:rPr>
          <w:b/>
          <w:bCs/>
          <w:color w:val="000000" w:themeColor="text1"/>
        </w:rPr>
        <w:t>走路到</w:t>
      </w:r>
      <w:proofErr w:type="spellEnd"/>
      <w:r>
        <w:rPr>
          <w:b/>
          <w:bCs/>
          <w:color w:val="000000" w:themeColor="text1"/>
        </w:rPr>
        <w:t>(VCL)</w:t>
      </w:r>
      <w:r>
        <w:tab/>
      </w:r>
      <w:r>
        <w:tab/>
      </w:r>
      <w:r>
        <w:tab/>
      </w:r>
      <w:proofErr w:type="spellStart"/>
      <w:r>
        <w:t>公司</w:t>
      </w:r>
      <w:proofErr w:type="spellEnd"/>
      <w:r>
        <w:t>(Nc)</w:t>
      </w:r>
    </w:p>
    <w:p w14:paraId="453D9A22" w14:textId="77777777" w:rsidR="00035F4E" w:rsidRDefault="00035F4E" w:rsidP="00D76BB8">
      <w:pPr>
        <w:ind w:firstLine="0"/>
      </w:pPr>
    </w:p>
    <w:p w14:paraId="674ED773" w14:textId="0FA50650" w:rsidR="00035F4E" w:rsidRDefault="00CF1CA1" w:rsidP="00D76BB8">
      <w:pPr>
        <w:ind w:firstLine="0"/>
      </w:pPr>
      <w:r>
        <w:t>其中</w:t>
      </w:r>
      <w:r>
        <w:t xml:space="preserve"> </w:t>
      </w:r>
      <w:r>
        <w:fldChar w:fldCharType="begin"/>
      </w:r>
      <w:r>
        <w:instrText xml:space="preserve"> REF _Ref115641105 \r \h </w:instrText>
      </w:r>
      <w:r>
        <w:fldChar w:fldCharType="separate"/>
      </w:r>
      <w:r w:rsidR="00127171">
        <w:t>(45</w:t>
      </w:r>
      <w:r>
        <w:fldChar w:fldCharType="end"/>
      </w:r>
      <w:r>
        <w:t xml:space="preserve">a) </w:t>
      </w:r>
      <w:r>
        <w:t>為一動態事件</w:t>
      </w:r>
      <w:r>
        <w:t xml:space="preserve"> (activity)</w:t>
      </w:r>
      <w:r>
        <w:t>，</w:t>
      </w:r>
      <w:r>
        <w:fldChar w:fldCharType="begin"/>
      </w:r>
      <w:r>
        <w:instrText xml:space="preserve"> REF _Ref115641105 \r \h </w:instrText>
      </w:r>
      <w:r>
        <w:fldChar w:fldCharType="separate"/>
      </w:r>
      <w:r w:rsidR="00127171">
        <w:t>(45</w:t>
      </w:r>
      <w:r>
        <w:fldChar w:fldCharType="end"/>
      </w:r>
      <w:r>
        <w:t xml:space="preserve">b) </w:t>
      </w:r>
      <w:r>
        <w:t>為一具有結束點</w:t>
      </w:r>
      <w:r>
        <w:t xml:space="preserve"> (achievement) </w:t>
      </w:r>
      <w:r>
        <w:t>的事件。但在兩個句子裡，關鍵的「去」和「到」，卻似乎分別呈現了細粒度的「詞彙」</w:t>
      </w:r>
      <w:r>
        <w:fldChar w:fldCharType="begin"/>
      </w:r>
      <w:r>
        <w:instrText xml:space="preserve"> REF _Ref115641105 \r \h </w:instrText>
      </w:r>
      <w:r>
        <w:fldChar w:fldCharType="separate"/>
      </w:r>
      <w:r w:rsidR="00127171">
        <w:t>(45</w:t>
      </w:r>
      <w:r>
        <w:fldChar w:fldCharType="end"/>
      </w:r>
      <w:r>
        <w:t>a)</w:t>
      </w:r>
      <w:r w:rsidR="00100B08">
        <w:t xml:space="preserve"> </w:t>
      </w:r>
      <w:r>
        <w:t>和粗粒度的「詞組」</w:t>
      </w:r>
      <w:r>
        <w:fldChar w:fldCharType="begin"/>
      </w:r>
      <w:r>
        <w:instrText xml:space="preserve"> REF _Ref115641105 \r \h </w:instrText>
      </w:r>
      <w:r>
        <w:fldChar w:fldCharType="separate"/>
      </w:r>
      <w:r w:rsidR="00127171">
        <w:t>(45</w:t>
      </w:r>
      <w:r>
        <w:fldChar w:fldCharType="end"/>
      </w:r>
      <w:r>
        <w:t>b)</w:t>
      </w:r>
      <w:r w:rsidR="00100B08">
        <w:t xml:space="preserve"> </w:t>
      </w:r>
      <w:r>
        <w:t>處理。如此不一致的結果，使得自動化程式的撰寫成為不可能，也因此阻斷了大規模考察的可能性。</w:t>
      </w:r>
    </w:p>
    <w:p w14:paraId="56AC5375" w14:textId="68EA9DBF" w:rsidR="00035F4E" w:rsidRDefault="00CF1CA1" w:rsidP="00D76BB8">
      <w:r>
        <w:t>而本研究計</w:t>
      </w:r>
      <w:r w:rsidR="00881AED">
        <w:t>劃</w:t>
      </w:r>
      <w:r>
        <w:t>採用的</w:t>
      </w:r>
      <w:r>
        <w:t xml:space="preserve"> </w:t>
      </w:r>
      <w:proofErr w:type="spellStart"/>
      <w:r>
        <w:t>Articut</w:t>
      </w:r>
      <w:proofErr w:type="spellEnd"/>
      <w:r>
        <w:t>，本身即具有詞彙結果與詞組結果兩種選項。前述</w:t>
      </w:r>
      <w:r w:rsidR="00A952FC">
        <w:rPr>
          <w:rFonts w:hint="eastAsia"/>
        </w:rPr>
        <w:t xml:space="preserve"> </w:t>
      </w:r>
      <w:r>
        <w:fldChar w:fldCharType="begin"/>
      </w:r>
      <w:r>
        <w:instrText xml:space="preserve"> REF _Ref115641034 \r \h </w:instrText>
      </w:r>
      <w:r>
        <w:fldChar w:fldCharType="separate"/>
      </w:r>
      <w:r w:rsidR="00127171">
        <w:t>(44</w:t>
      </w:r>
      <w:r>
        <w:fldChar w:fldCharType="end"/>
      </w:r>
      <w:r>
        <w:t>)</w:t>
      </w:r>
      <w:r w:rsidR="00A952FC">
        <w:t xml:space="preserve"> </w:t>
      </w:r>
      <w:r>
        <w:t>中的兩個句子，將分別處理為</w:t>
      </w:r>
      <w:r w:rsidR="00A952FC">
        <w:rPr>
          <w:rFonts w:hint="eastAsia"/>
        </w:rPr>
        <w:t xml:space="preserve"> </w:t>
      </w:r>
      <w:r>
        <w:fldChar w:fldCharType="begin"/>
      </w:r>
      <w:r>
        <w:instrText xml:space="preserve"> REF _Ref115641243 \r \h </w:instrText>
      </w:r>
      <w:r>
        <w:fldChar w:fldCharType="separate"/>
      </w:r>
      <w:r w:rsidR="00127171">
        <w:t>(46</w:t>
      </w:r>
      <w:r>
        <w:fldChar w:fldCharType="end"/>
      </w:r>
      <w:r>
        <w:t>)</w:t>
      </w:r>
      <w:r w:rsidR="00A952FC">
        <w:t xml:space="preserve"> </w:t>
      </w:r>
      <w:r>
        <w:t>與</w:t>
      </w:r>
      <w:r w:rsidR="00A952FC">
        <w:rPr>
          <w:rFonts w:hint="eastAsia"/>
        </w:rPr>
        <w:t xml:space="preserve"> </w:t>
      </w:r>
      <w:r>
        <w:fldChar w:fldCharType="begin"/>
      </w:r>
      <w:r>
        <w:instrText xml:space="preserve"> REF _Ref115641244 \r \h </w:instrText>
      </w:r>
      <w:r>
        <w:fldChar w:fldCharType="separate"/>
      </w:r>
      <w:r w:rsidR="00127171">
        <w:t>(47</w:t>
      </w:r>
      <w:r>
        <w:fldChar w:fldCharType="end"/>
      </w:r>
      <w:r>
        <w:t>)</w:t>
      </w:r>
      <w:r>
        <w:t>：</w:t>
      </w:r>
    </w:p>
    <w:p w14:paraId="2C0A92EF" w14:textId="77777777" w:rsidR="00035F4E" w:rsidRDefault="00035F4E" w:rsidP="00D76BB8">
      <w:pPr>
        <w:ind w:firstLine="0"/>
      </w:pPr>
    </w:p>
    <w:p w14:paraId="2CB3B617" w14:textId="77777777" w:rsidR="00035F4E" w:rsidRDefault="00CF1CA1" w:rsidP="00D76BB8">
      <w:pPr>
        <w:pStyle w:val="Example"/>
      </w:pPr>
      <w:bookmarkStart w:id="86" w:name="_Ref115641243"/>
      <w:r>
        <w:t>)</w:t>
      </w:r>
      <w:r>
        <w:tab/>
      </w:r>
      <w:proofErr w:type="spellStart"/>
      <w:r>
        <w:t>Articut</w:t>
      </w:r>
      <w:r>
        <w:t>詞彙斷詞結果</w:t>
      </w:r>
      <w:proofErr w:type="spellEnd"/>
      <w:r>
        <w:t>：</w:t>
      </w:r>
      <w:bookmarkEnd w:id="86"/>
    </w:p>
    <w:p w14:paraId="055D4CFA" w14:textId="77777777" w:rsidR="00035F4E" w:rsidRDefault="00CF1CA1" w:rsidP="003D5298">
      <w:pPr>
        <w:pStyle w:val="Examplea"/>
      </w:pPr>
      <w:proofErr w:type="spellStart"/>
      <w:proofErr w:type="gramStart"/>
      <w:r>
        <w:t>張三</w:t>
      </w:r>
      <w:proofErr w:type="spellEnd"/>
      <w:r>
        <w:t>(</w:t>
      </w:r>
      <w:proofErr w:type="spellStart"/>
      <w:proofErr w:type="gramEnd"/>
      <w:r>
        <w:t>ENTITY_person</w:t>
      </w:r>
      <w:proofErr w:type="spellEnd"/>
      <w:r>
        <w:t xml:space="preserve">) </w:t>
      </w:r>
      <w:r>
        <w:t>愛</w:t>
      </w:r>
      <w:r>
        <w:t>(</w:t>
      </w:r>
      <w:proofErr w:type="spellStart"/>
      <w:r>
        <w:t>ACTION_verb</w:t>
      </w:r>
      <w:proofErr w:type="spellEnd"/>
      <w:r>
        <w:t xml:space="preserve">) </w:t>
      </w:r>
      <w:r>
        <w:t>著</w:t>
      </w:r>
      <w:r>
        <w:t xml:space="preserve">(ASPECT) </w:t>
      </w:r>
    </w:p>
    <w:p w14:paraId="675EC445" w14:textId="77777777" w:rsidR="00035F4E" w:rsidRDefault="00CF1CA1" w:rsidP="00352DEC">
      <w:pPr>
        <w:pStyle w:val="Glosscontinued"/>
      </w:pPr>
      <w:r>
        <w:t>那</w:t>
      </w:r>
      <w:r w:rsidRPr="008403B1">
        <w:rPr>
          <w:rFonts w:ascii="Times New Roman" w:hAnsi="Times New Roman"/>
        </w:rPr>
        <w:t>(</w:t>
      </w:r>
      <w:proofErr w:type="spellStart"/>
      <w:r w:rsidRPr="008403B1">
        <w:rPr>
          <w:rFonts w:ascii="Times New Roman" w:hAnsi="Times New Roman"/>
        </w:rPr>
        <w:t>FUNC_determiner</w:t>
      </w:r>
      <w:proofErr w:type="spellEnd"/>
      <w:r w:rsidRPr="008403B1">
        <w:rPr>
          <w:rFonts w:ascii="Times New Roman" w:hAnsi="Times New Roman"/>
        </w:rPr>
        <w:t xml:space="preserve">) </w:t>
      </w:r>
      <w:r>
        <w:t>個</w:t>
      </w:r>
      <w:r w:rsidRPr="008403B1">
        <w:rPr>
          <w:rFonts w:ascii="Times New Roman" w:hAnsi="Times New Roman"/>
        </w:rPr>
        <w:t>(</w:t>
      </w:r>
      <w:proofErr w:type="spellStart"/>
      <w:r w:rsidRPr="008403B1">
        <w:rPr>
          <w:rFonts w:ascii="Times New Roman" w:hAnsi="Times New Roman"/>
        </w:rPr>
        <w:t>ENTITY_classifier</w:t>
      </w:r>
      <w:proofErr w:type="spellEnd"/>
      <w:r w:rsidRPr="008403B1">
        <w:rPr>
          <w:rFonts w:ascii="Times New Roman" w:hAnsi="Times New Roman"/>
        </w:rPr>
        <w:t>)</w:t>
      </w:r>
      <w:r>
        <w:t xml:space="preserve"> 女生</w:t>
      </w:r>
      <w:r w:rsidRPr="008403B1">
        <w:rPr>
          <w:rFonts w:ascii="Times New Roman" w:hAnsi="Times New Roman"/>
        </w:rPr>
        <w:t>(</w:t>
      </w:r>
      <w:proofErr w:type="spellStart"/>
      <w:r w:rsidRPr="008403B1">
        <w:rPr>
          <w:rFonts w:ascii="Times New Roman" w:hAnsi="Times New Roman"/>
        </w:rPr>
        <w:t>ENTITY_noun</w:t>
      </w:r>
      <w:proofErr w:type="spellEnd"/>
      <w:r w:rsidRPr="008403B1">
        <w:rPr>
          <w:rFonts w:ascii="Times New Roman" w:hAnsi="Times New Roman"/>
        </w:rPr>
        <w:t>)</w:t>
      </w:r>
      <w:r>
        <w:t xml:space="preserve"> </w:t>
      </w:r>
    </w:p>
    <w:p w14:paraId="399C86C6" w14:textId="77777777" w:rsidR="00035F4E" w:rsidRDefault="00CF1CA1" w:rsidP="003D5298">
      <w:pPr>
        <w:pStyle w:val="Examplea"/>
      </w:pPr>
      <w:proofErr w:type="spellStart"/>
      <w:proofErr w:type="gramStart"/>
      <w:r>
        <w:t>張三</w:t>
      </w:r>
      <w:proofErr w:type="spellEnd"/>
      <w:r>
        <w:t>(</w:t>
      </w:r>
      <w:proofErr w:type="spellStart"/>
      <w:proofErr w:type="gramEnd"/>
      <w:r>
        <w:t>ENTITY_person</w:t>
      </w:r>
      <w:proofErr w:type="spellEnd"/>
      <w:r>
        <w:t xml:space="preserve">) </w:t>
      </w:r>
      <w:r>
        <w:t>愛</w:t>
      </w:r>
      <w:r>
        <w:t>(</w:t>
      </w:r>
      <w:proofErr w:type="spellStart"/>
      <w:r>
        <w:t>ACTION_verb</w:t>
      </w:r>
      <w:proofErr w:type="spellEnd"/>
      <w:r>
        <w:t xml:space="preserve">) </w:t>
      </w:r>
      <w:r>
        <w:t>過</w:t>
      </w:r>
      <w:r>
        <w:t xml:space="preserve">(ASPECT) </w:t>
      </w:r>
    </w:p>
    <w:p w14:paraId="44EB2F7F" w14:textId="77777777" w:rsidR="00035F4E" w:rsidRDefault="00CF1CA1" w:rsidP="00352DEC">
      <w:pPr>
        <w:pStyle w:val="Glosscontinued"/>
      </w:pPr>
      <w:r>
        <w:t>那</w:t>
      </w:r>
      <w:r w:rsidRPr="008403B1">
        <w:rPr>
          <w:rFonts w:ascii="Times New Roman" w:hAnsi="Times New Roman"/>
        </w:rPr>
        <w:t>(</w:t>
      </w:r>
      <w:proofErr w:type="spellStart"/>
      <w:r w:rsidRPr="008403B1">
        <w:rPr>
          <w:rFonts w:ascii="Times New Roman" w:hAnsi="Times New Roman"/>
        </w:rPr>
        <w:t>FUNC_determiner</w:t>
      </w:r>
      <w:proofErr w:type="spellEnd"/>
      <w:r w:rsidRPr="008403B1">
        <w:rPr>
          <w:rFonts w:ascii="Times New Roman" w:hAnsi="Times New Roman"/>
        </w:rPr>
        <w:t xml:space="preserve">) </w:t>
      </w:r>
      <w:r>
        <w:t>個</w:t>
      </w:r>
      <w:r w:rsidRPr="008403B1">
        <w:rPr>
          <w:rFonts w:ascii="Times New Roman" w:hAnsi="Times New Roman"/>
        </w:rPr>
        <w:t>(</w:t>
      </w:r>
      <w:proofErr w:type="spellStart"/>
      <w:r w:rsidRPr="008403B1">
        <w:rPr>
          <w:rFonts w:ascii="Times New Roman" w:hAnsi="Times New Roman"/>
        </w:rPr>
        <w:t>ENTITY_classifier</w:t>
      </w:r>
      <w:proofErr w:type="spellEnd"/>
      <w:r w:rsidRPr="008403B1">
        <w:rPr>
          <w:rFonts w:ascii="Times New Roman" w:hAnsi="Times New Roman"/>
        </w:rPr>
        <w:t>)</w:t>
      </w:r>
      <w:r>
        <w:t xml:space="preserve"> 女生</w:t>
      </w:r>
      <w:r w:rsidRPr="008403B1">
        <w:rPr>
          <w:rFonts w:ascii="Times New Roman" w:hAnsi="Times New Roman"/>
        </w:rPr>
        <w:t>(</w:t>
      </w:r>
      <w:proofErr w:type="spellStart"/>
      <w:r w:rsidRPr="008403B1">
        <w:rPr>
          <w:rFonts w:ascii="Times New Roman" w:hAnsi="Times New Roman"/>
        </w:rPr>
        <w:t>ENTITY_noun</w:t>
      </w:r>
      <w:proofErr w:type="spellEnd"/>
      <w:r w:rsidRPr="008403B1">
        <w:rPr>
          <w:rFonts w:ascii="Times New Roman" w:hAnsi="Times New Roman"/>
        </w:rPr>
        <w:t>)</w:t>
      </w:r>
    </w:p>
    <w:p w14:paraId="0D8A059D" w14:textId="77777777" w:rsidR="00035F4E" w:rsidRDefault="00CF1CA1" w:rsidP="00D76BB8">
      <w:pPr>
        <w:pStyle w:val="Example"/>
      </w:pPr>
      <w:bookmarkStart w:id="87" w:name="_Ref115641244"/>
      <w:r>
        <w:t>)</w:t>
      </w:r>
      <w:r>
        <w:tab/>
      </w:r>
      <w:proofErr w:type="spellStart"/>
      <w:r>
        <w:t>Articut</w:t>
      </w:r>
      <w:r>
        <w:t>詞組斷詞結果</w:t>
      </w:r>
      <w:proofErr w:type="spellEnd"/>
      <w:r>
        <w:t>：</w:t>
      </w:r>
      <w:bookmarkEnd w:id="87"/>
    </w:p>
    <w:p w14:paraId="03060FC9" w14:textId="77777777" w:rsidR="00035F4E" w:rsidRDefault="00CF1CA1" w:rsidP="003D5298">
      <w:pPr>
        <w:pStyle w:val="Examplea"/>
      </w:pPr>
      <w:proofErr w:type="spellStart"/>
      <w:proofErr w:type="gramStart"/>
      <w:r>
        <w:t>張三</w:t>
      </w:r>
      <w:proofErr w:type="spellEnd"/>
      <w:r>
        <w:t>(</w:t>
      </w:r>
      <w:proofErr w:type="spellStart"/>
      <w:proofErr w:type="gramEnd"/>
      <w:r>
        <w:t>ENTITY_person</w:t>
      </w:r>
      <w:proofErr w:type="spellEnd"/>
      <w:r>
        <w:t xml:space="preserve">) </w:t>
      </w:r>
      <w:proofErr w:type="spellStart"/>
      <w:r>
        <w:rPr>
          <w:b/>
          <w:bCs/>
          <w:color w:val="000000" w:themeColor="text1"/>
        </w:rPr>
        <w:t>愛著</w:t>
      </w:r>
      <w:proofErr w:type="spellEnd"/>
      <w:r>
        <w:rPr>
          <w:b/>
          <w:bCs/>
          <w:color w:val="000000" w:themeColor="text1"/>
        </w:rPr>
        <w:t>(</w:t>
      </w:r>
      <w:proofErr w:type="spellStart"/>
      <w:r>
        <w:rPr>
          <w:b/>
          <w:bCs/>
          <w:color w:val="000000" w:themeColor="text1"/>
        </w:rPr>
        <w:t>VerbP</w:t>
      </w:r>
      <w:proofErr w:type="spellEnd"/>
      <w:r>
        <w:rPr>
          <w:b/>
          <w:bCs/>
          <w:color w:val="000000" w:themeColor="text1"/>
        </w:rPr>
        <w:t>)</w:t>
      </w:r>
      <w:r>
        <w:t xml:space="preserve"> </w:t>
      </w:r>
      <w:proofErr w:type="spellStart"/>
      <w:r>
        <w:t>那個</w:t>
      </w:r>
      <w:proofErr w:type="spellEnd"/>
      <w:r>
        <w:t>(</w:t>
      </w:r>
      <w:proofErr w:type="spellStart"/>
      <w:r>
        <w:t>ENTITY_DetPhrase</w:t>
      </w:r>
      <w:proofErr w:type="spellEnd"/>
      <w:r>
        <w:t xml:space="preserve">) </w:t>
      </w:r>
      <w:proofErr w:type="spellStart"/>
      <w:r>
        <w:t>女生</w:t>
      </w:r>
      <w:proofErr w:type="spellEnd"/>
      <w:r>
        <w:t>(</w:t>
      </w:r>
      <w:proofErr w:type="spellStart"/>
      <w:r>
        <w:t>ENTITY_noun</w:t>
      </w:r>
      <w:proofErr w:type="spellEnd"/>
      <w:r>
        <w:t xml:space="preserve">) </w:t>
      </w:r>
    </w:p>
    <w:p w14:paraId="1A984AE5" w14:textId="77777777" w:rsidR="00035F4E" w:rsidRDefault="00CF1CA1" w:rsidP="003D5298">
      <w:pPr>
        <w:pStyle w:val="Examplea"/>
      </w:pPr>
      <w:proofErr w:type="spellStart"/>
      <w:proofErr w:type="gramStart"/>
      <w:r>
        <w:t>張三</w:t>
      </w:r>
      <w:proofErr w:type="spellEnd"/>
      <w:r>
        <w:t>(</w:t>
      </w:r>
      <w:proofErr w:type="spellStart"/>
      <w:proofErr w:type="gramEnd"/>
      <w:r>
        <w:t>ENTITY_person</w:t>
      </w:r>
      <w:proofErr w:type="spellEnd"/>
      <w:r>
        <w:t xml:space="preserve">) </w:t>
      </w:r>
      <w:proofErr w:type="spellStart"/>
      <w:r>
        <w:rPr>
          <w:b/>
          <w:bCs/>
          <w:color w:val="000000" w:themeColor="text1"/>
        </w:rPr>
        <w:t>愛過</w:t>
      </w:r>
      <w:proofErr w:type="spellEnd"/>
      <w:r>
        <w:rPr>
          <w:b/>
          <w:bCs/>
          <w:color w:val="000000" w:themeColor="text1"/>
        </w:rPr>
        <w:t>(</w:t>
      </w:r>
      <w:proofErr w:type="spellStart"/>
      <w:r>
        <w:rPr>
          <w:b/>
          <w:bCs/>
          <w:color w:val="000000" w:themeColor="text1"/>
        </w:rPr>
        <w:t>VerbP</w:t>
      </w:r>
      <w:proofErr w:type="spellEnd"/>
      <w:r>
        <w:rPr>
          <w:b/>
          <w:bCs/>
          <w:color w:val="000000" w:themeColor="text1"/>
        </w:rPr>
        <w:t>)</w:t>
      </w:r>
      <w:r>
        <w:rPr>
          <w:color w:val="C9211E"/>
        </w:rPr>
        <w:t xml:space="preserve"> </w:t>
      </w:r>
      <w:proofErr w:type="spellStart"/>
      <w:r>
        <w:t>那個</w:t>
      </w:r>
      <w:proofErr w:type="spellEnd"/>
      <w:r>
        <w:t>(</w:t>
      </w:r>
      <w:proofErr w:type="spellStart"/>
      <w:r>
        <w:t>ENTITY_DetPhrase</w:t>
      </w:r>
      <w:proofErr w:type="spellEnd"/>
      <w:r>
        <w:t xml:space="preserve">) </w:t>
      </w:r>
      <w:proofErr w:type="spellStart"/>
      <w:r>
        <w:t>女生</w:t>
      </w:r>
      <w:proofErr w:type="spellEnd"/>
      <w:r>
        <w:t>(</w:t>
      </w:r>
      <w:proofErr w:type="spellStart"/>
      <w:r>
        <w:t>ENTITY_noun</w:t>
      </w:r>
      <w:proofErr w:type="spellEnd"/>
      <w:r>
        <w:t xml:space="preserve">) </w:t>
      </w:r>
    </w:p>
    <w:p w14:paraId="5F7DE17F" w14:textId="77777777" w:rsidR="00035F4E" w:rsidRDefault="00035F4E" w:rsidP="00D76BB8">
      <w:pPr>
        <w:ind w:firstLine="0"/>
      </w:pPr>
    </w:p>
    <w:p w14:paraId="7B40BFB7" w14:textId="4E9F3F58" w:rsidR="00035F4E" w:rsidRDefault="00CF1CA1" w:rsidP="00D76BB8">
      <w:pPr>
        <w:ind w:firstLine="0"/>
      </w:pPr>
      <w:r>
        <w:t>透過比對詞彙斷詞結果</w:t>
      </w:r>
      <w:r w:rsidR="00CC6843">
        <w:rPr>
          <w:rFonts w:hint="eastAsia"/>
        </w:rPr>
        <w:t xml:space="preserve"> </w:t>
      </w:r>
      <w:r>
        <w:fldChar w:fldCharType="begin"/>
      </w:r>
      <w:r>
        <w:instrText xml:space="preserve"> REF _Ref115641243 \r \h </w:instrText>
      </w:r>
      <w:r>
        <w:fldChar w:fldCharType="separate"/>
      </w:r>
      <w:r w:rsidR="00127171">
        <w:t>(46</w:t>
      </w:r>
      <w:r>
        <w:fldChar w:fldCharType="end"/>
      </w:r>
      <w:r>
        <w:t>)</w:t>
      </w:r>
      <w:r w:rsidR="00CC6843">
        <w:t xml:space="preserve"> </w:t>
      </w:r>
      <w:r>
        <w:t>和詞組斷詞結果</w:t>
      </w:r>
      <w:r w:rsidR="00CC6843">
        <w:rPr>
          <w:rFonts w:hint="eastAsia"/>
        </w:rPr>
        <w:t xml:space="preserve"> </w:t>
      </w:r>
      <w:r>
        <w:fldChar w:fldCharType="begin"/>
      </w:r>
      <w:r>
        <w:instrText xml:space="preserve"> REF _Ref115641244 \r \h </w:instrText>
      </w:r>
      <w:r>
        <w:fldChar w:fldCharType="separate"/>
      </w:r>
      <w:r w:rsidR="00127171">
        <w:t>(47</w:t>
      </w:r>
      <w:r>
        <w:fldChar w:fldCharType="end"/>
      </w:r>
      <w:r>
        <w:t>)</w:t>
      </w:r>
      <w:r>
        <w:t>，即可確認本句涉及一事件結構。再接著取詞彙斷詞結果</w:t>
      </w:r>
      <w:r w:rsidR="007D3891">
        <w:rPr>
          <w:rFonts w:hint="eastAsia"/>
        </w:rPr>
        <w:t xml:space="preserve"> </w:t>
      </w:r>
      <w:r>
        <w:fldChar w:fldCharType="begin"/>
      </w:r>
      <w:r>
        <w:instrText xml:space="preserve"> REF _Ref115641243 \r \h </w:instrText>
      </w:r>
      <w:r>
        <w:fldChar w:fldCharType="separate"/>
      </w:r>
      <w:r w:rsidR="00127171">
        <w:t>(46</w:t>
      </w:r>
      <w:r>
        <w:fldChar w:fldCharType="end"/>
      </w:r>
      <w:r>
        <w:t>)</w:t>
      </w:r>
      <w:r w:rsidR="007D3891">
        <w:t xml:space="preserve"> </w:t>
      </w:r>
      <w:r>
        <w:t>中的</w:t>
      </w:r>
      <w:r>
        <w:t xml:space="preserve"> ASPECT </w:t>
      </w:r>
      <w:r>
        <w:t>標記，即可進行事件分類與</w:t>
      </w:r>
      <w:r>
        <w:t xml:space="preserve"> internal </w:t>
      </w:r>
      <w:r>
        <w:t>和</w:t>
      </w:r>
      <w:r>
        <w:t xml:space="preserve"> final </w:t>
      </w:r>
      <w:r>
        <w:t>的內部事件結構之分析。</w:t>
      </w:r>
    </w:p>
    <w:p w14:paraId="7E07D5F9" w14:textId="1EE44E7A" w:rsidR="00035F4E" w:rsidRDefault="00CF1CA1" w:rsidP="00D76BB8">
      <w:r>
        <w:t>此外，</w:t>
      </w:r>
      <w:r>
        <w:fldChar w:fldCharType="begin"/>
      </w:r>
      <w:r>
        <w:instrText xml:space="preserve"> REF _Ref115641105 \r \h </w:instrText>
      </w:r>
      <w:r>
        <w:fldChar w:fldCharType="separate"/>
      </w:r>
      <w:r w:rsidR="00127171">
        <w:t>(45</w:t>
      </w:r>
      <w:r>
        <w:fldChar w:fldCharType="end"/>
      </w:r>
      <w:r>
        <w:t>)</w:t>
      </w:r>
      <w:r w:rsidR="00F64585">
        <w:t xml:space="preserve"> </w:t>
      </w:r>
      <w:r>
        <w:t>的句子，透過</w:t>
      </w:r>
      <w:r>
        <w:t xml:space="preserve"> </w:t>
      </w:r>
      <w:proofErr w:type="spellStart"/>
      <w:r>
        <w:t>Articut</w:t>
      </w:r>
      <w:proofErr w:type="spellEnd"/>
      <w:r>
        <w:t xml:space="preserve"> </w:t>
      </w:r>
      <w:r>
        <w:t>的處理，可得以下結構一致之輸出：</w:t>
      </w:r>
    </w:p>
    <w:p w14:paraId="0DA8B376" w14:textId="77777777" w:rsidR="00035F4E" w:rsidRDefault="00035F4E" w:rsidP="00D76BB8">
      <w:pPr>
        <w:ind w:firstLine="0"/>
      </w:pPr>
    </w:p>
    <w:p w14:paraId="1BF96F0A" w14:textId="77777777" w:rsidR="00035F4E" w:rsidRDefault="00CF1CA1" w:rsidP="00D76BB8">
      <w:pPr>
        <w:pStyle w:val="Example"/>
      </w:pPr>
      <w:bookmarkStart w:id="88" w:name="_Ref115641429"/>
      <w:r>
        <w:t>)</w:t>
      </w:r>
      <w:r>
        <w:tab/>
      </w:r>
      <w:proofErr w:type="spellStart"/>
      <w:r>
        <w:t>詞組斷詞結果</w:t>
      </w:r>
      <w:proofErr w:type="spellEnd"/>
      <w:r>
        <w:t>：</w:t>
      </w:r>
      <w:bookmarkEnd w:id="88"/>
    </w:p>
    <w:p w14:paraId="4B259CD0" w14:textId="77777777" w:rsidR="00035F4E" w:rsidRDefault="00CF1CA1" w:rsidP="003D5298">
      <w:pPr>
        <w:pStyle w:val="Examplea"/>
      </w:pPr>
      <w:proofErr w:type="spellStart"/>
      <w:proofErr w:type="gramStart"/>
      <w:r>
        <w:t>張三</w:t>
      </w:r>
      <w:proofErr w:type="spellEnd"/>
      <w:r>
        <w:t>(</w:t>
      </w:r>
      <w:proofErr w:type="spellStart"/>
      <w:proofErr w:type="gramEnd"/>
      <w:r>
        <w:t>ENTITY_person</w:t>
      </w:r>
      <w:proofErr w:type="spellEnd"/>
      <w:r>
        <w:t xml:space="preserve">) </w:t>
      </w:r>
      <w:proofErr w:type="spellStart"/>
      <w:r>
        <w:t>剛剛</w:t>
      </w:r>
      <w:proofErr w:type="spellEnd"/>
      <w:r>
        <w:t xml:space="preserve">(MODIFIER) </w:t>
      </w:r>
      <w:proofErr w:type="spellStart"/>
      <w:r>
        <w:rPr>
          <w:b/>
          <w:bCs/>
          <w:color w:val="000000" w:themeColor="text1"/>
        </w:rPr>
        <w:t>走路</w:t>
      </w:r>
      <w:proofErr w:type="spellEnd"/>
      <w:r>
        <w:rPr>
          <w:b/>
          <w:bCs/>
          <w:color w:val="000000" w:themeColor="text1"/>
        </w:rPr>
        <w:t>(</w:t>
      </w:r>
      <w:proofErr w:type="spellStart"/>
      <w:r>
        <w:rPr>
          <w:b/>
          <w:bCs/>
          <w:color w:val="000000" w:themeColor="text1"/>
        </w:rPr>
        <w:t>ACTION_verb</w:t>
      </w:r>
      <w:proofErr w:type="spellEnd"/>
      <w:r>
        <w:rPr>
          <w:b/>
          <w:bCs/>
          <w:color w:val="000000" w:themeColor="text1"/>
        </w:rPr>
        <w:t xml:space="preserve">) </w:t>
      </w:r>
      <w:r>
        <w:rPr>
          <w:b/>
          <w:bCs/>
          <w:color w:val="000000" w:themeColor="text1"/>
        </w:rPr>
        <w:t>去</w:t>
      </w:r>
      <w:r>
        <w:rPr>
          <w:b/>
          <w:bCs/>
          <w:color w:val="000000" w:themeColor="text1"/>
        </w:rPr>
        <w:t>(</w:t>
      </w:r>
      <w:proofErr w:type="spellStart"/>
      <w:r>
        <w:rPr>
          <w:b/>
          <w:bCs/>
          <w:color w:val="000000" w:themeColor="text1"/>
        </w:rPr>
        <w:t>ACTION_verb</w:t>
      </w:r>
      <w:proofErr w:type="spellEnd"/>
      <w:r>
        <w:rPr>
          <w:b/>
          <w:bCs/>
          <w:color w:val="000000" w:themeColor="text1"/>
        </w:rPr>
        <w:t>)</w:t>
      </w:r>
      <w:r>
        <w:t xml:space="preserve"> </w:t>
      </w:r>
    </w:p>
    <w:p w14:paraId="7CFDAAA8" w14:textId="77777777" w:rsidR="00035F4E" w:rsidRDefault="00CF1CA1" w:rsidP="00352DEC">
      <w:pPr>
        <w:pStyle w:val="Glosscontinued"/>
      </w:pPr>
      <w:r>
        <w:t>公司</w:t>
      </w:r>
      <w:r w:rsidRPr="00153C7D">
        <w:rPr>
          <w:rFonts w:ascii="Times New Roman" w:hAnsi="Times New Roman"/>
        </w:rPr>
        <w:t>(</w:t>
      </w:r>
      <w:proofErr w:type="spellStart"/>
      <w:r w:rsidRPr="00153C7D">
        <w:rPr>
          <w:rFonts w:ascii="Times New Roman" w:hAnsi="Times New Roman"/>
        </w:rPr>
        <w:t>ENTITY_noun</w:t>
      </w:r>
      <w:proofErr w:type="spellEnd"/>
      <w:r w:rsidRPr="00153C7D">
        <w:rPr>
          <w:rFonts w:ascii="Times New Roman" w:hAnsi="Times New Roman"/>
        </w:rPr>
        <w:t>)</w:t>
      </w:r>
      <w:r>
        <w:t xml:space="preserve"> </w:t>
      </w:r>
    </w:p>
    <w:p w14:paraId="2A88D9BB" w14:textId="77777777" w:rsidR="00035F4E" w:rsidRDefault="00CF1CA1" w:rsidP="003D5298">
      <w:pPr>
        <w:pStyle w:val="Examplea"/>
      </w:pPr>
      <w:proofErr w:type="spellStart"/>
      <w:proofErr w:type="gramStart"/>
      <w:r>
        <w:t>張三</w:t>
      </w:r>
      <w:proofErr w:type="spellEnd"/>
      <w:r>
        <w:t>(</w:t>
      </w:r>
      <w:proofErr w:type="spellStart"/>
      <w:proofErr w:type="gramEnd"/>
      <w:r>
        <w:t>ENTITY_person</w:t>
      </w:r>
      <w:proofErr w:type="spellEnd"/>
      <w:r>
        <w:t xml:space="preserve">) </w:t>
      </w:r>
      <w:proofErr w:type="spellStart"/>
      <w:r>
        <w:t>剛剛</w:t>
      </w:r>
      <w:proofErr w:type="spellEnd"/>
      <w:r>
        <w:t xml:space="preserve">(MODIFIER) </w:t>
      </w:r>
      <w:proofErr w:type="spellStart"/>
      <w:r>
        <w:rPr>
          <w:b/>
          <w:bCs/>
          <w:color w:val="000000" w:themeColor="text1"/>
        </w:rPr>
        <w:t>走路</w:t>
      </w:r>
      <w:proofErr w:type="spellEnd"/>
      <w:r>
        <w:rPr>
          <w:b/>
          <w:bCs/>
          <w:color w:val="000000" w:themeColor="text1"/>
        </w:rPr>
        <w:t>(</w:t>
      </w:r>
      <w:proofErr w:type="spellStart"/>
      <w:r>
        <w:rPr>
          <w:b/>
          <w:bCs/>
          <w:color w:val="000000" w:themeColor="text1"/>
        </w:rPr>
        <w:t>ACTION_verb</w:t>
      </w:r>
      <w:proofErr w:type="spellEnd"/>
      <w:r>
        <w:rPr>
          <w:b/>
          <w:bCs/>
          <w:color w:val="000000" w:themeColor="text1"/>
        </w:rPr>
        <w:t xml:space="preserve">) </w:t>
      </w:r>
      <w:r>
        <w:rPr>
          <w:b/>
          <w:bCs/>
          <w:color w:val="000000" w:themeColor="text1"/>
        </w:rPr>
        <w:t>到</w:t>
      </w:r>
      <w:r>
        <w:rPr>
          <w:b/>
          <w:bCs/>
          <w:color w:val="000000" w:themeColor="text1"/>
        </w:rPr>
        <w:t>(</w:t>
      </w:r>
      <w:proofErr w:type="spellStart"/>
      <w:r>
        <w:rPr>
          <w:b/>
          <w:bCs/>
          <w:color w:val="000000" w:themeColor="text1"/>
        </w:rPr>
        <w:t>ACTION_verb</w:t>
      </w:r>
      <w:proofErr w:type="spellEnd"/>
      <w:r>
        <w:rPr>
          <w:b/>
          <w:bCs/>
          <w:color w:val="000000" w:themeColor="text1"/>
        </w:rPr>
        <w:t>)</w:t>
      </w:r>
      <w:r>
        <w:t xml:space="preserve"> </w:t>
      </w:r>
    </w:p>
    <w:p w14:paraId="5F15A795" w14:textId="77777777" w:rsidR="00035F4E" w:rsidRDefault="00CF1CA1" w:rsidP="00352DEC">
      <w:pPr>
        <w:pStyle w:val="Glosscontinued"/>
      </w:pPr>
      <w:r>
        <w:t>公司</w:t>
      </w:r>
      <w:r w:rsidRPr="00153C7D">
        <w:rPr>
          <w:rFonts w:ascii="Times New Roman" w:hAnsi="Times New Roman"/>
        </w:rPr>
        <w:t>(</w:t>
      </w:r>
      <w:proofErr w:type="spellStart"/>
      <w:r w:rsidRPr="00153C7D">
        <w:rPr>
          <w:rFonts w:ascii="Times New Roman" w:hAnsi="Times New Roman"/>
        </w:rPr>
        <w:t>ENTITY_noun</w:t>
      </w:r>
      <w:proofErr w:type="spellEnd"/>
      <w:r w:rsidRPr="00153C7D">
        <w:rPr>
          <w:rFonts w:ascii="Times New Roman" w:hAnsi="Times New Roman"/>
        </w:rPr>
        <w:t>)</w:t>
      </w:r>
      <w:r>
        <w:t xml:space="preserve"> </w:t>
      </w:r>
    </w:p>
    <w:p w14:paraId="5CCAF85D" w14:textId="77777777" w:rsidR="00035F4E" w:rsidRDefault="00035F4E" w:rsidP="00D76BB8">
      <w:pPr>
        <w:ind w:firstLine="0"/>
      </w:pPr>
    </w:p>
    <w:p w14:paraId="71A6DD93" w14:textId="511C05EA" w:rsidR="00035F4E" w:rsidRDefault="00CF1CA1" w:rsidP="00D76BB8">
      <w:pPr>
        <w:ind w:firstLine="0"/>
      </w:pPr>
      <w:r>
        <w:fldChar w:fldCharType="begin"/>
      </w:r>
      <w:r>
        <w:instrText xml:space="preserve"> REF _Ref115641429 \r \h </w:instrText>
      </w:r>
      <w:r>
        <w:fldChar w:fldCharType="separate"/>
      </w:r>
      <w:r w:rsidR="00127171">
        <w:t>(48</w:t>
      </w:r>
      <w:r>
        <w:fldChar w:fldCharType="end"/>
      </w:r>
      <w:r>
        <w:t xml:space="preserve">a/b) </w:t>
      </w:r>
      <w:r>
        <w:t>和</w:t>
      </w:r>
      <w:r>
        <w:fldChar w:fldCharType="begin"/>
      </w:r>
      <w:r>
        <w:instrText xml:space="preserve"> REF _Ref115641105 \r \h </w:instrText>
      </w:r>
      <w:r>
        <w:fldChar w:fldCharType="separate"/>
      </w:r>
      <w:r w:rsidR="00127171">
        <w:t>(45</w:t>
      </w:r>
      <w:r>
        <w:fldChar w:fldCharType="end"/>
      </w:r>
      <w:r>
        <w:t>a/b)</w:t>
      </w:r>
      <w:r>
        <w:t>相比，明顯具有輸出結果的一致性。如此一來，透過比對「走路</w:t>
      </w:r>
      <w:r>
        <w:t>(</w:t>
      </w:r>
      <w:proofErr w:type="spellStart"/>
      <w:r>
        <w:t>ACTION_verb</w:t>
      </w:r>
      <w:proofErr w:type="spellEnd"/>
      <w:r>
        <w:t>)</w:t>
      </w:r>
      <w:r>
        <w:t>」此一無界動詞</w:t>
      </w:r>
      <w:r>
        <w:t xml:space="preserve"> (atelic) </w:t>
      </w:r>
      <w:r>
        <w:t>其後的搭配詞為「去</w:t>
      </w:r>
      <w:r>
        <w:t>(</w:t>
      </w:r>
      <w:proofErr w:type="spellStart"/>
      <w:r>
        <w:t>ACTION_verb</w:t>
      </w:r>
      <w:proofErr w:type="spellEnd"/>
      <w:r>
        <w:t>)</w:t>
      </w:r>
      <w:r>
        <w:t>」或「到</w:t>
      </w:r>
      <w:r>
        <w:t xml:space="preserve"> (</w:t>
      </w:r>
      <w:proofErr w:type="spellStart"/>
      <w:r>
        <w:t>ACTION_verb</w:t>
      </w:r>
      <w:proofErr w:type="spellEnd"/>
      <w:r>
        <w:t>)</w:t>
      </w:r>
      <w:r>
        <w:t>」，即能進行事件結構的分類。得到</w:t>
      </w:r>
      <w:r>
        <w:t xml:space="preserve"> </w:t>
      </w:r>
      <w:r>
        <w:fldChar w:fldCharType="begin"/>
      </w:r>
      <w:r>
        <w:instrText xml:space="preserve"> REF _Ref115641429 \r \h </w:instrText>
      </w:r>
      <w:r>
        <w:fldChar w:fldCharType="separate"/>
      </w:r>
      <w:r w:rsidR="00127171">
        <w:t>(48</w:t>
      </w:r>
      <w:r>
        <w:fldChar w:fldCharType="end"/>
      </w:r>
      <w:r>
        <w:t xml:space="preserve">a) </w:t>
      </w:r>
      <w:r>
        <w:t>具有</w:t>
      </w:r>
      <w:r>
        <w:t xml:space="preserve"> initial </w:t>
      </w:r>
      <w:r>
        <w:t>結構</w:t>
      </w:r>
      <w:r>
        <w:t xml:space="preserve"> </w:t>
      </w:r>
      <w:r>
        <w:t>的動態事件</w:t>
      </w:r>
      <w:r>
        <w:t xml:space="preserve"> (activity)</w:t>
      </w:r>
      <w:r>
        <w:t>，而</w:t>
      </w:r>
      <w:r>
        <w:t xml:space="preserve"> </w:t>
      </w:r>
      <w:r>
        <w:fldChar w:fldCharType="begin"/>
      </w:r>
      <w:r>
        <w:instrText xml:space="preserve"> REF _Ref115641429 \r \h </w:instrText>
      </w:r>
      <w:r>
        <w:fldChar w:fldCharType="separate"/>
      </w:r>
      <w:r w:rsidR="00127171">
        <w:t>(48</w:t>
      </w:r>
      <w:r>
        <w:fldChar w:fldCharType="end"/>
      </w:r>
      <w:r>
        <w:t xml:space="preserve">b) </w:t>
      </w:r>
      <w:r>
        <w:t>為具有</w:t>
      </w:r>
      <w:r>
        <w:t xml:space="preserve"> final </w:t>
      </w:r>
      <w:r>
        <w:t>結構的</w:t>
      </w:r>
      <w:r>
        <w:t xml:space="preserve"> Achievement </w:t>
      </w:r>
      <w:r>
        <w:t>事件。</w:t>
      </w:r>
    </w:p>
    <w:p w14:paraId="048C83C2" w14:textId="0EC4F677" w:rsidR="00624391" w:rsidRPr="00CF2062" w:rsidRDefault="00CF1CA1" w:rsidP="00CF2062">
      <w:r>
        <w:t>因此，就「大規模考察」的目標而言，一個無法提供</w:t>
      </w:r>
      <w:r w:rsidR="00A1728B">
        <w:t>穩定且一致的</w:t>
      </w:r>
      <w:r>
        <w:t>「構詞</w:t>
      </w:r>
      <w:r>
        <w:t>-</w:t>
      </w:r>
      <w:r>
        <w:t>句法」</w:t>
      </w:r>
      <w:r w:rsidR="00D066EF">
        <w:t>結構</w:t>
      </w:r>
      <w:r>
        <w:t>對比的系統，是無法程式化進行自動處理的。以粗粒度</w:t>
      </w:r>
      <w:r>
        <w:t>/</w:t>
      </w:r>
      <w:r>
        <w:t>細粒度為輸出結果的中國各流行</w:t>
      </w:r>
      <w:r>
        <w:t xml:space="preserve"> NLP </w:t>
      </w:r>
      <w:r>
        <w:t>中文斷詞工具以及中研院的</w:t>
      </w:r>
      <w:r>
        <w:t xml:space="preserve"> CKIP </w:t>
      </w:r>
      <w:proofErr w:type="spellStart"/>
      <w:r>
        <w:t>CoreNLP</w:t>
      </w:r>
      <w:proofErr w:type="spellEnd"/>
      <w:r>
        <w:t xml:space="preserve"> </w:t>
      </w:r>
      <w:r>
        <w:t>中文斷詞系統皆無法滿足前述要求。因此本研究採用</w:t>
      </w:r>
      <w:r>
        <w:t xml:space="preserve"> </w:t>
      </w:r>
      <w:proofErr w:type="spellStart"/>
      <w:r>
        <w:t>Articut</w:t>
      </w:r>
      <w:proofErr w:type="spellEnd"/>
      <w:r>
        <w:t xml:space="preserve"> </w:t>
      </w:r>
      <w:r>
        <w:t>這套可滿足前述需求以實現自動化大規模考察目標的系統。</w:t>
      </w:r>
      <w:r w:rsidR="00FF7EE4">
        <w:rPr>
          <w:rStyle w:val="afff3"/>
        </w:rPr>
        <w:footnoteReference w:id="27"/>
      </w:r>
      <w:r w:rsidR="00151F5A">
        <w:rPr>
          <w:rFonts w:hint="eastAsia"/>
          <w:vertAlign w:val="superscript"/>
        </w:rPr>
        <w:t>,</w:t>
      </w:r>
      <w:r w:rsidR="00151F5A">
        <w:rPr>
          <w:rStyle w:val="afff3"/>
        </w:rPr>
        <w:footnoteReference w:id="28"/>
      </w:r>
    </w:p>
    <w:p w14:paraId="0E3C0355" w14:textId="5C5664F4" w:rsidR="00802A4E" w:rsidRPr="007A10B0" w:rsidRDefault="00802A4E" w:rsidP="00802A4E">
      <w:pPr>
        <w:pStyle w:val="2"/>
        <w:rPr>
          <w:color w:val="000000" w:themeColor="text1"/>
          <w:lang w:eastAsia="zh-TW"/>
        </w:rPr>
      </w:pPr>
      <w:bookmarkStart w:id="92" w:name="_Toc151636526"/>
      <w:bookmarkStart w:id="93" w:name="_Ref152142673"/>
      <w:r w:rsidRPr="007A10B0">
        <w:rPr>
          <w:color w:val="000000" w:themeColor="text1"/>
        </w:rPr>
        <w:lastRenderedPageBreak/>
        <w:t>Loki</w:t>
      </w:r>
      <w:r w:rsidR="00FB4550" w:rsidRPr="007A10B0">
        <w:rPr>
          <w:color w:val="000000" w:themeColor="text1"/>
        </w:rPr>
        <w:t xml:space="preserve"> </w:t>
      </w:r>
      <w:r w:rsidRPr="007A10B0">
        <w:rPr>
          <w:rFonts w:hint="eastAsia"/>
          <w:color w:val="000000" w:themeColor="text1"/>
          <w:lang w:eastAsia="zh-TW"/>
        </w:rPr>
        <w:t>語意理解引擎</w:t>
      </w:r>
      <w:bookmarkEnd w:id="92"/>
      <w:bookmarkEnd w:id="93"/>
    </w:p>
    <w:p w14:paraId="337BB8C7" w14:textId="31DFC70F" w:rsidR="00035F4E" w:rsidRPr="008D096B" w:rsidRDefault="00CF1CA1" w:rsidP="00E819DD">
      <w:pPr>
        <w:rPr>
          <w:color w:val="000000" w:themeColor="text1"/>
        </w:rPr>
      </w:pPr>
      <w:r w:rsidRPr="008D096B">
        <w:rPr>
          <w:color w:val="000000" w:themeColor="text1"/>
        </w:rPr>
        <w:t>延續</w:t>
      </w:r>
      <w:r w:rsidRPr="008D096B">
        <w:rPr>
          <w:color w:val="000000" w:themeColor="text1"/>
        </w:rPr>
        <w:t xml:space="preserve"> </w:t>
      </w:r>
      <w:proofErr w:type="spellStart"/>
      <w:r w:rsidRPr="008D096B">
        <w:rPr>
          <w:color w:val="000000" w:themeColor="text1"/>
        </w:rPr>
        <w:t>Articut</w:t>
      </w:r>
      <w:proofErr w:type="spellEnd"/>
      <w:r w:rsidRPr="008D096B">
        <w:rPr>
          <w:color w:val="000000" w:themeColor="text1"/>
        </w:rPr>
        <w:t xml:space="preserve"> </w:t>
      </w:r>
      <w:r w:rsidRPr="008D096B">
        <w:rPr>
          <w:color w:val="000000" w:themeColor="text1"/>
        </w:rPr>
        <w:t>的斷詞結果，後續的</w:t>
      </w:r>
      <w:r w:rsidRPr="008D096B">
        <w:rPr>
          <w:color w:val="000000" w:themeColor="text1"/>
        </w:rPr>
        <w:t xml:space="preserve"> NLU </w:t>
      </w:r>
      <w:r w:rsidRPr="008D096B">
        <w:rPr>
          <w:color w:val="000000" w:themeColor="text1"/>
        </w:rPr>
        <w:t>任務就轉接到</w:t>
      </w:r>
      <w:r w:rsidRPr="008D096B">
        <w:rPr>
          <w:color w:val="000000" w:themeColor="text1"/>
        </w:rPr>
        <w:t xml:space="preserve"> Loki </w:t>
      </w:r>
      <w:r w:rsidRPr="008D096B">
        <w:rPr>
          <w:color w:val="000000" w:themeColor="text1"/>
        </w:rPr>
        <w:t>語意理解引擎。然而，</w:t>
      </w:r>
      <w:r w:rsidRPr="008D096B">
        <w:rPr>
          <w:color w:val="000000" w:themeColor="text1"/>
          <w:lang w:eastAsia="de-DE"/>
        </w:rPr>
        <w:t>如</w:t>
      </w:r>
      <w:r w:rsidRPr="008D096B">
        <w:rPr>
          <w:color w:val="000000" w:themeColor="text1"/>
          <w:lang w:eastAsia="de-DE"/>
        </w:rPr>
        <w:t xml:space="preserve"> 2.2 </w:t>
      </w:r>
      <w:proofErr w:type="spellStart"/>
      <w:r w:rsidRPr="008D096B">
        <w:rPr>
          <w:color w:val="000000" w:themeColor="text1"/>
          <w:lang w:eastAsia="de-DE"/>
        </w:rPr>
        <w:t>節中所述，不論是基於字典、基於統計資料模型或是基於機器學習模型，皆可視為是「資料驅動</w:t>
      </w:r>
      <w:proofErr w:type="spellEnd"/>
      <w:r w:rsidRPr="008D096B">
        <w:rPr>
          <w:color w:val="000000" w:themeColor="text1"/>
          <w:lang w:eastAsia="de-DE"/>
        </w:rPr>
        <w:t xml:space="preserve"> (data-driven)</w:t>
      </w:r>
      <w:r w:rsidRPr="008D096B">
        <w:rPr>
          <w:color w:val="000000" w:themeColor="text1"/>
          <w:lang w:eastAsia="de-DE"/>
        </w:rPr>
        <w:t>」</w:t>
      </w:r>
      <w:proofErr w:type="spellStart"/>
      <w:r w:rsidRPr="008D096B">
        <w:rPr>
          <w:color w:val="000000" w:themeColor="text1"/>
          <w:lang w:eastAsia="de-DE"/>
        </w:rPr>
        <w:t>的方法。而資料驅動的</w:t>
      </w:r>
      <w:proofErr w:type="spellEnd"/>
      <w:r w:rsidRPr="008D096B">
        <w:rPr>
          <w:color w:val="000000" w:themeColor="text1"/>
        </w:rPr>
        <w:t>運算</w:t>
      </w:r>
      <w:proofErr w:type="spellStart"/>
      <w:r w:rsidRPr="008D096B">
        <w:rPr>
          <w:color w:val="000000" w:themeColor="text1"/>
          <w:lang w:eastAsia="de-DE"/>
        </w:rPr>
        <w:t>系統</w:t>
      </w:r>
      <w:proofErr w:type="spellEnd"/>
      <w:r w:rsidRPr="008D096B">
        <w:rPr>
          <w:color w:val="000000" w:themeColor="text1"/>
          <w:lang w:eastAsia="de-DE"/>
        </w:rPr>
        <w:t>，</w:t>
      </w:r>
      <w:r w:rsidRPr="008D096B">
        <w:rPr>
          <w:color w:val="000000" w:themeColor="text1"/>
        </w:rPr>
        <w:t>在</w:t>
      </w:r>
      <w:r w:rsidRPr="008D096B">
        <w:rPr>
          <w:color w:val="000000" w:themeColor="text1"/>
        </w:rPr>
        <w:t xml:space="preserve"> NLU </w:t>
      </w:r>
      <w:r w:rsidRPr="008D096B">
        <w:rPr>
          <w:color w:val="000000" w:themeColor="text1"/>
        </w:rPr>
        <w:t>的任務處理上，頂</w:t>
      </w:r>
      <w:proofErr w:type="spellStart"/>
      <w:r w:rsidRPr="008D096B">
        <w:rPr>
          <w:color w:val="000000" w:themeColor="text1"/>
          <w:lang w:eastAsia="de-DE"/>
        </w:rPr>
        <w:t>多只解決了詞彙語意層面的問題，無法繼續向上堆疊至句法甚至語意層面以解決實際的需求</w:t>
      </w:r>
      <w:proofErr w:type="spellEnd"/>
      <w:r w:rsidRPr="008D096B">
        <w:rPr>
          <w:color w:val="000000" w:themeColor="text1"/>
        </w:rPr>
        <w:t>；</w:t>
      </w:r>
      <w:proofErr w:type="spellStart"/>
      <w:r w:rsidRPr="008D096B">
        <w:rPr>
          <w:color w:val="000000" w:themeColor="text1"/>
          <w:lang w:eastAsia="de-DE"/>
        </w:rPr>
        <w:t>諸多研究也往往只能計算各種詞頻，而無法呈現語言上下文中的不同事件之間的因果關係。相反地</w:t>
      </w:r>
      <w:r w:rsidRPr="008D096B">
        <w:rPr>
          <w:color w:val="000000" w:themeColor="text1"/>
          <w:lang w:val="de-DE" w:eastAsia="de-DE"/>
        </w:rPr>
        <w:t>，</w:t>
      </w:r>
      <w:r w:rsidRPr="008D096B">
        <w:rPr>
          <w:color w:val="000000" w:themeColor="text1"/>
          <w:lang w:eastAsia="de-DE"/>
        </w:rPr>
        <w:t>透過語言學原理驅動的</w:t>
      </w:r>
      <w:proofErr w:type="spellEnd"/>
      <w:r w:rsidRPr="008D096B">
        <w:rPr>
          <w:color w:val="000000" w:themeColor="text1"/>
          <w:lang w:val="de-DE" w:eastAsia="de-DE"/>
        </w:rPr>
        <w:t xml:space="preserve"> (</w:t>
      </w:r>
      <w:proofErr w:type="spellStart"/>
      <w:r w:rsidRPr="008D096B">
        <w:rPr>
          <w:color w:val="000000" w:themeColor="text1"/>
          <w:lang w:val="de-DE" w:eastAsia="de-DE"/>
        </w:rPr>
        <w:t>rule-driven</w:t>
      </w:r>
      <w:proofErr w:type="spellEnd"/>
      <w:r w:rsidRPr="008D096B">
        <w:rPr>
          <w:color w:val="000000" w:themeColor="text1"/>
          <w:lang w:val="de-DE" w:eastAsia="de-DE"/>
        </w:rPr>
        <w:t xml:space="preserve">) </w:t>
      </w:r>
      <w:r w:rsidRPr="008D096B">
        <w:rPr>
          <w:color w:val="000000" w:themeColor="text1"/>
          <w:lang w:eastAsia="de-DE"/>
        </w:rPr>
        <w:t>的</w:t>
      </w:r>
      <w:r w:rsidRPr="008D096B">
        <w:rPr>
          <w:color w:val="000000" w:themeColor="text1"/>
          <w:lang w:val="de-DE" w:eastAsia="de-DE"/>
        </w:rPr>
        <w:t xml:space="preserve"> </w:t>
      </w:r>
      <w:proofErr w:type="spellStart"/>
      <w:r w:rsidRPr="008D096B">
        <w:rPr>
          <w:color w:val="000000" w:themeColor="text1"/>
          <w:lang w:val="de-DE" w:eastAsia="de-DE"/>
        </w:rPr>
        <w:t>Articut</w:t>
      </w:r>
      <w:proofErr w:type="spellEnd"/>
      <w:r w:rsidRPr="008D096B">
        <w:rPr>
          <w:color w:val="000000" w:themeColor="text1"/>
          <w:lang w:val="de-DE" w:eastAsia="de-DE"/>
        </w:rPr>
        <w:t xml:space="preserve">/Loki </w:t>
      </w:r>
      <w:proofErr w:type="spellStart"/>
      <w:r w:rsidRPr="008D096B">
        <w:rPr>
          <w:color w:val="000000" w:themeColor="text1"/>
          <w:lang w:eastAsia="de-DE"/>
        </w:rPr>
        <w:t>系統</w:t>
      </w:r>
      <w:bookmarkStart w:id="94" w:name="_Ref121759107"/>
      <w:proofErr w:type="spellEnd"/>
      <w:r w:rsidRPr="008D096B">
        <w:rPr>
          <w:rStyle w:val="afc"/>
          <w:color w:val="000000" w:themeColor="text1"/>
          <w:lang w:eastAsia="de-DE"/>
        </w:rPr>
        <w:footnoteReference w:id="29"/>
      </w:r>
      <w:bookmarkEnd w:id="94"/>
      <w:r w:rsidRPr="008D096B">
        <w:rPr>
          <w:color w:val="000000" w:themeColor="text1"/>
          <w:lang w:val="de-DE"/>
        </w:rPr>
        <w:t>，</w:t>
      </w:r>
      <w:r w:rsidRPr="008D096B">
        <w:rPr>
          <w:color w:val="000000" w:themeColor="text1"/>
        </w:rPr>
        <w:t>從生成語言學的角度面對自然語言</w:t>
      </w:r>
      <w:r w:rsidRPr="008D096B">
        <w:rPr>
          <w:color w:val="000000" w:themeColor="text1"/>
          <w:lang w:val="de-DE"/>
        </w:rPr>
        <w:t>，</w:t>
      </w:r>
      <w:r w:rsidRPr="008D096B">
        <w:rPr>
          <w:color w:val="000000" w:themeColor="text1"/>
        </w:rPr>
        <w:t>何為詞彙不是一個問題</w:t>
      </w:r>
      <w:r w:rsidRPr="008D096B">
        <w:rPr>
          <w:color w:val="000000" w:themeColor="text1"/>
          <w:lang w:val="de-DE"/>
        </w:rPr>
        <w:t>，</w:t>
      </w:r>
      <w:r w:rsidRPr="008D096B">
        <w:rPr>
          <w:color w:val="000000" w:themeColor="text1"/>
        </w:rPr>
        <w:t>「結構與語意何為」才是重點</w:t>
      </w:r>
      <w:r w:rsidRPr="008D096B">
        <w:rPr>
          <w:color w:val="000000" w:themeColor="text1"/>
          <w:lang w:val="de-DE"/>
        </w:rPr>
        <w:t>；</w:t>
      </w:r>
      <w:r w:rsidRPr="008D096B">
        <w:rPr>
          <w:color w:val="000000" w:themeColor="text1"/>
        </w:rPr>
        <w:t>根據此核心精神</w:t>
      </w:r>
      <w:r w:rsidRPr="008D096B">
        <w:rPr>
          <w:color w:val="000000" w:themeColor="text1"/>
          <w:lang w:val="de-DE"/>
        </w:rPr>
        <w:t xml:space="preserve"> (</w:t>
      </w:r>
      <w:r w:rsidRPr="008D096B">
        <w:rPr>
          <w:color w:val="000000" w:themeColor="text1"/>
        </w:rPr>
        <w:t>即</w:t>
      </w:r>
      <w:r w:rsidR="009265FD" w:rsidRPr="008D096B">
        <w:rPr>
          <w:rFonts w:hint="eastAsia"/>
          <w:color w:val="000000" w:themeColor="text1"/>
          <w:lang w:val="de-DE"/>
        </w:rPr>
        <w:t xml:space="preserve"> </w:t>
      </w:r>
      <w:proofErr w:type="spellStart"/>
      <w:r w:rsidRPr="008D096B">
        <w:rPr>
          <w:color w:val="000000" w:themeColor="text1"/>
          <w:lang w:val="de-DE"/>
        </w:rPr>
        <w:t>Berent</w:t>
      </w:r>
      <w:proofErr w:type="spellEnd"/>
      <w:r w:rsidRPr="008D096B">
        <w:rPr>
          <w:color w:val="000000" w:themeColor="text1"/>
          <w:lang w:val="de-DE"/>
        </w:rPr>
        <w:t xml:space="preserve"> &amp; Marcus 2019</w:t>
      </w:r>
      <w:r w:rsidR="009265FD" w:rsidRPr="008D096B">
        <w:rPr>
          <w:color w:val="000000" w:themeColor="text1"/>
          <w:lang w:val="de-DE"/>
        </w:rPr>
        <w:t xml:space="preserve"> </w:t>
      </w:r>
      <w:r w:rsidRPr="008D096B">
        <w:rPr>
          <w:color w:val="000000" w:themeColor="text1"/>
        </w:rPr>
        <w:t>提及的假設</w:t>
      </w:r>
      <w:r w:rsidR="009265FD" w:rsidRPr="008D096B">
        <w:rPr>
          <w:rFonts w:hint="eastAsia"/>
          <w:color w:val="000000" w:themeColor="text1"/>
          <w:lang w:val="de-DE"/>
        </w:rPr>
        <w:t xml:space="preserve"> </w:t>
      </w:r>
      <w:r w:rsidRPr="008D096B">
        <w:rPr>
          <w:color w:val="000000" w:themeColor="text1"/>
        </w:rPr>
        <w:fldChar w:fldCharType="begin"/>
      </w:r>
      <w:r w:rsidRPr="008D096B">
        <w:rPr>
          <w:color w:val="000000" w:themeColor="text1"/>
          <w:lang w:val="de-DE"/>
        </w:rPr>
        <w:instrText xml:space="preserve"> REF _Ref114156926 \r \h </w:instrText>
      </w:r>
      <w:r w:rsidRPr="008D096B">
        <w:rPr>
          <w:color w:val="000000" w:themeColor="text1"/>
        </w:rPr>
      </w:r>
      <w:r w:rsidRPr="008D096B">
        <w:rPr>
          <w:color w:val="000000" w:themeColor="text1"/>
        </w:rPr>
        <w:fldChar w:fldCharType="separate"/>
      </w:r>
      <w:r w:rsidR="00127171">
        <w:rPr>
          <w:color w:val="000000" w:themeColor="text1"/>
          <w:lang w:val="de-DE"/>
        </w:rPr>
        <w:t>(1</w:t>
      </w:r>
      <w:r w:rsidRPr="008D096B">
        <w:rPr>
          <w:color w:val="000000" w:themeColor="text1"/>
        </w:rPr>
        <w:fldChar w:fldCharType="end"/>
      </w:r>
      <w:r w:rsidRPr="008D096B">
        <w:rPr>
          <w:color w:val="000000" w:themeColor="text1"/>
          <w:lang w:val="de-DE"/>
        </w:rPr>
        <w:t xml:space="preserve">)) </w:t>
      </w:r>
      <w:r w:rsidRPr="008D096B">
        <w:rPr>
          <w:color w:val="000000" w:themeColor="text1"/>
        </w:rPr>
        <w:t>設計的</w:t>
      </w:r>
      <w:r w:rsidRPr="008D096B">
        <w:rPr>
          <w:color w:val="000000" w:themeColor="text1"/>
          <w:lang w:val="de-DE"/>
        </w:rPr>
        <w:t xml:space="preserve"> </w:t>
      </w:r>
      <w:proofErr w:type="spellStart"/>
      <w:r w:rsidRPr="008D096B">
        <w:rPr>
          <w:color w:val="000000" w:themeColor="text1"/>
          <w:lang w:val="de-DE"/>
        </w:rPr>
        <w:t>rule-driven</w:t>
      </w:r>
      <w:proofErr w:type="spellEnd"/>
      <w:r w:rsidRPr="008D096B">
        <w:rPr>
          <w:color w:val="000000" w:themeColor="text1"/>
          <w:lang w:val="de-DE"/>
        </w:rPr>
        <w:t xml:space="preserve"> </w:t>
      </w:r>
      <w:proofErr w:type="spellStart"/>
      <w:r w:rsidRPr="008D096B">
        <w:rPr>
          <w:color w:val="000000" w:themeColor="text1"/>
          <w:lang w:val="de-DE"/>
        </w:rPr>
        <w:t>Articut</w:t>
      </w:r>
      <w:proofErr w:type="spellEnd"/>
      <w:r w:rsidRPr="008D096B">
        <w:rPr>
          <w:color w:val="000000" w:themeColor="text1"/>
          <w:lang w:val="de-DE"/>
        </w:rPr>
        <w:t>/Loki</w:t>
      </w:r>
      <w:r w:rsidRPr="008D096B">
        <w:rPr>
          <w:color w:val="000000" w:themeColor="text1"/>
          <w:lang w:val="de-DE"/>
        </w:rPr>
        <w:t>，</w:t>
      </w:r>
      <w:r w:rsidRPr="008D096B">
        <w:rPr>
          <w:color w:val="000000" w:themeColor="text1"/>
        </w:rPr>
        <w:t>為自底層即基於生成語言學原理運作的兩套彼此相依的系統。因為考量了</w:t>
      </w:r>
      <w:r w:rsidR="00F32D86" w:rsidRPr="008D096B">
        <w:rPr>
          <w:rFonts w:ascii="Apple Color Emoji" w:hAnsi="Apple Color Emoji" w:cs="Apple Color Emoji" w:hint="eastAsia"/>
          <w:color w:val="000000" w:themeColor="text1"/>
        </w:rPr>
        <w:t>言談分析</w:t>
      </w:r>
      <w:r w:rsidR="00F32D86" w:rsidRPr="008D096B">
        <w:rPr>
          <w:rFonts w:ascii="Apple Color Emoji" w:hAnsi="Apple Color Emoji" w:cs="Apple Color Emoji" w:hint="eastAsia"/>
          <w:color w:val="000000" w:themeColor="text1"/>
        </w:rPr>
        <w:t xml:space="preserve"> </w:t>
      </w:r>
      <w:r w:rsidR="00F32D86" w:rsidRPr="008D096B">
        <w:rPr>
          <w:color w:val="000000" w:themeColor="text1"/>
        </w:rPr>
        <w:t xml:space="preserve">(Nunan 1993) </w:t>
      </w:r>
      <w:r w:rsidR="00F32D86" w:rsidRPr="008D096B">
        <w:rPr>
          <w:rFonts w:hint="eastAsia"/>
          <w:color w:val="000000" w:themeColor="text1"/>
        </w:rPr>
        <w:t>以及</w:t>
      </w:r>
      <w:r w:rsidRPr="008D096B">
        <w:rPr>
          <w:color w:val="000000" w:themeColor="text1"/>
        </w:rPr>
        <w:t>形式語用學</w:t>
      </w:r>
      <w:r w:rsidRPr="008D096B">
        <w:rPr>
          <w:color w:val="000000" w:themeColor="text1"/>
          <w:lang w:val="de-DE"/>
        </w:rPr>
        <w:t xml:space="preserve"> (Potts 2010) </w:t>
      </w:r>
      <w:r w:rsidRPr="008D096B">
        <w:rPr>
          <w:color w:val="000000" w:themeColor="text1"/>
        </w:rPr>
        <w:t>裡的語境變數</w:t>
      </w:r>
      <w:r w:rsidRPr="008D096B">
        <w:rPr>
          <w:color w:val="000000" w:themeColor="text1"/>
          <w:lang w:val="de-DE"/>
        </w:rPr>
        <w:t>，</w:t>
      </w:r>
      <w:r w:rsidRPr="008D096B">
        <w:rPr>
          <w:color w:val="000000" w:themeColor="text1"/>
        </w:rPr>
        <w:t>因此</w:t>
      </w:r>
      <w:r w:rsidRPr="008D096B">
        <w:rPr>
          <w:color w:val="000000" w:themeColor="text1"/>
        </w:rPr>
        <w:t xml:space="preserve"> Loki </w:t>
      </w:r>
      <w:r w:rsidRPr="008D096B">
        <w:rPr>
          <w:color w:val="000000" w:themeColor="text1"/>
        </w:rPr>
        <w:t>的系統架構具備「語境</w:t>
      </w:r>
      <w:r w:rsidRPr="008D096B">
        <w:rPr>
          <w:color w:val="000000" w:themeColor="text1"/>
          <w:lang w:val="de-DE"/>
        </w:rPr>
        <w:t xml:space="preserve"> (</w:t>
      </w:r>
      <w:proofErr w:type="spellStart"/>
      <w:r w:rsidRPr="008D096B">
        <w:rPr>
          <w:color w:val="000000" w:themeColor="text1"/>
          <w:lang w:val="de-DE"/>
        </w:rPr>
        <w:t>context</w:t>
      </w:r>
      <w:proofErr w:type="spellEnd"/>
      <w:r w:rsidRPr="008D096B">
        <w:rPr>
          <w:color w:val="000000" w:themeColor="text1"/>
          <w:lang w:val="de-DE"/>
        </w:rPr>
        <w:t>)</w:t>
      </w:r>
      <w:r w:rsidRPr="008D096B">
        <w:rPr>
          <w:color w:val="000000" w:themeColor="text1"/>
        </w:rPr>
        <w:t>」、「意圖</w:t>
      </w:r>
      <w:r w:rsidRPr="008D096B">
        <w:rPr>
          <w:color w:val="000000" w:themeColor="text1"/>
          <w:lang w:val="de-DE"/>
        </w:rPr>
        <w:t xml:space="preserve"> (</w:t>
      </w:r>
      <w:proofErr w:type="spellStart"/>
      <w:r w:rsidRPr="008D096B">
        <w:rPr>
          <w:color w:val="000000" w:themeColor="text1"/>
          <w:lang w:val="de-DE"/>
        </w:rPr>
        <w:t>intent</w:t>
      </w:r>
      <w:proofErr w:type="spellEnd"/>
      <w:r w:rsidRPr="008D096B">
        <w:rPr>
          <w:color w:val="000000" w:themeColor="text1"/>
          <w:lang w:val="de-DE"/>
        </w:rPr>
        <w:t>)</w:t>
      </w:r>
      <w:r w:rsidRPr="008D096B">
        <w:rPr>
          <w:color w:val="000000" w:themeColor="text1"/>
        </w:rPr>
        <w:t>」和「語句</w:t>
      </w:r>
      <w:r w:rsidRPr="008D096B">
        <w:rPr>
          <w:color w:val="000000" w:themeColor="text1"/>
          <w:lang w:val="de-DE"/>
        </w:rPr>
        <w:t xml:space="preserve"> (</w:t>
      </w:r>
      <w:proofErr w:type="spellStart"/>
      <w:r w:rsidRPr="008D096B">
        <w:rPr>
          <w:color w:val="000000" w:themeColor="text1"/>
          <w:lang w:val="de-DE"/>
        </w:rPr>
        <w:t>utterance</w:t>
      </w:r>
      <w:proofErr w:type="spellEnd"/>
      <w:r w:rsidRPr="008D096B">
        <w:rPr>
          <w:color w:val="000000" w:themeColor="text1"/>
          <w:lang w:val="de-DE"/>
        </w:rPr>
        <w:t>)</w:t>
      </w:r>
      <w:r w:rsidRPr="008D096B">
        <w:rPr>
          <w:color w:val="000000" w:themeColor="text1"/>
        </w:rPr>
        <w:t>」三個層次的語意參數</w:t>
      </w:r>
      <w:r w:rsidRPr="008D096B">
        <w:rPr>
          <w:color w:val="000000" w:themeColor="text1"/>
          <w:lang w:val="de-DE"/>
        </w:rPr>
        <w:t>，</w:t>
      </w:r>
      <w:r w:rsidRPr="008D096B">
        <w:rPr>
          <w:rFonts w:ascii="楷體-繁" w:hAnsi="楷體-繁" w:cs="PingFang TC"/>
          <w:color w:val="000000" w:themeColor="text1"/>
        </w:rPr>
        <w:t>對應在某場合</w:t>
      </w:r>
      <w:r w:rsidRPr="008D096B">
        <w:rPr>
          <w:rFonts w:ascii="BiauKai" w:eastAsia="BiauKai" w:hAnsi="BiauKai"/>
          <w:color w:val="000000" w:themeColor="text1"/>
          <w:lang w:val="de-DE"/>
        </w:rPr>
        <w:t>/</w:t>
      </w:r>
      <w:r w:rsidRPr="008D096B">
        <w:rPr>
          <w:rFonts w:ascii="楷體-繁" w:hAnsi="楷體-繁" w:cs="PingFang TC"/>
          <w:color w:val="000000" w:themeColor="text1"/>
        </w:rPr>
        <w:t>語境</w:t>
      </w:r>
      <w:r w:rsidRPr="008D096B">
        <w:rPr>
          <w:rFonts w:ascii="BiauKai" w:eastAsia="BiauKai" w:hAnsi="BiauKai" w:cs="PingFang TC"/>
          <w:color w:val="000000" w:themeColor="text1"/>
          <w:lang w:val="de-DE"/>
        </w:rPr>
        <w:t xml:space="preserve"> </w:t>
      </w:r>
      <w:r w:rsidRPr="008D096B">
        <w:rPr>
          <w:rFonts w:eastAsia="BiauKai"/>
          <w:color w:val="000000" w:themeColor="text1"/>
          <w:lang w:val="de-DE"/>
        </w:rPr>
        <w:t>(</w:t>
      </w:r>
      <w:proofErr w:type="spellStart"/>
      <w:r w:rsidRPr="008D096B">
        <w:rPr>
          <w:rFonts w:eastAsia="BiauKai"/>
          <w:color w:val="000000" w:themeColor="text1"/>
          <w:lang w:val="de-DE"/>
        </w:rPr>
        <w:t>context</w:t>
      </w:r>
      <w:proofErr w:type="spellEnd"/>
      <w:r w:rsidRPr="008D096B">
        <w:rPr>
          <w:rFonts w:eastAsia="BiauKai"/>
          <w:color w:val="000000" w:themeColor="text1"/>
          <w:lang w:val="de-DE"/>
        </w:rPr>
        <w:t>)</w:t>
      </w:r>
      <w:r w:rsidRPr="008D096B">
        <w:rPr>
          <w:rFonts w:ascii="BiauKai" w:eastAsia="BiauKai" w:hAnsi="BiauKai" w:cs="PingFang TC"/>
          <w:color w:val="000000" w:themeColor="text1"/>
          <w:lang w:val="de-DE"/>
        </w:rPr>
        <w:t xml:space="preserve"> </w:t>
      </w:r>
      <w:r w:rsidR="00FD68F9" w:rsidRPr="008D096B">
        <w:rPr>
          <w:rFonts w:ascii="楷體-繁" w:hAnsi="楷體-繁" w:cs="PingFang TC" w:hint="eastAsia"/>
          <w:color w:val="000000" w:themeColor="text1"/>
        </w:rPr>
        <w:t>下</w:t>
      </w:r>
      <w:r w:rsidR="002F13C2" w:rsidRPr="008D096B">
        <w:rPr>
          <w:color w:val="000000" w:themeColor="text1"/>
          <w:lang w:val="de-DE"/>
        </w:rPr>
        <w:t>，</w:t>
      </w:r>
      <w:r w:rsidRPr="008D096B">
        <w:rPr>
          <w:rFonts w:ascii="楷體-繁" w:hAnsi="楷體-繁" w:cs="PingFang TC"/>
          <w:color w:val="000000" w:themeColor="text1"/>
        </w:rPr>
        <w:t>為了表達某個意圖</w:t>
      </w:r>
      <w:r w:rsidRPr="008D096B">
        <w:rPr>
          <w:rFonts w:ascii="BiauKai" w:eastAsia="BiauKai" w:hAnsi="BiauKai" w:cs="PingFang TC"/>
          <w:color w:val="000000" w:themeColor="text1"/>
          <w:lang w:val="de-DE"/>
        </w:rPr>
        <w:t xml:space="preserve"> </w:t>
      </w:r>
      <w:r w:rsidRPr="008D096B">
        <w:rPr>
          <w:rFonts w:eastAsia="BiauKai"/>
          <w:color w:val="000000" w:themeColor="text1"/>
          <w:lang w:val="de-DE"/>
        </w:rPr>
        <w:t>(</w:t>
      </w:r>
      <w:proofErr w:type="spellStart"/>
      <w:r w:rsidRPr="008D096B">
        <w:rPr>
          <w:rFonts w:eastAsia="BiauKai"/>
          <w:color w:val="000000" w:themeColor="text1"/>
          <w:lang w:val="de-DE"/>
        </w:rPr>
        <w:t>intent</w:t>
      </w:r>
      <w:proofErr w:type="spellEnd"/>
      <w:r w:rsidRPr="008D096B">
        <w:rPr>
          <w:rFonts w:eastAsia="BiauKai"/>
          <w:color w:val="000000" w:themeColor="text1"/>
          <w:lang w:val="de-DE"/>
        </w:rPr>
        <w:t>)</w:t>
      </w:r>
      <w:r w:rsidR="00AF6A7E" w:rsidRPr="008D096B">
        <w:rPr>
          <w:color w:val="000000" w:themeColor="text1"/>
          <w:lang w:val="de-DE"/>
        </w:rPr>
        <w:t>，</w:t>
      </w:r>
      <w:r w:rsidRPr="008D096B">
        <w:rPr>
          <w:rFonts w:ascii="楷體-繁" w:hAnsi="楷體-繁" w:cs="PingFang TC"/>
          <w:color w:val="000000" w:themeColor="text1"/>
        </w:rPr>
        <w:t>會說什麼話</w:t>
      </w:r>
      <w:r w:rsidRPr="008D096B">
        <w:rPr>
          <w:rFonts w:ascii="BiauKai" w:eastAsia="BiauKai" w:hAnsi="BiauKai" w:cs="PingFang TC"/>
          <w:color w:val="000000" w:themeColor="text1"/>
          <w:lang w:val="de-DE"/>
        </w:rPr>
        <w:t xml:space="preserve"> </w:t>
      </w:r>
      <w:r w:rsidRPr="008D096B">
        <w:rPr>
          <w:rFonts w:eastAsia="BiauKai"/>
          <w:color w:val="000000" w:themeColor="text1"/>
          <w:lang w:val="de-DE"/>
        </w:rPr>
        <w:t>(</w:t>
      </w:r>
      <w:proofErr w:type="spellStart"/>
      <w:r w:rsidRPr="008D096B">
        <w:rPr>
          <w:rFonts w:eastAsia="BiauKai"/>
          <w:color w:val="000000" w:themeColor="text1"/>
          <w:lang w:val="de-DE"/>
        </w:rPr>
        <w:t>utterance</w:t>
      </w:r>
      <w:proofErr w:type="spellEnd"/>
      <w:r w:rsidRPr="008D096B">
        <w:rPr>
          <w:rFonts w:eastAsia="BiauKai"/>
          <w:color w:val="000000" w:themeColor="text1"/>
          <w:lang w:val="de-DE"/>
        </w:rPr>
        <w:t>)</w:t>
      </w:r>
      <w:r w:rsidR="00AF6A7E" w:rsidRPr="008D096B">
        <w:rPr>
          <w:rFonts w:hint="eastAsia"/>
          <w:color w:val="000000" w:themeColor="text1"/>
          <w:lang w:val="de-DE"/>
        </w:rPr>
        <w:t>。</w:t>
      </w:r>
      <w:r w:rsidRPr="008D096B">
        <w:rPr>
          <w:color w:val="000000" w:themeColor="text1"/>
        </w:rPr>
        <w:t>以下示範</w:t>
      </w:r>
      <w:r w:rsidRPr="008D096B">
        <w:rPr>
          <w:color w:val="000000" w:themeColor="text1"/>
        </w:rPr>
        <w:t xml:space="preserve"> Loki </w:t>
      </w:r>
      <w:r w:rsidRPr="008D096B">
        <w:rPr>
          <w:color w:val="000000" w:themeColor="text1"/>
        </w:rPr>
        <w:t>如何運用此三層次語意解算系統，分析中文含有</w:t>
      </w:r>
      <w:r w:rsidRPr="008D096B">
        <w:rPr>
          <w:color w:val="000000" w:themeColor="text1"/>
        </w:rPr>
        <w:t xml:space="preserve"> </w:t>
      </w:r>
      <w:proofErr w:type="spellStart"/>
      <w:r w:rsidRPr="008D096B">
        <w:rPr>
          <w:i/>
          <w:iCs/>
          <w:color w:val="000000" w:themeColor="text1"/>
        </w:rPr>
        <w:t>wh</w:t>
      </w:r>
      <w:proofErr w:type="spellEnd"/>
      <w:r w:rsidRPr="008D096B">
        <w:rPr>
          <w:i/>
          <w:iCs/>
          <w:color w:val="000000" w:themeColor="text1"/>
        </w:rPr>
        <w:t xml:space="preserve"> </w:t>
      </w:r>
      <w:r w:rsidRPr="008D096B">
        <w:rPr>
          <w:color w:val="000000" w:themeColor="text1"/>
        </w:rPr>
        <w:t>詞的語句，運用</w:t>
      </w:r>
      <w:r w:rsidRPr="008D096B">
        <w:rPr>
          <w:color w:val="000000" w:themeColor="text1"/>
        </w:rPr>
        <w:t xml:space="preserve"> Loki </w:t>
      </w:r>
      <w:r w:rsidRPr="008D096B">
        <w:rPr>
          <w:color w:val="000000" w:themeColor="text1"/>
        </w:rPr>
        <w:t>處理中文語句的系統擷圖如圖</w:t>
      </w:r>
      <w:r w:rsidR="00AB2AE4" w:rsidRPr="008D096B">
        <w:rPr>
          <w:rFonts w:hint="eastAsia"/>
          <w:color w:val="000000" w:themeColor="text1"/>
        </w:rPr>
        <w:t>六</w:t>
      </w:r>
      <w:r w:rsidRPr="008D096B">
        <w:rPr>
          <w:rFonts w:hint="eastAsia"/>
          <w:color w:val="000000" w:themeColor="text1"/>
        </w:rPr>
        <w:t>。</w:t>
      </w:r>
      <w:r w:rsidR="00AE118C" w:rsidRPr="008D096B">
        <w:rPr>
          <w:color w:val="000000" w:themeColor="text1"/>
        </w:rPr>
        <w:t xml:space="preserve">Loki </w:t>
      </w:r>
      <w:r w:rsidR="00AE118C" w:rsidRPr="008D096B">
        <w:rPr>
          <w:color w:val="000000" w:themeColor="text1"/>
        </w:rPr>
        <w:t>可偵測語句內容決定是否要在含有</w:t>
      </w:r>
      <w:r w:rsidR="00AE118C" w:rsidRPr="008D096B">
        <w:rPr>
          <w:color w:val="000000" w:themeColor="text1"/>
        </w:rPr>
        <w:t xml:space="preserve"> </w:t>
      </w:r>
      <w:proofErr w:type="spellStart"/>
      <w:r w:rsidR="00AE118C" w:rsidRPr="008D096B">
        <w:rPr>
          <w:i/>
          <w:iCs/>
          <w:color w:val="000000" w:themeColor="text1"/>
        </w:rPr>
        <w:t>wh</w:t>
      </w:r>
      <w:proofErr w:type="spellEnd"/>
      <w:r w:rsidR="00AE118C" w:rsidRPr="008D096B">
        <w:rPr>
          <w:i/>
          <w:iCs/>
          <w:color w:val="000000" w:themeColor="text1"/>
        </w:rPr>
        <w:t xml:space="preserve"> </w:t>
      </w:r>
      <w:r w:rsidR="00AE118C" w:rsidRPr="008D096B">
        <w:rPr>
          <w:color w:val="000000" w:themeColor="text1"/>
        </w:rPr>
        <w:t>詞的上下文語境</w:t>
      </w:r>
      <w:r w:rsidR="00AE118C" w:rsidRPr="008D096B">
        <w:rPr>
          <w:color w:val="000000" w:themeColor="text1"/>
        </w:rPr>
        <w:t xml:space="preserve"> (context)</w:t>
      </w:r>
      <w:r w:rsidR="00AE118C" w:rsidRPr="008D096B">
        <w:rPr>
          <w:color w:val="000000" w:themeColor="text1"/>
        </w:rPr>
        <w:lastRenderedPageBreak/>
        <w:t>中進行該句的語意解算，而在此語境詮釋條件下的語句中的</w:t>
      </w:r>
      <w:r w:rsidR="00AE118C" w:rsidRPr="008D096B">
        <w:rPr>
          <w:color w:val="000000" w:themeColor="text1"/>
        </w:rPr>
        <w:t xml:space="preserve"> </w:t>
      </w:r>
      <w:proofErr w:type="spellStart"/>
      <w:r w:rsidR="00AE118C" w:rsidRPr="008D096B">
        <w:rPr>
          <w:i/>
          <w:iCs/>
          <w:color w:val="000000" w:themeColor="text1"/>
        </w:rPr>
        <w:t>wh</w:t>
      </w:r>
      <w:proofErr w:type="spellEnd"/>
      <w:r w:rsidR="00AE118C" w:rsidRPr="008D096B">
        <w:rPr>
          <w:i/>
          <w:iCs/>
          <w:color w:val="000000" w:themeColor="text1"/>
        </w:rPr>
        <w:t xml:space="preserve"> </w:t>
      </w:r>
      <w:r w:rsidR="00AE118C" w:rsidRPr="008D096B">
        <w:rPr>
          <w:color w:val="000000" w:themeColor="text1"/>
        </w:rPr>
        <w:t>詞有三種詮釋可能</w:t>
      </w:r>
      <w:r w:rsidR="00AE118C" w:rsidRPr="008D096B">
        <w:rPr>
          <w:color w:val="000000" w:themeColor="text1"/>
        </w:rPr>
        <w:t xml:space="preserve"> (intent)</w:t>
      </w:r>
      <w:r w:rsidR="00AE118C" w:rsidRPr="008D096B">
        <w:rPr>
          <w:color w:val="000000" w:themeColor="text1"/>
        </w:rPr>
        <w:t>，系統中也註記三種詮釋各自有數種可能句型</w:t>
      </w:r>
      <w:r w:rsidR="00AE118C" w:rsidRPr="008D096B">
        <w:rPr>
          <w:color w:val="000000" w:themeColor="text1"/>
        </w:rPr>
        <w:t xml:space="preserve"> (utterance)</w:t>
      </w:r>
      <w:r w:rsidR="00AE118C" w:rsidRPr="008D096B">
        <w:rPr>
          <w:color w:val="000000" w:themeColor="text1"/>
        </w:rPr>
        <w:t>；如此一來，即可透過</w:t>
      </w:r>
      <w:r w:rsidR="00AE118C" w:rsidRPr="008D096B">
        <w:rPr>
          <w:color w:val="000000" w:themeColor="text1"/>
        </w:rPr>
        <w:t xml:space="preserve"> Loki </w:t>
      </w:r>
      <w:r w:rsidR="00AE118C" w:rsidRPr="008D096B">
        <w:rPr>
          <w:color w:val="000000" w:themeColor="text1"/>
        </w:rPr>
        <w:t>系統基於句型進行分類的系統架構，將語言學理論實際套用於</w:t>
      </w:r>
      <w:r w:rsidR="00AE118C" w:rsidRPr="008D096B">
        <w:rPr>
          <w:color w:val="000000" w:themeColor="text1"/>
        </w:rPr>
        <w:t xml:space="preserve"> NLP/NLU </w:t>
      </w:r>
      <w:r w:rsidR="00AE118C" w:rsidRPr="008D096B">
        <w:rPr>
          <w:color w:val="000000" w:themeColor="text1"/>
        </w:rPr>
        <w:t>的應用場景中，並幫助語言科技發展各種細膩的人機互動技術。</w:t>
      </w:r>
    </w:p>
    <w:p w14:paraId="4F003956" w14:textId="77777777" w:rsidR="00E819DD" w:rsidRPr="00E819DD" w:rsidRDefault="00E819DD" w:rsidP="00157553">
      <w:pPr>
        <w:ind w:firstLine="0"/>
      </w:pPr>
    </w:p>
    <w:p w14:paraId="391700A5" w14:textId="77777777" w:rsidR="00DF1F95" w:rsidRDefault="00CF1CA1" w:rsidP="00D76BB8">
      <w:pPr>
        <w:tabs>
          <w:tab w:val="clear" w:pos="900"/>
          <w:tab w:val="clear" w:pos="1080"/>
          <w:tab w:val="clear" w:pos="1440"/>
        </w:tabs>
        <w:ind w:firstLine="0"/>
        <w:jc w:val="center"/>
      </w:pPr>
      <w:r>
        <w:rPr>
          <w:noProof/>
        </w:rPr>
        <w:drawing>
          <wp:inline distT="0" distB="0" distL="0" distR="0" wp14:anchorId="1A160789" wp14:editId="2D7A8133">
            <wp:extent cx="4437530" cy="2091707"/>
            <wp:effectExtent l="0" t="0" r="0" b="3810"/>
            <wp:docPr id="19" name="Image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 descr="一張含有 文字 的圖片&#10;&#10;自動產生的描述"/>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488894" cy="2115918"/>
                    </a:xfrm>
                    <a:prstGeom prst="rect">
                      <a:avLst/>
                    </a:prstGeom>
                  </pic:spPr>
                </pic:pic>
              </a:graphicData>
            </a:graphic>
          </wp:inline>
        </w:drawing>
      </w:r>
      <w:bookmarkStart w:id="95" w:name="OLE_LINK4"/>
    </w:p>
    <w:p w14:paraId="2C6C748C" w14:textId="60BA385D" w:rsidR="00035F4E" w:rsidRDefault="00CF1CA1" w:rsidP="00D76BB8">
      <w:pPr>
        <w:tabs>
          <w:tab w:val="clear" w:pos="900"/>
          <w:tab w:val="clear" w:pos="1080"/>
          <w:tab w:val="clear" w:pos="1440"/>
        </w:tabs>
        <w:ind w:firstLine="0"/>
        <w:jc w:val="center"/>
      </w:pPr>
      <w:r>
        <w:t>圖</w:t>
      </w:r>
      <w:r w:rsidR="006F7751">
        <w:rPr>
          <w:rFonts w:hint="eastAsia"/>
        </w:rPr>
        <w:t>六</w:t>
      </w:r>
      <w:r>
        <w:t>：</w:t>
      </w:r>
      <w:r>
        <w:t xml:space="preserve">Loki </w:t>
      </w:r>
      <w:r>
        <w:t>的語意理解引擎</w:t>
      </w:r>
      <w:bookmarkEnd w:id="95"/>
    </w:p>
    <w:p w14:paraId="74372671" w14:textId="77777777" w:rsidR="00A37DCB" w:rsidRDefault="00A37DCB" w:rsidP="00CD0381">
      <w:pPr>
        <w:ind w:firstLine="0"/>
      </w:pPr>
    </w:p>
    <w:p w14:paraId="7ABD5C4F" w14:textId="55AF1606" w:rsidR="00035F4E" w:rsidRDefault="0026527D" w:rsidP="00F33451">
      <w:pPr>
        <w:ind w:firstLine="0"/>
      </w:pPr>
      <w:r>
        <w:rPr>
          <w:rFonts w:hint="eastAsia"/>
        </w:rPr>
        <w:t>根據以上的</w:t>
      </w:r>
      <w:r w:rsidR="00352360">
        <w:rPr>
          <w:rFonts w:hint="eastAsia"/>
        </w:rPr>
        <w:t>邏輯與</w:t>
      </w:r>
      <w:r>
        <w:rPr>
          <w:rFonts w:hint="eastAsia"/>
        </w:rPr>
        <w:t>流程說明，</w:t>
      </w:r>
      <w:r w:rsidR="00711532">
        <w:rPr>
          <w:rFonts w:hint="eastAsia"/>
        </w:rPr>
        <w:t>本計</w:t>
      </w:r>
      <w:r w:rsidR="00881AED">
        <w:rPr>
          <w:rFonts w:hint="eastAsia"/>
        </w:rPr>
        <w:t>劃</w:t>
      </w:r>
      <w:r>
        <w:rPr>
          <w:rFonts w:hint="eastAsia"/>
        </w:rPr>
        <w:t>想</w:t>
      </w:r>
      <w:r>
        <w:t>強調的是，由於</w:t>
      </w:r>
      <w:r>
        <w:t xml:space="preserve"> </w:t>
      </w:r>
      <w:proofErr w:type="spellStart"/>
      <w:r>
        <w:t>Articut</w:t>
      </w:r>
      <w:proofErr w:type="spellEnd"/>
      <w:r>
        <w:t xml:space="preserve">/Loki </w:t>
      </w:r>
      <w:r>
        <w:t>脫離了「詞彙標記」的思維，而改以句法結構、語意</w:t>
      </w:r>
      <w:r>
        <w:t>/</w:t>
      </w:r>
      <w:r>
        <w:t>語用場景做為語言系統的運算操作符號，</w:t>
      </w:r>
      <w:proofErr w:type="spellStart"/>
      <w:r>
        <w:rPr>
          <w:lang w:eastAsia="de-DE"/>
        </w:rPr>
        <w:t>故能提供句法層甚至語意層面的解算空間，以滿足實際社會的自然語言處理應用需求</w:t>
      </w:r>
      <w:proofErr w:type="spellEnd"/>
      <w:r>
        <w:rPr>
          <w:lang w:eastAsia="de-DE"/>
        </w:rPr>
        <w:t xml:space="preserve"> (NLP Applications)</w:t>
      </w:r>
      <w:r>
        <w:t>，可從根本上避免了諸如聊天機器人等人機互動自然語言科技一收到句子中含有「什麼」即誤以為「這是一個疑問句」</w:t>
      </w:r>
      <w:r>
        <w:t>(</w:t>
      </w:r>
      <w:r>
        <w:t>參見</w:t>
      </w:r>
      <w:r>
        <w:t xml:space="preserve"> CKIP </w:t>
      </w:r>
      <w:proofErr w:type="spellStart"/>
      <w:r>
        <w:t>CoreNLP</w:t>
      </w:r>
      <w:proofErr w:type="spellEnd"/>
      <w:r>
        <w:t xml:space="preserve">  </w:t>
      </w:r>
      <w:r>
        <w:t>處理的結果</w:t>
      </w:r>
      <w:r w:rsidR="00F7603F">
        <w:rPr>
          <w:rFonts w:hint="eastAsia"/>
        </w:rPr>
        <w:t xml:space="preserve"> </w:t>
      </w:r>
      <w:r>
        <w:fldChar w:fldCharType="begin"/>
      </w:r>
      <w:r>
        <w:instrText xml:space="preserve"> REF _Ref114858971 \r \h </w:instrText>
      </w:r>
      <w:r>
        <w:fldChar w:fldCharType="separate"/>
      </w:r>
      <w:r w:rsidR="00127171">
        <w:t>(30</w:t>
      </w:r>
      <w:r>
        <w:fldChar w:fldCharType="end"/>
      </w:r>
      <w:r>
        <w:t>)/</w:t>
      </w:r>
      <w:r>
        <w:fldChar w:fldCharType="begin"/>
      </w:r>
      <w:r>
        <w:instrText xml:space="preserve"> REF _Ref114859845 \r \h </w:instrText>
      </w:r>
      <w:r>
        <w:fldChar w:fldCharType="separate"/>
      </w:r>
      <w:r w:rsidR="00127171">
        <w:t>(31</w:t>
      </w:r>
      <w:r>
        <w:fldChar w:fldCharType="end"/>
      </w:r>
      <w:r>
        <w:t>))</w:t>
      </w:r>
      <w:r>
        <w:t>，而開始答非所問的落地應用問題。</w:t>
      </w:r>
    </w:p>
    <w:p w14:paraId="4D8B3617" w14:textId="2E1D4D0F" w:rsidR="00035F4E" w:rsidRDefault="00CF1CA1" w:rsidP="00D76BB8">
      <w:r>
        <w:t>除了句法層和語意層以外，</w:t>
      </w:r>
      <w:r>
        <w:t xml:space="preserve">Loki </w:t>
      </w:r>
      <w:r>
        <w:t>亦是目前唯一提供「語境</w:t>
      </w:r>
      <w:r>
        <w:t>/</w:t>
      </w:r>
      <w:r>
        <w:t>場景」操作空間的</w:t>
      </w:r>
      <w:r>
        <w:t xml:space="preserve"> NLP </w:t>
      </w:r>
      <w:r>
        <w:t>系統。以語句「你再做一次試試看」為例，這個句子既可能表示「鼓勵」意圖，也可能表示「警告」意圖。究竟該採用哪一種語意，完全視語境而定。假設這個語句發生於「家教老師對學生」，那麼偏向「鼓勵」的可能性較高。相對地，如果是「家長對子女」，則「警告」的意味就相當濃厚了。這兩種語意之間的差異，不在語句「你再做一次試試看」的任何一個字符、詞彙甚至是句法結構裡，而是</w:t>
      </w:r>
      <w:r w:rsidR="006F6759">
        <w:rPr>
          <w:rFonts w:hint="eastAsia"/>
        </w:rPr>
        <w:t>由</w:t>
      </w:r>
      <w:r>
        <w:t>說話方與受話方彼此的社會關係決定</w:t>
      </w:r>
      <w:r w:rsidR="00631A0B">
        <w:rPr>
          <w:rFonts w:hint="eastAsia"/>
        </w:rPr>
        <w:t xml:space="preserve"> </w:t>
      </w:r>
      <w:r w:rsidR="00631A0B">
        <w:t>(</w:t>
      </w:r>
      <w:r w:rsidR="00631A0B">
        <w:t>見圖</w:t>
      </w:r>
      <w:r w:rsidR="00631A0B">
        <w:rPr>
          <w:rFonts w:hint="eastAsia"/>
        </w:rPr>
        <w:t>七的對比</w:t>
      </w:r>
      <w:r w:rsidR="00631A0B">
        <w:t>)</w:t>
      </w:r>
      <w:r w:rsidR="00EE6AE4">
        <w:rPr>
          <w:rStyle w:val="afff3"/>
        </w:rPr>
        <w:footnoteReference w:id="30"/>
      </w:r>
      <w:r>
        <w:t>，</w:t>
      </w:r>
      <w:r>
        <w:t xml:space="preserve">Loki </w:t>
      </w:r>
      <w:r>
        <w:t>系統內為</w:t>
      </w:r>
      <w:r>
        <w:lastRenderedPageBreak/>
        <w:t>滿足此一「語境會影響語意詮釋」的計算需求，除將「親屬」和「非親屬」的人物標記分為</w:t>
      </w:r>
      <w:r>
        <w:t xml:space="preserve"> pronoun </w:t>
      </w:r>
      <w:r>
        <w:t>和</w:t>
      </w:r>
      <w:r>
        <w:t xml:space="preserve"> noun </w:t>
      </w:r>
      <w:r>
        <w:t>以外，更有讓開發者可自行設定與操作的空間</w:t>
      </w:r>
      <w:r w:rsidR="00033E32">
        <w:rPr>
          <w:rStyle w:val="afff3"/>
        </w:rPr>
        <w:footnoteReference w:id="31"/>
      </w:r>
      <w:r>
        <w:t>。</w:t>
      </w:r>
    </w:p>
    <w:p w14:paraId="3059519D" w14:textId="77777777" w:rsidR="001E0ECF" w:rsidRDefault="001E0ECF" w:rsidP="00D76BB8"/>
    <w:p w14:paraId="49814AD6" w14:textId="42C11BA1" w:rsidR="00543D8D" w:rsidRDefault="00543D8D" w:rsidP="008400BF">
      <w:pPr>
        <w:ind w:firstLine="0"/>
        <w:jc w:val="center"/>
      </w:pPr>
      <w:r>
        <w:rPr>
          <w:noProof/>
        </w:rPr>
        <w:drawing>
          <wp:inline distT="0" distB="0" distL="0" distR="0" wp14:anchorId="607D4139" wp14:editId="4398E3F7">
            <wp:extent cx="5163185" cy="2139315"/>
            <wp:effectExtent l="0" t="0" r="571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163185" cy="2139315"/>
                    </a:xfrm>
                    <a:prstGeom prst="rect">
                      <a:avLst/>
                    </a:prstGeom>
                  </pic:spPr>
                </pic:pic>
              </a:graphicData>
            </a:graphic>
          </wp:inline>
        </w:drawing>
      </w:r>
    </w:p>
    <w:p w14:paraId="194BA9BE" w14:textId="2D9F0B4D" w:rsidR="00557389" w:rsidRPr="00AE31E0" w:rsidRDefault="00CF1CA1" w:rsidP="00AE31E0">
      <w:pPr>
        <w:ind w:firstLine="0"/>
        <w:jc w:val="center"/>
        <w:rPr>
          <w:color w:val="000000"/>
          <w:shd w:val="clear" w:color="auto" w:fill="FFFF00"/>
        </w:rPr>
      </w:pPr>
      <w:r>
        <w:t>圖</w:t>
      </w:r>
      <w:r w:rsidR="003206F8">
        <w:rPr>
          <w:rFonts w:hint="eastAsia"/>
        </w:rPr>
        <w:t>七</w:t>
      </w:r>
      <w:r>
        <w:t>：基於語言學的分層結構和基於類神經網路以字符分佈做為模型依據的結果</w:t>
      </w:r>
    </w:p>
    <w:p w14:paraId="06BBB013" w14:textId="77777777" w:rsidR="00557389" w:rsidRPr="002E26E7" w:rsidRDefault="00557389" w:rsidP="00557389">
      <w:pPr>
        <w:ind w:firstLine="0"/>
        <w:rPr>
          <w:color w:val="FF0000"/>
          <w:lang w:eastAsia="de-DE"/>
        </w:rPr>
      </w:pPr>
    </w:p>
    <w:p w14:paraId="1417B1B6" w14:textId="1EB4B374" w:rsidR="00406BFA" w:rsidRDefault="00CF1CA1" w:rsidP="00CD7F8F">
      <w:pPr>
        <w:rPr>
          <w:lang w:eastAsia="de-DE"/>
        </w:rPr>
      </w:pPr>
      <w:r>
        <w:t>綜而言之，</w:t>
      </w:r>
      <w:proofErr w:type="spellStart"/>
      <w:r>
        <w:t>Articut</w:t>
      </w:r>
      <w:proofErr w:type="spellEnd"/>
      <w:r>
        <w:t xml:space="preserve">/Loki </w:t>
      </w:r>
      <w:r>
        <w:t>的表現代表</w:t>
      </w:r>
      <w:r>
        <w:t xml:space="preserve"> NLP/NLU </w:t>
      </w:r>
      <w:r>
        <w:t>研究工具與學理上的突破，</w:t>
      </w:r>
      <w:proofErr w:type="spellStart"/>
      <w:r>
        <w:rPr>
          <w:lang w:eastAsia="de-DE"/>
        </w:rPr>
        <w:t>藉由語言學原理驅動的系統，本研究首先能突破</w:t>
      </w:r>
      <w:proofErr w:type="spellEnd"/>
      <w:r>
        <w:rPr>
          <w:lang w:eastAsia="de-DE"/>
        </w:rPr>
        <w:t xml:space="preserve"> 2.2 </w:t>
      </w:r>
      <w:proofErr w:type="spellStart"/>
      <w:r>
        <w:rPr>
          <w:lang w:eastAsia="de-DE"/>
        </w:rPr>
        <w:t>節中提及前三種方法皆受制於「詞彙資料</w:t>
      </w:r>
      <w:proofErr w:type="spellEnd"/>
      <w:r>
        <w:rPr>
          <w:lang w:eastAsia="de-DE"/>
        </w:rPr>
        <w:t>」，</w:t>
      </w:r>
      <w:proofErr w:type="spellStart"/>
      <w:r>
        <w:rPr>
          <w:lang w:eastAsia="de-DE"/>
        </w:rPr>
        <w:t>而只能計算詞頻做為分類依據的限制</w:t>
      </w:r>
      <w:proofErr w:type="spellEnd"/>
      <w:r>
        <w:t>；再者，</w:t>
      </w:r>
      <w:proofErr w:type="spellStart"/>
      <w:r>
        <w:rPr>
          <w:lang w:eastAsia="de-DE"/>
        </w:rPr>
        <w:t>學理研究上，本研究藉由導入新的研究工具</w:t>
      </w:r>
      <w:proofErr w:type="spellEnd"/>
      <w:r>
        <w:t xml:space="preserve"> (rule-driven NLP/NLU)</w:t>
      </w:r>
      <w:r>
        <w:rPr>
          <w:lang w:eastAsia="de-DE"/>
        </w:rPr>
        <w:t>，</w:t>
      </w:r>
      <w:proofErr w:type="spellStart"/>
      <w:r>
        <w:rPr>
          <w:lang w:eastAsia="de-DE"/>
        </w:rPr>
        <w:t>將成為近年來第一個考察語言中大量</w:t>
      </w:r>
      <w:r w:rsidR="00BB09CB" w:rsidRPr="00BB09CB">
        <w:rPr>
          <w:rFonts w:hint="eastAsia"/>
          <w:lang w:eastAsia="de-DE"/>
        </w:rPr>
        <w:t>事件結構</w:t>
      </w:r>
      <w:r>
        <w:rPr>
          <w:lang w:eastAsia="de-DE"/>
        </w:rPr>
        <w:t>之間的因果關係之</w:t>
      </w:r>
      <w:proofErr w:type="spellEnd"/>
      <w:r>
        <w:t>嘗</w:t>
      </w:r>
      <w:r>
        <w:rPr>
          <w:lang w:eastAsia="de-DE"/>
        </w:rPr>
        <w:t>試。</w:t>
      </w:r>
    </w:p>
    <w:p w14:paraId="2787253A" w14:textId="194973C8" w:rsidR="00303126" w:rsidRPr="007E3DEF" w:rsidRDefault="00303126" w:rsidP="0090173E">
      <w:pPr>
        <w:pStyle w:val="2"/>
        <w:rPr>
          <w:color w:val="000000" w:themeColor="text1"/>
          <w:lang w:eastAsia="zh-TW"/>
        </w:rPr>
      </w:pPr>
      <w:bookmarkStart w:id="96" w:name="_Ref151564083"/>
      <w:bookmarkStart w:id="97" w:name="_Toc151636527"/>
      <w:bookmarkStart w:id="98" w:name="_Ref151964283"/>
      <w:bookmarkStart w:id="99" w:name="_Ref151964362"/>
      <w:bookmarkStart w:id="100" w:name="_Toc115971568"/>
      <w:bookmarkStart w:id="101" w:name="_Toc115971788"/>
      <w:commentRangeStart w:id="102"/>
      <w:proofErr w:type="spellStart"/>
      <w:r w:rsidRPr="007E3DEF">
        <w:rPr>
          <w:color w:val="000000" w:themeColor="text1"/>
        </w:rPr>
        <w:t>Articut</w:t>
      </w:r>
      <w:proofErr w:type="spellEnd"/>
      <w:r w:rsidRPr="007E3DEF">
        <w:rPr>
          <w:color w:val="000000" w:themeColor="text1"/>
        </w:rPr>
        <w:t>/</w:t>
      </w:r>
      <w:r w:rsidRPr="007E3DEF">
        <w:rPr>
          <w:rFonts w:hint="eastAsia"/>
          <w:color w:val="000000" w:themeColor="text1"/>
        </w:rPr>
        <w:t>L</w:t>
      </w:r>
      <w:r w:rsidRPr="007E3DEF">
        <w:rPr>
          <w:color w:val="000000" w:themeColor="text1"/>
        </w:rPr>
        <w:t>oki</w:t>
      </w:r>
      <w:r w:rsidR="00703C2F">
        <w:rPr>
          <w:color w:val="000000" w:themeColor="text1"/>
        </w:rPr>
        <w:t xml:space="preserve"> </w:t>
      </w:r>
      <w:proofErr w:type="spellStart"/>
      <w:r w:rsidRPr="007E3DEF">
        <w:rPr>
          <w:rFonts w:hint="eastAsia"/>
          <w:color w:val="000000" w:themeColor="text1"/>
        </w:rPr>
        <w:t>的運作細節</w:t>
      </w:r>
      <w:bookmarkEnd w:id="96"/>
      <w:proofErr w:type="spellEnd"/>
      <w:r w:rsidR="00CD0053">
        <w:rPr>
          <w:rFonts w:hint="eastAsia"/>
          <w:color w:val="000000" w:themeColor="text1"/>
          <w:lang w:eastAsia="zh-TW"/>
        </w:rPr>
        <w:t>：以</w:t>
      </w:r>
      <w:r w:rsidR="00A3144E">
        <w:rPr>
          <w:rFonts w:hint="eastAsia"/>
          <w:color w:val="000000" w:themeColor="text1"/>
          <w:lang w:eastAsia="zh-TW"/>
        </w:rPr>
        <w:t>全稱</w:t>
      </w:r>
      <w:r w:rsidR="00CD0053">
        <w:rPr>
          <w:rFonts w:hint="eastAsia"/>
          <w:color w:val="000000" w:themeColor="text1"/>
          <w:lang w:eastAsia="zh-TW"/>
        </w:rPr>
        <w:t>語意為例</w:t>
      </w:r>
      <w:bookmarkEnd w:id="97"/>
      <w:bookmarkEnd w:id="98"/>
      <w:bookmarkEnd w:id="99"/>
      <w:commentRangeEnd w:id="102"/>
      <w:r w:rsidR="004C59AF">
        <w:rPr>
          <w:rStyle w:val="af5"/>
          <w:b w:val="0"/>
          <w:kern w:val="0"/>
          <w:lang w:eastAsia="zh-TW"/>
        </w:rPr>
        <w:commentReference w:id="102"/>
      </w:r>
    </w:p>
    <w:p w14:paraId="06ABDFE4" w14:textId="1965D8E4" w:rsidR="00303126" w:rsidRDefault="00303126" w:rsidP="001107B1">
      <w:r w:rsidRPr="00CD5A27">
        <w:rPr>
          <w:rFonts w:hint="eastAsia"/>
        </w:rPr>
        <w:t>以下用</w:t>
      </w:r>
      <w:ins w:id="103" w:author="鍾孟軒" w:date="2023-12-18T14:50:00Z">
        <w:r w:rsidR="00A3144E">
          <w:rPr>
            <w:rFonts w:hint="eastAsia"/>
            <w:color w:val="000000" w:themeColor="text1"/>
          </w:rPr>
          <w:t>全稱</w:t>
        </w:r>
      </w:ins>
      <w:r w:rsidR="007B7993">
        <w:rPr>
          <w:rFonts w:hint="eastAsia"/>
          <w:color w:val="000000" w:themeColor="text1"/>
        </w:rPr>
        <w:t>語意</w:t>
      </w:r>
      <w:r w:rsidRPr="00225D4D">
        <w:rPr>
          <w:lang w:val="de-DE"/>
        </w:rPr>
        <w:t xml:space="preserve"> </w:t>
      </w:r>
      <w:r w:rsidR="007B7993">
        <w:t>(</w:t>
      </w:r>
      <w:r w:rsidR="00724455">
        <w:rPr>
          <w:rFonts w:hint="eastAsia"/>
        </w:rPr>
        <w:t>程式</w:t>
      </w:r>
      <w:r w:rsidR="007B7993">
        <w:rPr>
          <w:rFonts w:hint="eastAsia"/>
        </w:rPr>
        <w:t>中註記為</w:t>
      </w:r>
      <w:proofErr w:type="spellStart"/>
      <w:ins w:id="104" w:author="鍾孟軒" w:date="2023-12-18T14:50:00Z">
        <w:r w:rsidR="00A3144E">
          <w:rPr>
            <w:rFonts w:hint="eastAsia"/>
            <w:lang w:val="de-DE"/>
          </w:rPr>
          <w:t>u</w:t>
        </w:r>
        <w:r w:rsidR="00A3144E">
          <w:rPr>
            <w:lang w:val="de-DE"/>
          </w:rPr>
          <w:t>niversal</w:t>
        </w:r>
      </w:ins>
      <w:r w:rsidRPr="00225D4D">
        <w:rPr>
          <w:lang w:val="de-DE"/>
        </w:rPr>
        <w:t>_use</w:t>
      </w:r>
      <w:proofErr w:type="spellEnd"/>
      <w:r w:rsidR="007B7993">
        <w:rPr>
          <w:lang w:val="de-DE"/>
        </w:rPr>
        <w:t>)</w:t>
      </w:r>
      <w:r w:rsidRPr="00225D4D">
        <w:rPr>
          <w:lang w:val="de-DE"/>
        </w:rPr>
        <w:t xml:space="preserve"> </w:t>
      </w:r>
      <w:r w:rsidRPr="00CD5A27">
        <w:t>為例說明</w:t>
      </w:r>
      <w:r w:rsidRPr="00CD5A27">
        <w:rPr>
          <w:rFonts w:hint="eastAsia"/>
        </w:rPr>
        <w:t>運用</w:t>
      </w:r>
      <w:r>
        <w:rPr>
          <w:rFonts w:hint="eastAsia"/>
        </w:rPr>
        <w:t xml:space="preserve"> </w:t>
      </w:r>
      <w:proofErr w:type="spellStart"/>
      <w:r w:rsidRPr="00225D4D">
        <w:rPr>
          <w:lang w:val="de-DE"/>
        </w:rPr>
        <w:t>Articut</w:t>
      </w:r>
      <w:proofErr w:type="spellEnd"/>
      <w:r w:rsidRPr="00225D4D">
        <w:rPr>
          <w:lang w:val="de-DE"/>
        </w:rPr>
        <w:t>/Loki</w:t>
      </w:r>
      <w:r>
        <w:rPr>
          <w:lang w:val="de-DE"/>
        </w:rPr>
        <w:t xml:space="preserve"> </w:t>
      </w:r>
      <w:r w:rsidRPr="00CD5A27">
        <w:rPr>
          <w:rFonts w:hint="eastAsia"/>
        </w:rPr>
        <w:t>處理中文</w:t>
      </w:r>
      <w:r>
        <w:rPr>
          <w:rFonts w:hint="eastAsia"/>
        </w:rPr>
        <w:t xml:space="preserve"> </w:t>
      </w:r>
      <w:proofErr w:type="spellStart"/>
      <w:r w:rsidRPr="00225D4D">
        <w:rPr>
          <w:i/>
          <w:iCs/>
          <w:lang w:val="de-DE"/>
        </w:rPr>
        <w:t>wh</w:t>
      </w:r>
      <w:proofErr w:type="spellEnd"/>
      <w:r>
        <w:rPr>
          <w:i/>
          <w:iCs/>
          <w:lang w:val="de-DE"/>
        </w:rPr>
        <w:t xml:space="preserve"> </w:t>
      </w:r>
      <w:r w:rsidRPr="00CD5A27">
        <w:rPr>
          <w:rFonts w:hint="eastAsia"/>
        </w:rPr>
        <w:t>詞詮釋的流程。</w:t>
      </w:r>
      <w:r w:rsidR="00724455">
        <w:rPr>
          <w:rFonts w:hint="eastAsia"/>
        </w:rPr>
        <w:t>首先，</w:t>
      </w:r>
      <w:r w:rsidR="001107B1">
        <w:rPr>
          <w:rFonts w:hint="eastAsia"/>
        </w:rPr>
        <w:t>我們</w:t>
      </w:r>
      <w:r w:rsidR="00724455">
        <w:rPr>
          <w:rFonts w:hAnsi="Minion Pro" w:hint="eastAsia"/>
        </w:rPr>
        <w:t>收集中研院平衡語料庫中</w:t>
      </w:r>
      <w:r w:rsidR="00724455">
        <w:rPr>
          <w:rFonts w:ascii="Helvetica Neue" w:cs="Helvetica Neue"/>
        </w:rPr>
        <w:t xml:space="preserve"> (</w:t>
      </w:r>
      <w:hyperlink r:id="rId42" w:history="1">
        <w:r w:rsidR="00724455" w:rsidRPr="000303C0">
          <w:rPr>
            <w:rStyle w:val="afff2"/>
            <w:color w:val="0432FF"/>
          </w:rPr>
          <w:t>https://asbc.iis.sinica.edu.tw/</w:t>
        </w:r>
      </w:hyperlink>
      <w:r w:rsidR="00724455">
        <w:rPr>
          <w:rFonts w:ascii="Helvetica Neue" w:cs="Helvetica Neue"/>
        </w:rPr>
        <w:t xml:space="preserve">) </w:t>
      </w:r>
      <w:ins w:id="105" w:author="鍾孟軒" w:date="2023-12-18T14:53:00Z">
        <w:r w:rsidR="00A3144E">
          <w:rPr>
            <w:rFonts w:ascii="Helvetica Neue" w:cs="Helvetica Neue" w:hint="eastAsia"/>
          </w:rPr>
          <w:t>所有</w:t>
        </w:r>
      </w:ins>
      <w:r w:rsidR="00724455">
        <w:rPr>
          <w:rFonts w:hint="eastAsia"/>
        </w:rPr>
        <w:t>包含「誰」的語料</w:t>
      </w:r>
      <w:r w:rsidR="001107B1">
        <w:rPr>
          <w:rFonts w:hint="eastAsia"/>
        </w:rPr>
        <w:t>，</w:t>
      </w:r>
      <w:r w:rsidR="00A3144E">
        <w:rPr>
          <w:rFonts w:hint="eastAsia"/>
        </w:rPr>
        <w:t>總計</w:t>
      </w:r>
      <w:r w:rsidR="00724455" w:rsidRPr="001107B1">
        <w:t>2979</w:t>
      </w:r>
      <w:r w:rsidR="00724455">
        <w:rPr>
          <w:rFonts w:ascii="Helvetica Neue" w:cs="Helvetica Neue"/>
        </w:rPr>
        <w:t xml:space="preserve"> </w:t>
      </w:r>
      <w:r w:rsidR="00724455">
        <w:rPr>
          <w:rFonts w:hint="eastAsia"/>
        </w:rPr>
        <w:t>筆。經語料預處理過後抽取出含有「誰」的語料為</w:t>
      </w:r>
      <w:r w:rsidR="00724455">
        <w:rPr>
          <w:rFonts w:ascii="Helvetica Neue" w:cs="Helvetica Neue"/>
        </w:rPr>
        <w:t xml:space="preserve"> </w:t>
      </w:r>
      <w:r w:rsidR="00724455" w:rsidRPr="001107B1">
        <w:t>2695</w:t>
      </w:r>
      <w:r w:rsidR="00724455">
        <w:rPr>
          <w:rFonts w:ascii="Helvetica Neue" w:cs="Helvetica Neue"/>
        </w:rPr>
        <w:t xml:space="preserve"> </w:t>
      </w:r>
      <w:r w:rsidR="00724455">
        <w:rPr>
          <w:rFonts w:hint="eastAsia"/>
        </w:rPr>
        <w:t>筆。</w:t>
      </w:r>
      <w:r w:rsidRPr="00CD5A27">
        <w:t>此處給定之例句為「</w:t>
      </w:r>
      <w:r w:rsidR="002B5F93" w:rsidRPr="002B5F93">
        <w:rPr>
          <w:rFonts w:hint="eastAsia"/>
        </w:rPr>
        <w:t>無論誰當權</w:t>
      </w:r>
      <w:r w:rsidRPr="00CD5A27">
        <w:t>」。系統</w:t>
      </w:r>
      <w:ins w:id="106" w:author="鍾孟軒" w:date="2023-12-18T18:15:00Z">
        <w:r w:rsidR="00533FAB">
          <w:rPr>
            <w:rFonts w:hint="eastAsia"/>
          </w:rPr>
          <w:t>在</w:t>
        </w:r>
        <w:proofErr w:type="spellStart"/>
        <w:r w:rsidR="00533FAB" w:rsidRPr="00533FAB">
          <w:t>Articut</w:t>
        </w:r>
      </w:ins>
      <w:proofErr w:type="spellEnd"/>
      <w:r w:rsidRPr="00CD5A27">
        <w:t>將其表層解析為</w:t>
      </w:r>
      <w:r w:rsidR="00E966F6">
        <w:rPr>
          <w:rFonts w:hint="eastAsia"/>
        </w:rPr>
        <w:t xml:space="preserve"> </w:t>
      </w:r>
      <w:r w:rsidRPr="00CD5A27">
        <w:fldChar w:fldCharType="begin"/>
      </w:r>
      <w:r w:rsidRPr="00CD5A27">
        <w:instrText xml:space="preserve"> REF _Ref140841685 \r \h </w:instrText>
      </w:r>
      <w:r w:rsidRPr="00CD5A27">
        <w:fldChar w:fldCharType="separate"/>
      </w:r>
      <w:r w:rsidR="00127171">
        <w:t>(49</w:t>
      </w:r>
      <w:r w:rsidRPr="00CD5A27">
        <w:fldChar w:fldCharType="end"/>
      </w:r>
      <w:r w:rsidRPr="00CD5A27">
        <w:rPr>
          <w:rFonts w:hint="eastAsia"/>
        </w:rPr>
        <w:t>)</w:t>
      </w:r>
      <w:r w:rsidRPr="00CD5A27">
        <w:rPr>
          <w:rFonts w:hint="eastAsia"/>
        </w:rPr>
        <w:t>，</w:t>
      </w:r>
      <w:r w:rsidRPr="00CD5A27">
        <w:t>其</w:t>
      </w:r>
      <w:ins w:id="107" w:author="鍾孟軒" w:date="2023-12-19T18:42:00Z">
        <w:r w:rsidR="005A430C">
          <w:rPr>
            <w:rFonts w:hint="eastAsia"/>
          </w:rPr>
          <w:t>結構</w:t>
        </w:r>
      </w:ins>
      <w:ins w:id="108" w:author="鍾孟軒" w:date="2023-12-19T18:43:00Z">
        <w:r w:rsidR="005A430C">
          <w:rPr>
            <w:rFonts w:hint="eastAsia"/>
          </w:rPr>
          <w:t>在</w:t>
        </w:r>
        <w:r w:rsidR="005A430C">
          <w:rPr>
            <w:rFonts w:hint="eastAsia"/>
          </w:rPr>
          <w:t>(5</w:t>
        </w:r>
        <w:r w:rsidR="005A430C">
          <w:t>0</w:t>
        </w:r>
        <w:r w:rsidR="005A430C">
          <w:rPr>
            <w:rFonts w:hint="eastAsia"/>
          </w:rPr>
          <w:t>)</w:t>
        </w:r>
      </w:ins>
      <w:ins w:id="109" w:author="鍾孟軒" w:date="2023-12-20T17:14:00Z">
        <w:r w:rsidR="00C22530">
          <w:rPr>
            <w:rFonts w:hint="eastAsia"/>
          </w:rPr>
          <w:t xml:space="preserve"> </w:t>
        </w:r>
      </w:ins>
      <w:ins w:id="110" w:author="鍾孟軒" w:date="2023-12-19T18:42:00Z">
        <w:r w:rsidR="005A430C">
          <w:rPr>
            <w:rFonts w:hint="eastAsia"/>
          </w:rPr>
          <w:t>以</w:t>
        </w:r>
      </w:ins>
      <w:r w:rsidR="004060EB">
        <w:rPr>
          <w:rFonts w:hint="eastAsia"/>
        </w:rPr>
        <w:t xml:space="preserve"> </w:t>
      </w:r>
      <w:ins w:id="111" w:author="鍾孟軒" w:date="2023-12-18T17:43:00Z">
        <w:r w:rsidR="008804F4">
          <w:rPr>
            <w:rFonts w:hint="eastAsia"/>
          </w:rPr>
          <w:t>r</w:t>
        </w:r>
        <w:r w:rsidR="008804F4">
          <w:t>egex</w:t>
        </w:r>
      </w:ins>
      <w:r w:rsidR="004060EB">
        <w:t xml:space="preserve"> </w:t>
      </w:r>
      <w:ins w:id="112" w:author="鍾孟軒" w:date="2023-12-18T17:44:00Z">
        <w:r w:rsidR="008804F4">
          <w:rPr>
            <w:rFonts w:hint="eastAsia"/>
          </w:rPr>
          <w:t>表示式</w:t>
        </w:r>
      </w:ins>
      <w:ins w:id="113" w:author="鍾孟軒" w:date="2023-12-19T18:42:00Z">
        <w:r w:rsidR="005A430C">
          <w:rPr>
            <w:rFonts w:hint="eastAsia"/>
          </w:rPr>
          <w:t>呈現</w:t>
        </w:r>
      </w:ins>
      <w:del w:id="114" w:author="鍾孟軒" w:date="2023-12-18T17:43:00Z">
        <w:r w:rsidRPr="00CD5A27" w:rsidDel="008804F4">
          <w:delText>詞性標記</w:delText>
        </w:r>
      </w:del>
      <w:del w:id="115" w:author="鍾孟軒" w:date="2023-12-19T18:42:00Z">
        <w:r w:rsidRPr="00AE616F" w:rsidDel="005A430C">
          <w:delText>為</w:delText>
        </w:r>
        <w:r w:rsidR="00E966F6" w:rsidDel="005A430C">
          <w:rPr>
            <w:rFonts w:hint="eastAsia"/>
          </w:rPr>
          <w:delText xml:space="preserve"> </w:delText>
        </w:r>
        <w:r w:rsidRPr="00AE616F" w:rsidDel="005A430C">
          <w:fldChar w:fldCharType="begin"/>
        </w:r>
        <w:r w:rsidRPr="00AE616F" w:rsidDel="005A430C">
          <w:delInstrText xml:space="preserve"> REF _Ref140841687 \r \h </w:delInstrText>
        </w:r>
        <w:r w:rsidRPr="00AE616F" w:rsidDel="005A430C">
          <w:fldChar w:fldCharType="separate"/>
        </w:r>
        <w:r w:rsidR="00127171" w:rsidDel="005A430C">
          <w:delText>(50</w:delText>
        </w:r>
        <w:r w:rsidRPr="00AE616F" w:rsidDel="005A430C">
          <w:fldChar w:fldCharType="end"/>
        </w:r>
        <w:r w:rsidRPr="00AE616F" w:rsidDel="005A430C">
          <w:rPr>
            <w:rFonts w:hint="eastAsia"/>
          </w:rPr>
          <w:delText>)</w:delText>
        </w:r>
      </w:del>
      <w:del w:id="116" w:author="鍾孟軒" w:date="2023-12-18T17:44:00Z">
        <w:r w:rsidRPr="00AE616F" w:rsidDel="008804F4">
          <w:rPr>
            <w:rFonts w:hint="eastAsia"/>
          </w:rPr>
          <w:delText>，</w:delText>
        </w:r>
        <w:r w:rsidRPr="00AE616F" w:rsidDel="008804F4">
          <w:delText>其中由於動詞要做為錨點，故不轉為詞性標記</w:delText>
        </w:r>
      </w:del>
      <w:r w:rsidRPr="00AE616F">
        <w:t>。而在系統後台，則將該例句儲存為</w:t>
      </w:r>
      <w:r w:rsidR="00E966F6">
        <w:rPr>
          <w:rFonts w:hint="eastAsia"/>
        </w:rPr>
        <w:t xml:space="preserve"> </w:t>
      </w:r>
      <w:r>
        <w:fldChar w:fldCharType="begin"/>
      </w:r>
      <w:r>
        <w:instrText xml:space="preserve"> </w:instrText>
      </w:r>
      <w:r>
        <w:rPr>
          <w:rFonts w:hint="eastAsia"/>
        </w:rPr>
        <w:instrText>REF _Ref140841965 \r \h</w:instrText>
      </w:r>
      <w:r>
        <w:instrText xml:space="preserve"> </w:instrText>
      </w:r>
      <w:r>
        <w:fldChar w:fldCharType="separate"/>
      </w:r>
      <w:r w:rsidR="00127171">
        <w:t>(51</w:t>
      </w:r>
      <w:r>
        <w:fldChar w:fldCharType="end"/>
      </w:r>
      <w:r w:rsidRPr="00AE616F">
        <w:rPr>
          <w:rFonts w:hint="eastAsia"/>
        </w:rPr>
        <w:t>)</w:t>
      </w:r>
      <w:r w:rsidR="00E966F6">
        <w:t xml:space="preserve"> </w:t>
      </w:r>
      <w:r w:rsidRPr="005B44BC">
        <w:t>以符合</w:t>
      </w:r>
      <w:r w:rsidRPr="005B44BC">
        <w:t xml:space="preserve"> lambda </w:t>
      </w:r>
      <w:r w:rsidRPr="005B44BC">
        <w:t>邏輯式呈現的真值條件。</w:t>
      </w:r>
    </w:p>
    <w:p w14:paraId="0AB8DBB0" w14:textId="77777777" w:rsidR="00303126" w:rsidRDefault="00303126" w:rsidP="00303126"/>
    <w:p w14:paraId="70D0A8B4" w14:textId="5C250EC6" w:rsidR="00303126" w:rsidRPr="00E71AA2" w:rsidRDefault="00303126" w:rsidP="00303126">
      <w:pPr>
        <w:pStyle w:val="Example"/>
        <w:tabs>
          <w:tab w:val="clear" w:pos="567"/>
        </w:tabs>
        <w:rPr>
          <w:color w:val="000000" w:themeColor="text1"/>
        </w:rPr>
      </w:pPr>
      <w:bookmarkStart w:id="117" w:name="_Ref140841685"/>
      <w:r w:rsidRPr="00E71AA2">
        <w:rPr>
          <w:rFonts w:hint="eastAsia"/>
          <w:color w:val="000000" w:themeColor="text1"/>
          <w:lang w:eastAsia="zh-TW"/>
        </w:rPr>
        <w:t>)</w:t>
      </w:r>
      <w:r w:rsidRPr="00E71AA2">
        <w:rPr>
          <w:color w:val="000000" w:themeColor="text1"/>
          <w:lang w:eastAsia="zh-TW"/>
        </w:rPr>
        <w:tab/>
      </w:r>
      <w:bookmarkStart w:id="118" w:name="_Hlk153811729"/>
      <w:ins w:id="119" w:author="鍾孟軒" w:date="2023-12-18T17:05:00Z">
        <w:r w:rsidR="002B5F93" w:rsidRPr="002B5F93">
          <w:rPr>
            <w:rFonts w:hint="eastAsia"/>
            <w:color w:val="000000" w:themeColor="text1"/>
            <w:lang w:eastAsia="zh-TW"/>
          </w:rPr>
          <w:t>無論</w:t>
        </w:r>
        <w:bookmarkEnd w:id="118"/>
        <w:r w:rsidR="002B5F93" w:rsidRPr="002B5F93">
          <w:rPr>
            <w:rFonts w:hint="eastAsia"/>
            <w:color w:val="000000" w:themeColor="text1"/>
            <w:lang w:eastAsia="zh-TW"/>
          </w:rPr>
          <w:t>/</w:t>
        </w:r>
        <w:r w:rsidR="002B5F93" w:rsidRPr="002B5F93">
          <w:rPr>
            <w:rFonts w:hint="eastAsia"/>
            <w:color w:val="000000" w:themeColor="text1"/>
            <w:lang w:eastAsia="zh-TW"/>
          </w:rPr>
          <w:t>誰</w:t>
        </w:r>
        <w:r w:rsidR="002B5F93" w:rsidRPr="002B5F93">
          <w:rPr>
            <w:rFonts w:hint="eastAsia"/>
            <w:color w:val="000000" w:themeColor="text1"/>
            <w:lang w:eastAsia="zh-TW"/>
          </w:rPr>
          <w:t>/</w:t>
        </w:r>
        <w:r w:rsidR="002B5F93" w:rsidRPr="002B5F93">
          <w:rPr>
            <w:rFonts w:hint="eastAsia"/>
            <w:color w:val="000000" w:themeColor="text1"/>
            <w:lang w:eastAsia="zh-TW"/>
          </w:rPr>
          <w:t>當權</w:t>
        </w:r>
      </w:ins>
      <w:bookmarkEnd w:id="117"/>
    </w:p>
    <w:p w14:paraId="2AADFF73" w14:textId="77777777" w:rsidR="002B5F93" w:rsidRDefault="00303126" w:rsidP="002B5F93">
      <w:pPr>
        <w:pStyle w:val="Example"/>
        <w:tabs>
          <w:tab w:val="clear" w:pos="567"/>
        </w:tabs>
        <w:jc w:val="left"/>
        <w:rPr>
          <w:ins w:id="120" w:author="鍾孟軒" w:date="2023-12-18T17:13:00Z"/>
          <w:color w:val="000000" w:themeColor="text1"/>
        </w:rPr>
      </w:pPr>
      <w:bookmarkStart w:id="121" w:name="_Ref140841687"/>
      <w:r w:rsidRPr="00E71AA2">
        <w:rPr>
          <w:rFonts w:hint="eastAsia"/>
          <w:color w:val="000000" w:themeColor="text1"/>
        </w:rPr>
        <w:t>)</w:t>
      </w:r>
      <w:r w:rsidRPr="00E71AA2">
        <w:rPr>
          <w:color w:val="000000" w:themeColor="text1"/>
        </w:rPr>
        <w:tab/>
      </w:r>
      <w:ins w:id="122" w:author="鍾孟軒" w:date="2023-12-18T17:10:00Z">
        <w:r w:rsidR="002B5F93" w:rsidRPr="002B5F93">
          <w:rPr>
            <w:color w:val="000000" w:themeColor="text1"/>
          </w:rPr>
          <w:t>&lt;MODIFIER&gt;</w:t>
        </w:r>
      </w:ins>
      <w:ins w:id="123" w:author="鍾孟軒" w:date="2023-12-18T17:11:00Z">
        <w:r w:rsidR="002B5F93">
          <w:rPr>
            <w:rFonts w:hint="eastAsia"/>
            <w:color w:val="000000" w:themeColor="text1"/>
            <w:lang w:eastAsia="zh-TW"/>
          </w:rPr>
          <w:t>無論</w:t>
        </w:r>
        <w:r w:rsidR="002B5F93" w:rsidRPr="002B5F93">
          <w:rPr>
            <w:color w:val="000000" w:themeColor="text1"/>
            <w:lang w:eastAsia="zh-TW"/>
          </w:rPr>
          <w:t>&lt;/MODIFIER&gt;&lt;</w:t>
        </w:r>
        <w:proofErr w:type="spellStart"/>
        <w:r w:rsidR="002B5F93" w:rsidRPr="002B5F93">
          <w:rPr>
            <w:color w:val="000000" w:themeColor="text1"/>
            <w:lang w:eastAsia="zh-TW"/>
          </w:rPr>
          <w:t>CLAUSE_WhoQ</w:t>
        </w:r>
        <w:proofErr w:type="spellEnd"/>
        <w:r w:rsidR="002B5F93" w:rsidRPr="002B5F93">
          <w:rPr>
            <w:color w:val="000000" w:themeColor="text1"/>
            <w:lang w:eastAsia="zh-TW"/>
          </w:rPr>
          <w:t>&gt;</w:t>
        </w:r>
        <w:r w:rsidR="002B5F93">
          <w:rPr>
            <w:rFonts w:hint="eastAsia"/>
            <w:color w:val="000000" w:themeColor="text1"/>
            <w:lang w:eastAsia="zh-TW"/>
          </w:rPr>
          <w:t>誰</w:t>
        </w:r>
        <w:r w:rsidR="002B5F93" w:rsidRPr="002B5F93">
          <w:rPr>
            <w:color w:val="000000" w:themeColor="text1"/>
            <w:lang w:eastAsia="zh-TW"/>
          </w:rPr>
          <w:t>&lt;/</w:t>
        </w:r>
        <w:proofErr w:type="spellStart"/>
        <w:r w:rsidR="002B5F93" w:rsidRPr="002B5F93">
          <w:rPr>
            <w:color w:val="000000" w:themeColor="text1"/>
            <w:lang w:eastAsia="zh-TW"/>
          </w:rPr>
          <w:t>CLAUSE_WhoQ</w:t>
        </w:r>
        <w:proofErr w:type="spellEnd"/>
        <w:r w:rsidR="002B5F93" w:rsidRPr="002B5F93">
          <w:rPr>
            <w:color w:val="000000" w:themeColor="text1"/>
            <w:lang w:eastAsia="zh-TW"/>
          </w:rPr>
          <w:t>&gt;</w:t>
        </w:r>
      </w:ins>
    </w:p>
    <w:p w14:paraId="0FE50352" w14:textId="737A509B" w:rsidR="00303126" w:rsidRPr="00E71AA2" w:rsidRDefault="002B5F93" w:rsidP="00E17584">
      <w:pPr>
        <w:pStyle w:val="Example"/>
        <w:numPr>
          <w:ilvl w:val="0"/>
          <w:numId w:val="0"/>
        </w:numPr>
        <w:tabs>
          <w:tab w:val="clear" w:pos="567"/>
        </w:tabs>
        <w:ind w:firstLine="720"/>
        <w:jc w:val="left"/>
        <w:rPr>
          <w:color w:val="000000" w:themeColor="text1"/>
        </w:rPr>
      </w:pPr>
      <w:ins w:id="124" w:author="鍾孟軒" w:date="2023-12-18T17:12:00Z">
        <w:r w:rsidRPr="002B5F93">
          <w:rPr>
            <w:color w:val="000000" w:themeColor="text1"/>
            <w:lang w:eastAsia="zh-TW"/>
          </w:rPr>
          <w:t>&lt;</w:t>
        </w:r>
        <w:proofErr w:type="spellStart"/>
        <w:r w:rsidRPr="002B5F93">
          <w:rPr>
            <w:color w:val="000000" w:themeColor="text1"/>
            <w:lang w:eastAsia="zh-TW"/>
          </w:rPr>
          <w:t>ACTION_verb</w:t>
        </w:r>
        <w:proofErr w:type="spellEnd"/>
        <w:r w:rsidRPr="002B5F93">
          <w:rPr>
            <w:color w:val="000000" w:themeColor="text1"/>
            <w:lang w:eastAsia="zh-TW"/>
          </w:rPr>
          <w:t>&gt;</w:t>
        </w:r>
        <w:r w:rsidRPr="002B5F93" w:rsidDel="003357B4">
          <w:rPr>
            <w:color w:val="000000" w:themeColor="text1"/>
            <w:lang w:eastAsia="zh-TW"/>
          </w:rPr>
          <w:t xml:space="preserve"> </w:t>
        </w:r>
        <w:r w:rsidRPr="002B5F93">
          <w:rPr>
            <w:rFonts w:hint="eastAsia"/>
            <w:color w:val="000000" w:themeColor="text1"/>
            <w:lang w:eastAsia="zh-TW"/>
          </w:rPr>
          <w:t>當權</w:t>
        </w:r>
        <w:r w:rsidRPr="002B5F93">
          <w:rPr>
            <w:rFonts w:hint="eastAsia"/>
            <w:color w:val="000000" w:themeColor="text1"/>
            <w:lang w:eastAsia="zh-TW"/>
          </w:rPr>
          <w:t>&lt;/</w:t>
        </w:r>
        <w:proofErr w:type="spellStart"/>
        <w:r w:rsidRPr="002B5F93">
          <w:rPr>
            <w:rFonts w:hint="eastAsia"/>
            <w:color w:val="000000" w:themeColor="text1"/>
            <w:lang w:eastAsia="zh-TW"/>
          </w:rPr>
          <w:t>ACTION_verb</w:t>
        </w:r>
        <w:proofErr w:type="spellEnd"/>
        <w:r w:rsidRPr="002B5F93">
          <w:rPr>
            <w:rFonts w:hint="eastAsia"/>
            <w:color w:val="000000" w:themeColor="text1"/>
            <w:lang w:eastAsia="zh-TW"/>
          </w:rPr>
          <w:t>&gt;</w:t>
        </w:r>
      </w:ins>
      <w:bookmarkEnd w:id="121"/>
    </w:p>
    <w:p w14:paraId="5FBD12EA" w14:textId="1FE8B6D1" w:rsidR="00303126" w:rsidRDefault="00303126" w:rsidP="00303126">
      <w:pPr>
        <w:pStyle w:val="Example"/>
        <w:tabs>
          <w:tab w:val="clear" w:pos="567"/>
        </w:tabs>
        <w:rPr>
          <w:ins w:id="125" w:author="鍾孟軒" w:date="2023-12-19T20:48:00Z"/>
          <w:color w:val="000000" w:themeColor="text1"/>
          <w:lang w:eastAsia="zh-TW"/>
        </w:rPr>
      </w:pPr>
      <w:bookmarkStart w:id="126" w:name="_Ref140841965"/>
      <w:r w:rsidRPr="00E71AA2">
        <w:rPr>
          <w:rFonts w:hint="eastAsia"/>
          <w:bCs w:val="0"/>
          <w:color w:val="000000" w:themeColor="text1"/>
        </w:rPr>
        <w:lastRenderedPageBreak/>
        <w:t>)</w:t>
      </w:r>
      <w:r w:rsidRPr="00E71AA2">
        <w:rPr>
          <w:bCs w:val="0"/>
          <w:color w:val="000000" w:themeColor="text1"/>
        </w:rPr>
        <w:tab/>
      </w:r>
      <w:ins w:id="127" w:author="鍾孟軒" w:date="2023-12-18T17:35:00Z">
        <w:r w:rsidR="00DB5FB4">
          <w:rPr>
            <w:rFonts w:ascii="MathJax_Main" w:hAnsi="MathJax_Main"/>
            <w:color w:val="0C0D0E"/>
            <w:sz w:val="26"/>
            <w:szCs w:val="26"/>
            <w:shd w:val="clear" w:color="auto" w:fill="FFFFFF"/>
          </w:rPr>
          <w:t>∀</w:t>
        </w:r>
        <w:r w:rsidR="00DB5FB4" w:rsidRPr="002B6719">
          <w:rPr>
            <w:rFonts w:hint="eastAsia"/>
            <w:color w:val="0C0D0E"/>
            <w:sz w:val="26"/>
            <w:szCs w:val="26"/>
            <w:shd w:val="clear" w:color="auto" w:fill="FFFFFF"/>
            <w:lang w:eastAsia="zh-TW"/>
          </w:rPr>
          <w:t>x</w:t>
        </w:r>
      </w:ins>
      <w:ins w:id="128" w:author="鍾孟軒" w:date="2023-12-18T17:36:00Z">
        <w:r w:rsidR="00DB5FB4" w:rsidRPr="002B6719">
          <w:rPr>
            <w:rFonts w:hint="eastAsia"/>
            <w:color w:val="0C0D0E"/>
            <w:sz w:val="26"/>
            <w:szCs w:val="26"/>
            <w:shd w:val="clear" w:color="auto" w:fill="FFFFFF"/>
            <w:lang w:eastAsia="zh-TW"/>
          </w:rPr>
          <w:t xml:space="preserve"> (</w:t>
        </w:r>
      </w:ins>
      <w:ins w:id="129" w:author="鍾孟軒" w:date="2023-12-19T18:59:00Z">
        <w:r w:rsidR="00F612DE">
          <w:rPr>
            <w:rFonts w:hint="eastAsia"/>
            <w:color w:val="0C0D0E"/>
            <w:sz w:val="26"/>
            <w:szCs w:val="26"/>
            <w:shd w:val="clear" w:color="auto" w:fill="FFFFFF"/>
            <w:lang w:eastAsia="zh-TW"/>
          </w:rPr>
          <w:t>無論</w:t>
        </w:r>
      </w:ins>
      <w:ins w:id="130" w:author="鍾孟軒" w:date="2023-12-18T17:38:00Z">
        <w:r w:rsidR="00DB5FB4" w:rsidRPr="002B6719">
          <w:rPr>
            <w:rFonts w:hint="eastAsia"/>
            <w:color w:val="0C0D0E"/>
            <w:sz w:val="26"/>
            <w:szCs w:val="26"/>
            <w:shd w:val="clear" w:color="auto" w:fill="FFFFFF"/>
            <w:lang w:eastAsia="zh-TW"/>
          </w:rPr>
          <w:t xml:space="preserve"> </w:t>
        </w:r>
      </w:ins>
      <w:ins w:id="131" w:author="鍾孟軒" w:date="2023-12-18T17:37:00Z">
        <w:r w:rsidR="00DB5FB4" w:rsidRPr="002B6719">
          <w:rPr>
            <w:rFonts w:hint="eastAsia"/>
            <w:color w:val="0C0D0E"/>
            <w:sz w:val="26"/>
            <w:szCs w:val="26"/>
            <w:shd w:val="clear" w:color="auto" w:fill="FFFFFF"/>
            <w:lang w:eastAsia="zh-TW"/>
          </w:rPr>
          <w:t>(</w:t>
        </w:r>
        <w:proofErr w:type="spellStart"/>
        <w:r w:rsidR="00DB5FB4" w:rsidRPr="002B5F93">
          <w:rPr>
            <w:color w:val="000000" w:themeColor="text1"/>
            <w:lang w:eastAsia="zh-TW"/>
          </w:rPr>
          <w:t>CLAUSE_WhoQ</w:t>
        </w:r>
        <w:proofErr w:type="spellEnd"/>
        <w:r w:rsidR="00DB5FB4">
          <w:rPr>
            <w:color w:val="000000" w:themeColor="text1"/>
            <w:lang w:eastAsia="zh-TW"/>
          </w:rPr>
          <w:t>(x)</w:t>
        </w:r>
        <w:r w:rsidR="00DB5FB4" w:rsidRPr="00DB5FB4">
          <w:rPr>
            <w:color w:val="000000" w:themeColor="text1"/>
            <w:lang w:eastAsia="zh-TW"/>
          </w:rPr>
          <w:sym w:font="Wingdings" w:char="F0E0"/>
        </w:r>
      </w:ins>
      <w:ins w:id="132" w:author="鍾孟軒" w:date="2023-12-18T17:38:00Z">
        <w:r w:rsidR="008804F4" w:rsidRPr="008804F4">
          <w:rPr>
            <w:rFonts w:hint="eastAsia"/>
            <w:color w:val="000000" w:themeColor="text1"/>
            <w:lang w:eastAsia="zh-TW"/>
          </w:rPr>
          <w:t xml:space="preserve"> </w:t>
        </w:r>
      </w:ins>
      <w:ins w:id="133" w:author="鍾孟軒" w:date="2023-12-19T19:03:00Z">
        <w:r w:rsidR="00F612DE">
          <w:rPr>
            <w:rFonts w:hint="eastAsia"/>
            <w:color w:val="000000" w:themeColor="text1"/>
            <w:lang w:eastAsia="zh-TW"/>
          </w:rPr>
          <w:t>當權</w:t>
        </w:r>
      </w:ins>
      <w:ins w:id="134" w:author="鍾孟軒" w:date="2023-12-18T17:38:00Z">
        <w:r w:rsidR="008804F4">
          <w:rPr>
            <w:color w:val="000000" w:themeColor="text1"/>
            <w:lang w:eastAsia="zh-TW"/>
          </w:rPr>
          <w:t>(x))</w:t>
        </w:r>
      </w:ins>
      <w:bookmarkEnd w:id="126"/>
    </w:p>
    <w:p w14:paraId="738B88B3" w14:textId="77777777" w:rsidR="00303126" w:rsidRPr="00E71AA2" w:rsidRDefault="00303126" w:rsidP="00303126">
      <w:pPr>
        <w:ind w:firstLine="0"/>
        <w:rPr>
          <w:color w:val="000000" w:themeColor="text1"/>
        </w:rPr>
      </w:pPr>
    </w:p>
    <w:p w14:paraId="4488BEFD" w14:textId="2E60B7A6" w:rsidR="00176024" w:rsidRDefault="00176024" w:rsidP="00303126">
      <w:pPr>
        <w:ind w:firstLine="0"/>
        <w:rPr>
          <w:ins w:id="135" w:author="鍾孟軒" w:date="2023-12-18T18:16:00Z"/>
          <w:color w:val="000000" w:themeColor="text1"/>
        </w:rPr>
      </w:pPr>
      <w:ins w:id="136" w:author="鍾孟軒" w:date="2023-12-18T18:05:00Z">
        <w:r>
          <w:rPr>
            <w:rFonts w:hint="eastAsia"/>
            <w:color w:val="000000" w:themeColor="text1"/>
          </w:rPr>
          <w:t>而</w:t>
        </w:r>
      </w:ins>
      <w:ins w:id="137" w:author="鍾孟軒" w:date="2023-12-18T18:07:00Z">
        <w:r>
          <w:rPr>
            <w:rFonts w:hint="eastAsia"/>
            <w:color w:val="000000" w:themeColor="text1"/>
          </w:rPr>
          <w:t>L</w:t>
        </w:r>
        <w:r>
          <w:rPr>
            <w:color w:val="000000" w:themeColor="text1"/>
          </w:rPr>
          <w:t>oki</w:t>
        </w:r>
      </w:ins>
      <w:ins w:id="138" w:author="鍾孟軒" w:date="2023-12-18T18:16:00Z">
        <w:r w:rsidR="00533FAB">
          <w:rPr>
            <w:rFonts w:hint="eastAsia"/>
            <w:color w:val="000000" w:themeColor="text1"/>
          </w:rPr>
          <w:t>同樣</w:t>
        </w:r>
      </w:ins>
      <w:ins w:id="139" w:author="鍾孟軒" w:date="2023-12-18T18:06:00Z">
        <w:r>
          <w:rPr>
            <w:rFonts w:hint="eastAsia"/>
            <w:color w:val="000000" w:themeColor="text1"/>
          </w:rPr>
          <w:t>使用</w:t>
        </w:r>
      </w:ins>
      <w:r w:rsidR="002B6719">
        <w:rPr>
          <w:rFonts w:hint="eastAsia"/>
          <w:color w:val="000000" w:themeColor="text1"/>
        </w:rPr>
        <w:t xml:space="preserve"> </w:t>
      </w:r>
      <w:ins w:id="140" w:author="鍾孟軒" w:date="2023-12-18T18:06:00Z">
        <w:r>
          <w:rPr>
            <w:rFonts w:hint="eastAsia"/>
            <w:color w:val="000000" w:themeColor="text1"/>
          </w:rPr>
          <w:t>regex</w:t>
        </w:r>
      </w:ins>
      <w:r w:rsidR="002B6719">
        <w:rPr>
          <w:color w:val="000000" w:themeColor="text1"/>
        </w:rPr>
        <w:t xml:space="preserve"> </w:t>
      </w:r>
      <w:ins w:id="141" w:author="鍾孟軒" w:date="2023-12-18T18:06:00Z">
        <w:r>
          <w:rPr>
            <w:rFonts w:hint="eastAsia"/>
            <w:color w:val="000000" w:themeColor="text1"/>
          </w:rPr>
          <w:t>表示式的概念</w:t>
        </w:r>
      </w:ins>
      <w:ins w:id="142" w:author="鍾孟軒" w:date="2023-12-19T19:16:00Z">
        <w:r w:rsidR="00182321">
          <w:rPr>
            <w:rFonts w:hint="eastAsia"/>
            <w:color w:val="000000" w:themeColor="text1"/>
          </w:rPr>
          <w:t>，</w:t>
        </w:r>
      </w:ins>
      <w:ins w:id="143" w:author="鍾孟軒" w:date="2023-12-18T18:16:00Z">
        <w:r w:rsidR="00533FAB">
          <w:rPr>
            <w:rFonts w:hint="eastAsia"/>
            <w:color w:val="000000" w:themeColor="text1"/>
          </w:rPr>
          <w:t>而</w:t>
        </w:r>
      </w:ins>
      <w:ins w:id="144" w:author="鍾孟軒" w:date="2023-12-18T18:07:00Z">
        <w:r>
          <w:rPr>
            <w:rFonts w:hint="eastAsia"/>
            <w:color w:val="000000" w:themeColor="text1"/>
          </w:rPr>
          <w:t>使同一結構的句型</w:t>
        </w:r>
      </w:ins>
      <w:ins w:id="145" w:author="鍾孟軒" w:date="2023-12-18T18:08:00Z">
        <w:r>
          <w:rPr>
            <w:rFonts w:hint="eastAsia"/>
            <w:color w:val="000000" w:themeColor="text1"/>
          </w:rPr>
          <w:t>能夠被判讀</w:t>
        </w:r>
      </w:ins>
      <w:ins w:id="146" w:author="鍾孟軒" w:date="2023-12-18T18:13:00Z">
        <w:r w:rsidR="00533FAB">
          <w:rPr>
            <w:rFonts w:hint="eastAsia"/>
            <w:color w:val="000000" w:themeColor="text1"/>
          </w:rPr>
          <w:t>。系統初始判斷此句</w:t>
        </w:r>
      </w:ins>
      <w:ins w:id="147" w:author="鍾孟軒" w:date="2023-12-18T18:14:00Z">
        <w:r w:rsidR="00533FAB">
          <w:rPr>
            <w:rFonts w:hint="eastAsia"/>
            <w:color w:val="000000" w:themeColor="text1"/>
          </w:rPr>
          <w:t>的結構如</w:t>
        </w:r>
      </w:ins>
      <w:ins w:id="148" w:author="鍾孟軒" w:date="2023-12-18T18:18:00Z">
        <w:r w:rsidR="00533FAB">
          <w:rPr>
            <w:rFonts w:hint="eastAsia"/>
            <w:color w:val="000000" w:themeColor="text1"/>
          </w:rPr>
          <w:t>圖八</w:t>
        </w:r>
      </w:ins>
      <w:ins w:id="149" w:author="鍾孟軒" w:date="2023-12-18T18:14:00Z">
        <w:r w:rsidR="00533FAB">
          <w:rPr>
            <w:rFonts w:hint="eastAsia"/>
            <w:color w:val="000000" w:themeColor="text1"/>
          </w:rPr>
          <w:t>所示</w:t>
        </w:r>
        <w:r w:rsidR="00533FAB">
          <w:rPr>
            <w:rFonts w:hint="eastAsia"/>
            <w:color w:val="000000" w:themeColor="text1"/>
          </w:rPr>
          <w:t>:</w:t>
        </w:r>
      </w:ins>
    </w:p>
    <w:p w14:paraId="13608FCE" w14:textId="77777777" w:rsidR="00533FAB" w:rsidRDefault="00533FAB" w:rsidP="00303126">
      <w:pPr>
        <w:ind w:firstLine="0"/>
        <w:rPr>
          <w:ins w:id="150" w:author="鍾孟軒" w:date="2023-12-18T18:16:00Z"/>
          <w:color w:val="000000" w:themeColor="text1"/>
        </w:rPr>
      </w:pPr>
    </w:p>
    <w:p w14:paraId="508A62D6" w14:textId="6B54F7F4" w:rsidR="00533FAB" w:rsidRDefault="00533FAB" w:rsidP="00533FAB">
      <w:pPr>
        <w:tabs>
          <w:tab w:val="clear" w:pos="900"/>
        </w:tabs>
        <w:ind w:firstLine="0"/>
        <w:rPr>
          <w:ins w:id="151" w:author="鍾孟軒" w:date="2023-12-18T18:37:00Z"/>
          <w:color w:val="000000" w:themeColor="text1"/>
        </w:rPr>
      </w:pPr>
      <w:ins w:id="152" w:author="鍾孟軒" w:date="2023-12-18T18:18:00Z">
        <w:r w:rsidRPr="00533FAB">
          <w:rPr>
            <w:noProof/>
            <w:color w:val="000000" w:themeColor="text1"/>
          </w:rPr>
          <w:drawing>
            <wp:inline distT="0" distB="0" distL="0" distR="0" wp14:anchorId="35B93644" wp14:editId="71D837B0">
              <wp:extent cx="6332220" cy="1050290"/>
              <wp:effectExtent l="0" t="0" r="0" b="0"/>
              <wp:docPr id="8983415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41522" name=""/>
                      <pic:cNvPicPr/>
                    </pic:nvPicPr>
                    <pic:blipFill>
                      <a:blip r:embed="rId43"/>
                      <a:stretch>
                        <a:fillRect/>
                      </a:stretch>
                    </pic:blipFill>
                    <pic:spPr>
                      <a:xfrm>
                        <a:off x="0" y="0"/>
                        <a:ext cx="6332220" cy="1050290"/>
                      </a:xfrm>
                      <a:prstGeom prst="rect">
                        <a:avLst/>
                      </a:prstGeom>
                    </pic:spPr>
                  </pic:pic>
                </a:graphicData>
              </a:graphic>
            </wp:inline>
          </w:drawing>
        </w:r>
      </w:ins>
    </w:p>
    <w:p w14:paraId="505E4686" w14:textId="0DDA3FDD" w:rsidR="00E83561" w:rsidRPr="000220EA" w:rsidRDefault="00E83561" w:rsidP="000220EA">
      <w:pPr>
        <w:tabs>
          <w:tab w:val="clear" w:pos="900"/>
        </w:tabs>
        <w:ind w:firstLine="0"/>
        <w:jc w:val="center"/>
        <w:rPr>
          <w:ins w:id="153" w:author="鍾孟軒" w:date="2023-12-18T18:14:00Z"/>
          <w:color w:val="000000" w:themeColor="text1"/>
        </w:rPr>
      </w:pPr>
      <w:ins w:id="154" w:author="鍾孟軒" w:date="2023-12-18T18:37:00Z">
        <w:r w:rsidRPr="00E83561">
          <w:rPr>
            <w:rFonts w:hint="eastAsia"/>
            <w:color w:val="000000" w:themeColor="text1"/>
          </w:rPr>
          <w:t>圖</w:t>
        </w:r>
        <w:r>
          <w:rPr>
            <w:rFonts w:hint="eastAsia"/>
            <w:color w:val="000000" w:themeColor="text1"/>
          </w:rPr>
          <w:t>八</w:t>
        </w:r>
        <w:r w:rsidRPr="00E83561">
          <w:rPr>
            <w:rFonts w:hint="eastAsia"/>
            <w:color w:val="000000" w:themeColor="text1"/>
          </w:rPr>
          <w:t>：「無論誰當權」的結構呈現與語意解式邏輯式</w:t>
        </w:r>
      </w:ins>
    </w:p>
    <w:p w14:paraId="60D157FC" w14:textId="77777777" w:rsidR="00533FAB" w:rsidRDefault="00533FAB" w:rsidP="00303126">
      <w:pPr>
        <w:ind w:firstLine="0"/>
        <w:rPr>
          <w:ins w:id="155" w:author="鍾孟軒" w:date="2023-12-18T18:05:00Z"/>
          <w:color w:val="000000" w:themeColor="text1"/>
        </w:rPr>
      </w:pPr>
    </w:p>
    <w:p w14:paraId="167F0268" w14:textId="77777777" w:rsidR="006E4710" w:rsidRDefault="002F70D0" w:rsidP="000A0E2C">
      <w:pPr>
        <w:pStyle w:val="ae"/>
      </w:pPr>
      <w:r>
        <w:rPr>
          <w:rFonts w:hint="eastAsia"/>
        </w:rPr>
        <w:t>其中</w:t>
      </w:r>
      <w:r w:rsidRPr="002F70D0">
        <w:rPr>
          <w:rFonts w:hint="eastAsia"/>
        </w:rPr>
        <w:t>「</w:t>
      </w:r>
      <w:r w:rsidRPr="003004EE">
        <w:rPr>
          <w:rFonts w:eastAsia="微軟正黑體"/>
        </w:rPr>
        <w:t>|</w:t>
      </w:r>
      <w:r w:rsidRPr="002F70D0">
        <w:rPr>
          <w:rFonts w:hint="eastAsia"/>
        </w:rPr>
        <w:t>」符號意指</w:t>
      </w:r>
      <w:r w:rsidRPr="002F70D0">
        <w:rPr>
          <w:rFonts w:hint="eastAsia"/>
        </w:rPr>
        <w:t xml:space="preserve"> </w:t>
      </w:r>
      <w:r w:rsidR="00E84DAC" w:rsidRPr="00E84DAC">
        <w:t>"</w:t>
      </w:r>
      <w:r w:rsidRPr="002F70D0">
        <w:t>or</w:t>
      </w:r>
      <w:r w:rsidR="00E84DAC" w:rsidRPr="00D13028">
        <w:rPr>
          <w:rFonts w:hint="eastAsia"/>
        </w:rPr>
        <w:t>"</w:t>
      </w:r>
      <w:r>
        <w:rPr>
          <w:rFonts w:hint="eastAsia"/>
        </w:rPr>
        <w:t>,</w:t>
      </w:r>
      <w:r w:rsidRPr="002F70D0">
        <w:rPr>
          <w:rFonts w:hint="eastAsia"/>
        </w:rPr>
        <w:t xml:space="preserve"> </w:t>
      </w:r>
      <w:r w:rsidRPr="002F70D0">
        <w:rPr>
          <w:rFonts w:hint="eastAsia"/>
        </w:rPr>
        <w:t>以圖八</w:t>
      </w:r>
      <w:r>
        <w:rPr>
          <w:rFonts w:hint="eastAsia"/>
        </w:rPr>
        <w:t>出現的</w:t>
      </w:r>
      <w:r>
        <w:rPr>
          <w:rFonts w:hint="eastAsia"/>
        </w:rPr>
        <w:t xml:space="preserve"> </w:t>
      </w:r>
      <w:r w:rsidR="00E84DAC" w:rsidRPr="00D13028">
        <w:rPr>
          <w:rFonts w:hint="eastAsia"/>
        </w:rPr>
        <w:t>"</w:t>
      </w:r>
      <w:r w:rsidR="00E83561" w:rsidRPr="00E83561">
        <w:t>&lt;(</w:t>
      </w:r>
      <w:proofErr w:type="spellStart"/>
      <w:r w:rsidR="00E83561" w:rsidRPr="00E83561">
        <w:t>MODIFIER|ModifierP</w:t>
      </w:r>
      <w:proofErr w:type="spellEnd"/>
      <w:r w:rsidR="00E83561" w:rsidRPr="00E83561">
        <w:t>)&gt;</w:t>
      </w:r>
      <w:r w:rsidR="00E84DAC" w:rsidRPr="00D13028">
        <w:rPr>
          <w:rFonts w:hint="eastAsia"/>
        </w:rPr>
        <w:t>"</w:t>
      </w:r>
      <w:r>
        <w:rPr>
          <w:rFonts w:hint="eastAsia"/>
        </w:rPr>
        <w:t xml:space="preserve"> </w:t>
      </w:r>
      <w:r w:rsidRPr="002F70D0">
        <w:rPr>
          <w:rFonts w:hint="eastAsia"/>
        </w:rPr>
        <w:t>為例</w:t>
      </w:r>
      <w:r>
        <w:rPr>
          <w:rFonts w:hint="eastAsia"/>
        </w:rPr>
        <w:t>，表句中可出現</w:t>
      </w:r>
      <w:r w:rsidRPr="002F70D0">
        <w:t>MODIFIER</w:t>
      </w:r>
      <w:r w:rsidR="000220EA">
        <w:t xml:space="preserve"> </w:t>
      </w:r>
      <w:r>
        <w:rPr>
          <w:rFonts w:hint="eastAsia"/>
        </w:rPr>
        <w:t>或是</w:t>
      </w:r>
      <w:r w:rsidR="000220EA">
        <w:rPr>
          <w:rFonts w:hint="eastAsia"/>
        </w:rPr>
        <w:t xml:space="preserve"> </w:t>
      </w:r>
      <w:proofErr w:type="spellStart"/>
      <w:r w:rsidRPr="002F70D0">
        <w:t>ModifierP</w:t>
      </w:r>
      <w:proofErr w:type="spellEnd"/>
      <w:r>
        <w:rPr>
          <w:rFonts w:hint="eastAsia"/>
        </w:rPr>
        <w:t>。</w:t>
      </w:r>
    </w:p>
    <w:p w14:paraId="34D2FE77" w14:textId="77777777" w:rsidR="009323ED" w:rsidRDefault="009323ED" w:rsidP="000A0E2C">
      <w:pPr>
        <w:pStyle w:val="ae"/>
      </w:pPr>
    </w:p>
    <w:p w14:paraId="0330EB4B" w14:textId="69531ED7" w:rsidR="00E83561" w:rsidRPr="003004EE" w:rsidRDefault="002F70D0" w:rsidP="000A0E2C">
      <w:pPr>
        <w:pStyle w:val="ae"/>
      </w:pPr>
      <w:r>
        <w:rPr>
          <w:rFonts w:hint="eastAsia"/>
        </w:rPr>
        <w:t>而</w:t>
      </w:r>
      <w:r w:rsidR="000220EA">
        <w:rPr>
          <w:rFonts w:hint="eastAsia"/>
        </w:rPr>
        <w:t xml:space="preserve"> </w:t>
      </w:r>
      <w:r w:rsidRPr="003004EE">
        <w:rPr>
          <w:rFonts w:eastAsia="微軟正黑體" w:hint="eastAsia"/>
        </w:rPr>
        <w:t>「</w:t>
      </w:r>
      <w:r w:rsidR="00E83561" w:rsidRPr="003004EE">
        <w:rPr>
          <w:rFonts w:eastAsia="微軟正黑體"/>
        </w:rPr>
        <w:t>[^&lt;]+</w:t>
      </w:r>
      <w:r w:rsidRPr="003004EE">
        <w:rPr>
          <w:rFonts w:eastAsia="微軟正黑體" w:hint="eastAsia"/>
        </w:rPr>
        <w:t>」</w:t>
      </w:r>
      <w:r w:rsidR="000220EA">
        <w:rPr>
          <w:rFonts w:eastAsia="微軟正黑體" w:hint="eastAsia"/>
        </w:rPr>
        <w:t xml:space="preserve"> </w:t>
      </w:r>
      <w:r w:rsidRPr="00916818">
        <w:rPr>
          <w:rFonts w:ascii="楷體-繁" w:eastAsia="楷體-繁" w:hAnsi="楷體-繁" w:hint="eastAsia"/>
        </w:rPr>
        <w:t>符號表任意字詞，以</w:t>
      </w:r>
      <w:r w:rsidR="00581900">
        <w:rPr>
          <w:rFonts w:ascii="微軟正黑體" w:eastAsia="微軟正黑體" w:hAnsi="微軟正黑體" w:hint="eastAsia"/>
        </w:rPr>
        <w:t xml:space="preserve"> </w:t>
      </w:r>
      <w:r w:rsidRPr="003004EE">
        <w:rPr>
          <w:rFonts w:eastAsia="微軟正黑體"/>
        </w:rPr>
        <w:t>&lt;(</w:t>
      </w:r>
      <w:proofErr w:type="spellStart"/>
      <w:r w:rsidRPr="003004EE">
        <w:rPr>
          <w:rFonts w:eastAsia="微軟正黑體"/>
        </w:rPr>
        <w:t>MODIFIER|ModifierP</w:t>
      </w:r>
      <w:proofErr w:type="spellEnd"/>
      <w:r w:rsidRPr="003004EE">
        <w:rPr>
          <w:rFonts w:eastAsia="微軟正黑體"/>
        </w:rPr>
        <w:t>)&gt;[^&lt;]+</w:t>
      </w:r>
    </w:p>
    <w:p w14:paraId="77AD4EC6" w14:textId="77777777" w:rsidR="00294175" w:rsidRDefault="002F70D0" w:rsidP="000A0E2C">
      <w:pPr>
        <w:pStyle w:val="ae"/>
        <w:rPr>
          <w:color w:val="000000" w:themeColor="text1"/>
        </w:rPr>
      </w:pPr>
      <w:r w:rsidRPr="003004EE">
        <w:rPr>
          <w:rFonts w:eastAsia="微軟正黑體"/>
          <w:color w:val="000000" w:themeColor="text1"/>
        </w:rPr>
        <w:t>&lt;/(</w:t>
      </w:r>
      <w:proofErr w:type="spellStart"/>
      <w:r w:rsidRPr="003004EE">
        <w:rPr>
          <w:rFonts w:eastAsia="微軟正黑體"/>
          <w:color w:val="000000" w:themeColor="text1"/>
        </w:rPr>
        <w:t>MODIFIER|ModifierP</w:t>
      </w:r>
      <w:proofErr w:type="spellEnd"/>
      <w:r w:rsidRPr="003004EE">
        <w:rPr>
          <w:rFonts w:eastAsia="微軟正黑體"/>
          <w:color w:val="000000" w:themeColor="text1"/>
        </w:rPr>
        <w:t>)&gt;</w:t>
      </w:r>
      <w:r w:rsidR="00581900">
        <w:rPr>
          <w:rFonts w:eastAsia="微軟正黑體"/>
          <w:color w:val="000000" w:themeColor="text1"/>
        </w:rPr>
        <w:t xml:space="preserve"> </w:t>
      </w:r>
      <w:r w:rsidR="00E83561" w:rsidRPr="0094366D">
        <w:rPr>
          <w:rFonts w:ascii="楷體-繁" w:eastAsia="楷體-繁" w:hAnsi="楷體-繁" w:hint="eastAsia"/>
          <w:color w:val="000000" w:themeColor="text1"/>
        </w:rPr>
        <w:t>為例，</w:t>
      </w:r>
      <w:r w:rsidR="00E83561" w:rsidRPr="00E83561">
        <w:rPr>
          <w:rFonts w:eastAsia="微軟正黑體"/>
          <w:color w:val="000000" w:themeColor="text1"/>
        </w:rPr>
        <w:t>「</w:t>
      </w:r>
      <w:r w:rsidR="00E83561" w:rsidRPr="00133999">
        <w:rPr>
          <w:rFonts w:eastAsia="微軟正黑體"/>
          <w:color w:val="000000" w:themeColor="text1"/>
        </w:rPr>
        <w:t>[^&lt;]+</w:t>
      </w:r>
      <w:r w:rsidR="00E83561" w:rsidRPr="00E83561">
        <w:rPr>
          <w:rFonts w:eastAsia="微軟正黑體"/>
          <w:color w:val="000000" w:themeColor="text1"/>
        </w:rPr>
        <w:t>」</w:t>
      </w:r>
      <w:r w:rsidR="00581900">
        <w:rPr>
          <w:rFonts w:eastAsia="微軟正黑體" w:hint="eastAsia"/>
          <w:color w:val="000000" w:themeColor="text1"/>
        </w:rPr>
        <w:t xml:space="preserve"> </w:t>
      </w:r>
      <w:r w:rsidRPr="0094366D">
        <w:rPr>
          <w:rFonts w:ascii="楷體-繁" w:eastAsia="楷體-繁" w:hAnsi="楷體-繁" w:hint="eastAsia"/>
          <w:color w:val="000000" w:themeColor="text1"/>
        </w:rPr>
        <w:t>置於詞性標記中間，意即只要句中出現符合</w:t>
      </w:r>
      <w:r w:rsidRPr="002F70D0">
        <w:rPr>
          <w:color w:val="000000" w:themeColor="text1"/>
        </w:rPr>
        <w:t>MODIFIER</w:t>
      </w:r>
      <w:r w:rsidR="000220EA">
        <w:rPr>
          <w:color w:val="000000" w:themeColor="text1"/>
        </w:rPr>
        <w:t xml:space="preserve"> </w:t>
      </w:r>
      <w:r>
        <w:rPr>
          <w:rFonts w:hint="eastAsia"/>
          <w:color w:val="000000" w:themeColor="text1"/>
        </w:rPr>
        <w:t>或是</w:t>
      </w:r>
      <w:r w:rsidR="00581900">
        <w:rPr>
          <w:rFonts w:hint="eastAsia"/>
          <w:color w:val="000000" w:themeColor="text1"/>
        </w:rPr>
        <w:t xml:space="preserve"> </w:t>
      </w:r>
      <w:proofErr w:type="spellStart"/>
      <w:r w:rsidRPr="002F70D0">
        <w:rPr>
          <w:color w:val="000000" w:themeColor="text1"/>
        </w:rPr>
        <w:t>ModifierP</w:t>
      </w:r>
      <w:proofErr w:type="spellEnd"/>
      <w:r w:rsidR="00581900">
        <w:rPr>
          <w:color w:val="000000" w:themeColor="text1"/>
        </w:rPr>
        <w:t xml:space="preserve"> </w:t>
      </w:r>
      <w:r>
        <w:rPr>
          <w:rFonts w:hint="eastAsia"/>
          <w:color w:val="000000" w:themeColor="text1"/>
        </w:rPr>
        <w:t>的任意字詞，此句型都會將其判讀。</w:t>
      </w:r>
    </w:p>
    <w:p w14:paraId="66EE701F" w14:textId="77777777" w:rsidR="00294175" w:rsidRDefault="00294175" w:rsidP="000A0E2C">
      <w:pPr>
        <w:pStyle w:val="ae"/>
        <w:rPr>
          <w:color w:val="000000" w:themeColor="text1"/>
        </w:rPr>
      </w:pPr>
    </w:p>
    <w:p w14:paraId="692F7AE6" w14:textId="4EB3E895" w:rsidR="007D2DFE" w:rsidRPr="00294175" w:rsidRDefault="00E83561" w:rsidP="000A0E2C">
      <w:pPr>
        <w:pStyle w:val="ae"/>
        <w:rPr>
          <w:color w:val="000000" w:themeColor="text1"/>
        </w:rPr>
      </w:pPr>
      <w:r>
        <w:rPr>
          <w:rFonts w:hint="eastAsia"/>
          <w:color w:val="000000" w:themeColor="text1"/>
        </w:rPr>
        <w:t>再來是</w:t>
      </w:r>
      <w:r>
        <w:rPr>
          <w:rFonts w:hint="eastAsia"/>
        </w:rPr>
        <w:t>將帶有詞性標記的字串置於括弧中，並於後括弧處附加「</w:t>
      </w:r>
      <w:r>
        <w:rPr>
          <w:rFonts w:hint="eastAsia"/>
        </w:rPr>
        <w:t>?</w:t>
      </w:r>
      <w:r>
        <w:rPr>
          <w:rFonts w:hint="eastAsia"/>
        </w:rPr>
        <w:t>」符號，以</w:t>
      </w:r>
      <w:r w:rsidR="00581900">
        <w:rPr>
          <w:rFonts w:hint="eastAsia"/>
        </w:rPr>
        <w:t xml:space="preserve"> </w:t>
      </w:r>
      <w:r w:rsidRPr="00E83561">
        <w:t>(&lt;(</w:t>
      </w:r>
      <w:proofErr w:type="spellStart"/>
      <w:r w:rsidRPr="00E83561">
        <w:t>MODIFIER|ModifierP</w:t>
      </w:r>
      <w:proofErr w:type="spellEnd"/>
      <w:r w:rsidRPr="00E83561">
        <w:t>)&gt;[^&lt;]+&lt;/(</w:t>
      </w:r>
      <w:proofErr w:type="spellStart"/>
      <w:r w:rsidRPr="00E83561">
        <w:t>MODIFIER|ModifierP</w:t>
      </w:r>
      <w:proofErr w:type="spellEnd"/>
      <w:r w:rsidRPr="00E83561">
        <w:t>)&gt;)?</w:t>
      </w:r>
      <w:r w:rsidR="00581900">
        <w:t xml:space="preserve"> </w:t>
      </w:r>
      <w:r>
        <w:rPr>
          <w:rFonts w:hint="eastAsia"/>
        </w:rPr>
        <w:t>為例，</w:t>
      </w:r>
      <w:r w:rsidRPr="00E83561">
        <w:rPr>
          <w:rFonts w:hint="eastAsia"/>
        </w:rPr>
        <w:t>意指整段帶有詞性標記的字串為可有可無。以此句為例，也就是</w:t>
      </w:r>
      <w:r>
        <w:rPr>
          <w:rFonts w:hint="eastAsia"/>
        </w:rPr>
        <w:t>句子中的</w:t>
      </w:r>
      <w:r w:rsidRPr="002F70D0">
        <w:rPr>
          <w:color w:val="000000" w:themeColor="text1"/>
        </w:rPr>
        <w:t>MODIFIER</w:t>
      </w:r>
      <w:r>
        <w:rPr>
          <w:rFonts w:hint="eastAsia"/>
          <w:color w:val="000000" w:themeColor="text1"/>
        </w:rPr>
        <w:t>或是</w:t>
      </w:r>
      <w:proofErr w:type="spellStart"/>
      <w:r w:rsidRPr="002F70D0">
        <w:rPr>
          <w:color w:val="000000" w:themeColor="text1"/>
        </w:rPr>
        <w:t>ModifierP</w:t>
      </w:r>
      <w:proofErr w:type="spellEnd"/>
      <w:r w:rsidRPr="00E83561">
        <w:rPr>
          <w:rFonts w:hint="eastAsia"/>
        </w:rPr>
        <w:t>不一定需要出現。</w:t>
      </w:r>
    </w:p>
    <w:p w14:paraId="2D6E4B8D" w14:textId="77777777" w:rsidR="007D2DFE" w:rsidRDefault="007D2DFE" w:rsidP="00294C37">
      <w:pPr>
        <w:ind w:firstLine="0"/>
        <w:jc w:val="left"/>
      </w:pPr>
    </w:p>
    <w:p w14:paraId="4B08383B" w14:textId="5D8AB5D3" w:rsidR="00303126" w:rsidRPr="00294C37" w:rsidRDefault="00303126" w:rsidP="00294C37">
      <w:pPr>
        <w:ind w:firstLine="0"/>
        <w:jc w:val="left"/>
        <w:rPr>
          <w:rFonts w:eastAsia="微軟正黑體"/>
          <w:color w:val="000000" w:themeColor="text1"/>
        </w:rPr>
      </w:pPr>
      <w:r w:rsidRPr="00E71AA2">
        <w:rPr>
          <w:color w:val="000000" w:themeColor="text1"/>
        </w:rPr>
        <w:t>同時，</w:t>
      </w:r>
      <w:ins w:id="156" w:author="鍾孟軒" w:date="2023-12-18T17:42:00Z">
        <w:r w:rsidR="008804F4">
          <w:rPr>
            <w:rFonts w:hint="eastAsia"/>
            <w:color w:val="000000" w:themeColor="text1"/>
          </w:rPr>
          <w:t>為使</w:t>
        </w:r>
      </w:ins>
      <w:ins w:id="157" w:author="鍾孟軒" w:date="2023-12-18T17:43:00Z">
        <w:r w:rsidR="008804F4" w:rsidRPr="00CD5A27">
          <w:t>「</w:t>
        </w:r>
        <w:r w:rsidR="008804F4" w:rsidRPr="002B5F93">
          <w:rPr>
            <w:rFonts w:hint="eastAsia"/>
          </w:rPr>
          <w:t>無論誰當權</w:t>
        </w:r>
        <w:r w:rsidR="008804F4" w:rsidRPr="00CD5A27">
          <w:t>」</w:t>
        </w:r>
      </w:ins>
      <w:ins w:id="158" w:author="鍾孟軒" w:date="2023-12-18T17:42:00Z">
        <w:r w:rsidR="008804F4">
          <w:rPr>
            <w:rFonts w:hint="eastAsia"/>
            <w:color w:val="000000" w:themeColor="text1"/>
          </w:rPr>
          <w:t>此</w:t>
        </w:r>
      </w:ins>
      <w:ins w:id="159" w:author="鍾孟軒" w:date="2023-12-18T17:43:00Z">
        <w:r w:rsidR="008804F4">
          <w:rPr>
            <w:rFonts w:hint="eastAsia"/>
            <w:color w:val="000000" w:themeColor="text1"/>
          </w:rPr>
          <w:t>句</w:t>
        </w:r>
      </w:ins>
      <w:ins w:id="160" w:author="鍾孟軒" w:date="2023-12-18T17:42:00Z">
        <w:r w:rsidR="008804F4">
          <w:rPr>
            <w:rFonts w:hint="eastAsia"/>
            <w:color w:val="000000" w:themeColor="text1"/>
          </w:rPr>
          <w:t>結構</w:t>
        </w:r>
      </w:ins>
      <w:ins w:id="161" w:author="鍾孟軒" w:date="2023-12-18T17:43:00Z">
        <w:r w:rsidR="008804F4">
          <w:rPr>
            <w:rFonts w:hint="eastAsia"/>
            <w:color w:val="000000" w:themeColor="text1"/>
          </w:rPr>
          <w:t>能</w:t>
        </w:r>
      </w:ins>
      <w:ins w:id="162" w:author="鍾孟軒" w:date="2023-12-18T17:42:00Z">
        <w:r w:rsidR="008804F4">
          <w:rPr>
            <w:rFonts w:hint="eastAsia"/>
            <w:color w:val="000000" w:themeColor="text1"/>
          </w:rPr>
          <w:t>夠</w:t>
        </w:r>
      </w:ins>
      <w:ins w:id="163" w:author="鍾孟軒" w:date="2023-12-18T18:34:00Z">
        <w:r w:rsidR="00E83561">
          <w:rPr>
            <w:rFonts w:hint="eastAsia"/>
            <w:color w:val="000000" w:themeColor="text1"/>
          </w:rPr>
          <w:t>符合本研究主題</w:t>
        </w:r>
      </w:ins>
      <w:ins w:id="164" w:author="鍾孟軒" w:date="2023-12-18T18:35:00Z">
        <w:r w:rsidR="00E83561">
          <w:rPr>
            <w:rFonts w:hint="eastAsia"/>
            <w:color w:val="000000" w:themeColor="text1"/>
          </w:rPr>
          <w:t>，需要限縮此</w:t>
        </w:r>
      </w:ins>
      <w:r w:rsidR="00E86F44">
        <w:rPr>
          <w:rFonts w:hint="eastAsia"/>
          <w:color w:val="000000" w:themeColor="text1"/>
        </w:rPr>
        <w:t xml:space="preserve"> </w:t>
      </w:r>
      <w:ins w:id="165" w:author="鍾孟軒" w:date="2023-12-18T18:35:00Z">
        <w:r w:rsidR="00E83561">
          <w:rPr>
            <w:rFonts w:hint="eastAsia"/>
            <w:color w:val="000000" w:themeColor="text1"/>
          </w:rPr>
          <w:t>regex</w:t>
        </w:r>
      </w:ins>
      <w:r w:rsidR="00E86F44">
        <w:rPr>
          <w:color w:val="000000" w:themeColor="text1"/>
        </w:rPr>
        <w:t xml:space="preserve"> </w:t>
      </w:r>
      <w:ins w:id="166" w:author="鍾孟軒" w:date="2023-12-18T18:35:00Z">
        <w:r w:rsidR="00E83561">
          <w:rPr>
            <w:rFonts w:hint="eastAsia"/>
            <w:color w:val="000000" w:themeColor="text1"/>
          </w:rPr>
          <w:t>表示式</w:t>
        </w:r>
      </w:ins>
      <w:ins w:id="167" w:author="鍾孟軒" w:date="2023-12-18T18:36:00Z">
        <w:r w:rsidR="00E83561">
          <w:rPr>
            <w:rFonts w:hint="eastAsia"/>
            <w:color w:val="000000" w:themeColor="text1"/>
          </w:rPr>
          <w:t>，並同時達到</w:t>
        </w:r>
      </w:ins>
      <w:ins w:id="168" w:author="鍾孟軒" w:date="2023-12-18T17:42:00Z">
        <w:r w:rsidR="008804F4">
          <w:rPr>
            <w:rFonts w:hint="eastAsia"/>
            <w:color w:val="000000" w:themeColor="text1"/>
          </w:rPr>
          <w:t>正確判讀同</w:t>
        </w:r>
      </w:ins>
      <w:ins w:id="169" w:author="鍾孟軒" w:date="2023-12-18T17:44:00Z">
        <w:r w:rsidR="008804F4">
          <w:rPr>
            <w:rFonts w:hint="eastAsia"/>
            <w:color w:val="000000" w:themeColor="text1"/>
          </w:rPr>
          <w:t>一</w:t>
        </w:r>
      </w:ins>
      <w:ins w:id="170" w:author="鍾孟軒" w:date="2023-12-18T17:42:00Z">
        <w:r w:rsidR="008804F4">
          <w:rPr>
            <w:rFonts w:hint="eastAsia"/>
            <w:color w:val="000000" w:themeColor="text1"/>
          </w:rPr>
          <w:t>類</w:t>
        </w:r>
      </w:ins>
      <w:ins w:id="171" w:author="鍾孟軒" w:date="2023-12-18T17:44:00Z">
        <w:r w:rsidR="008804F4">
          <w:rPr>
            <w:rFonts w:hint="eastAsia"/>
            <w:color w:val="000000" w:themeColor="text1"/>
          </w:rPr>
          <w:t>的</w:t>
        </w:r>
      </w:ins>
      <w:ins w:id="172" w:author="鍾孟軒" w:date="2023-12-18T17:42:00Z">
        <w:r w:rsidR="008804F4">
          <w:rPr>
            <w:rFonts w:hint="eastAsia"/>
            <w:color w:val="000000" w:themeColor="text1"/>
          </w:rPr>
          <w:t>句型</w:t>
        </w:r>
      </w:ins>
      <w:ins w:id="173" w:author="鍾孟軒" w:date="2023-12-18T18:36:00Z">
        <w:r w:rsidR="00E83561">
          <w:rPr>
            <w:rFonts w:hint="eastAsia"/>
            <w:color w:val="000000" w:themeColor="text1"/>
          </w:rPr>
          <w:t>之目的。需要</w:t>
        </w:r>
      </w:ins>
      <w:ins w:id="174" w:author="鍾孟軒" w:date="2023-12-18T17:45:00Z">
        <w:r w:rsidR="008804F4">
          <w:rPr>
            <w:rFonts w:hint="eastAsia"/>
            <w:color w:val="000000" w:themeColor="text1"/>
          </w:rPr>
          <w:t>修改</w:t>
        </w:r>
      </w:ins>
      <w:r w:rsidR="00E86F44">
        <w:rPr>
          <w:rFonts w:hint="eastAsia"/>
          <w:color w:val="000000" w:themeColor="text1"/>
        </w:rPr>
        <w:t xml:space="preserve"> </w:t>
      </w:r>
      <w:ins w:id="175" w:author="鍾孟軒" w:date="2023-12-18T17:45:00Z">
        <w:r w:rsidR="008804F4">
          <w:rPr>
            <w:rFonts w:hint="eastAsia"/>
            <w:color w:val="000000" w:themeColor="text1"/>
          </w:rPr>
          <w:t>regex</w:t>
        </w:r>
      </w:ins>
      <w:r w:rsidR="00E86F44">
        <w:rPr>
          <w:color w:val="000000" w:themeColor="text1"/>
        </w:rPr>
        <w:t xml:space="preserve"> </w:t>
      </w:r>
      <w:ins w:id="176" w:author="鍾孟軒" w:date="2023-12-18T17:45:00Z">
        <w:r w:rsidR="008804F4">
          <w:rPr>
            <w:rFonts w:hint="eastAsia"/>
            <w:color w:val="000000" w:themeColor="text1"/>
          </w:rPr>
          <w:t>表示式的內容，</w:t>
        </w:r>
      </w:ins>
      <w:ins w:id="177" w:author="鍾孟軒" w:date="2023-12-18T17:46:00Z">
        <w:r w:rsidR="008804F4">
          <w:rPr>
            <w:rFonts w:hint="eastAsia"/>
            <w:color w:val="000000" w:themeColor="text1"/>
          </w:rPr>
          <w:t>加上</w:t>
        </w:r>
      </w:ins>
      <w:ins w:id="178" w:author="鍾孟軒" w:date="2023-12-18T17:45:00Z">
        <w:r w:rsidR="008804F4">
          <w:rPr>
            <w:rFonts w:hint="eastAsia"/>
            <w:color w:val="000000" w:themeColor="text1"/>
          </w:rPr>
          <w:t>原句</w:t>
        </w:r>
      </w:ins>
      <w:ins w:id="179" w:author="鍾孟軒" w:date="2023-12-18T18:37:00Z">
        <w:r w:rsidR="00E83561" w:rsidRPr="00E83561">
          <w:rPr>
            <w:rFonts w:hint="eastAsia"/>
            <w:color w:val="000000" w:themeColor="text1"/>
          </w:rPr>
          <w:t>「無論誰當權」</w:t>
        </w:r>
      </w:ins>
      <w:ins w:id="180" w:author="鍾孟軒" w:date="2023-12-18T17:46:00Z">
        <w:r w:rsidR="008804F4">
          <w:rPr>
            <w:rFonts w:hint="eastAsia"/>
            <w:color w:val="000000" w:themeColor="text1"/>
          </w:rPr>
          <w:t>用詞</w:t>
        </w:r>
      </w:ins>
      <w:ins w:id="181" w:author="鍾孟軒" w:date="2023-12-18T17:47:00Z">
        <w:r w:rsidR="008804F4">
          <w:rPr>
            <w:rFonts w:hint="eastAsia"/>
            <w:color w:val="000000" w:themeColor="text1"/>
          </w:rPr>
          <w:t>的同義詞，並且刪減可有可無的結構</w:t>
        </w:r>
      </w:ins>
      <w:ins w:id="182" w:author="鍾孟軒" w:date="2023-12-18T17:48:00Z">
        <w:r w:rsidR="008804F4">
          <w:rPr>
            <w:rFonts w:hint="eastAsia"/>
            <w:color w:val="000000" w:themeColor="text1"/>
          </w:rPr>
          <w:t>，形成最終圖</w:t>
        </w:r>
      </w:ins>
      <w:ins w:id="183" w:author="鍾孟軒" w:date="2023-12-18T18:37:00Z">
        <w:r w:rsidR="00E83561">
          <w:rPr>
            <w:rFonts w:hint="eastAsia"/>
            <w:color w:val="000000" w:themeColor="text1"/>
          </w:rPr>
          <w:t>九</w:t>
        </w:r>
      </w:ins>
      <w:ins w:id="184" w:author="鍾孟軒" w:date="2023-12-18T17:48:00Z">
        <w:r w:rsidR="008804F4">
          <w:rPr>
            <w:rFonts w:hint="eastAsia"/>
            <w:color w:val="000000" w:themeColor="text1"/>
          </w:rPr>
          <w:t>的</w:t>
        </w:r>
      </w:ins>
      <w:r w:rsidR="00DD33CC">
        <w:rPr>
          <w:rFonts w:hint="eastAsia"/>
          <w:color w:val="000000" w:themeColor="text1"/>
        </w:rPr>
        <w:t xml:space="preserve"> </w:t>
      </w:r>
      <w:ins w:id="185" w:author="鍾孟軒" w:date="2023-12-18T17:48:00Z">
        <w:r w:rsidR="008804F4">
          <w:rPr>
            <w:rFonts w:hint="eastAsia"/>
            <w:color w:val="000000" w:themeColor="text1"/>
          </w:rPr>
          <w:t>regex</w:t>
        </w:r>
      </w:ins>
      <w:r w:rsidR="00DD33CC">
        <w:rPr>
          <w:color w:val="000000" w:themeColor="text1"/>
        </w:rPr>
        <w:t xml:space="preserve"> </w:t>
      </w:r>
      <w:ins w:id="186" w:author="鍾孟軒" w:date="2023-12-18T17:48:00Z">
        <w:r w:rsidR="008804F4">
          <w:rPr>
            <w:rFonts w:hint="eastAsia"/>
            <w:color w:val="000000" w:themeColor="text1"/>
          </w:rPr>
          <w:t>表示式</w:t>
        </w:r>
      </w:ins>
    </w:p>
    <w:p w14:paraId="15621D5B" w14:textId="77777777" w:rsidR="00303126" w:rsidRPr="003004EE" w:rsidRDefault="00303126" w:rsidP="00303126">
      <w:pPr>
        <w:ind w:firstLine="0"/>
        <w:rPr>
          <w:color w:val="FF0000"/>
        </w:rPr>
      </w:pPr>
    </w:p>
    <w:p w14:paraId="700CF171" w14:textId="4C7AB179" w:rsidR="00303126" w:rsidRDefault="00D2596E" w:rsidP="00303126">
      <w:pPr>
        <w:ind w:firstLine="0"/>
      </w:pPr>
      <w:ins w:id="187" w:author="鍾孟軒" w:date="2023-12-18T17:49:00Z">
        <w:r>
          <w:rPr>
            <w:noProof/>
          </w:rPr>
          <w:drawing>
            <wp:inline distT="0" distB="0" distL="0" distR="0" wp14:anchorId="1ABC7EB1" wp14:editId="6F895678">
              <wp:extent cx="6431280" cy="1053732"/>
              <wp:effectExtent l="0" t="0" r="7620" b="0"/>
              <wp:docPr id="29889406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94704" cy="1064124"/>
                      </a:xfrm>
                      <a:prstGeom prst="rect">
                        <a:avLst/>
                      </a:prstGeom>
                      <a:noFill/>
                    </pic:spPr>
                  </pic:pic>
                </a:graphicData>
              </a:graphic>
            </wp:inline>
          </w:drawing>
        </w:r>
      </w:ins>
    </w:p>
    <w:p w14:paraId="3B975D88" w14:textId="5F617322" w:rsidR="00303126" w:rsidRPr="000431C6" w:rsidRDefault="00303126" w:rsidP="00303126">
      <w:pPr>
        <w:ind w:firstLine="0"/>
        <w:jc w:val="center"/>
        <w:rPr>
          <w:color w:val="000000" w:themeColor="text1"/>
        </w:rPr>
      </w:pPr>
      <w:bookmarkStart w:id="188" w:name="OLE_LINK5"/>
      <w:r w:rsidRPr="000431C6">
        <w:rPr>
          <w:color w:val="000000" w:themeColor="text1"/>
        </w:rPr>
        <w:t>圖</w:t>
      </w:r>
      <w:r w:rsidR="00E83561">
        <w:rPr>
          <w:rFonts w:hint="eastAsia"/>
          <w:color w:val="000000" w:themeColor="text1"/>
        </w:rPr>
        <w:t>九</w:t>
      </w:r>
      <w:r w:rsidRPr="000431C6">
        <w:rPr>
          <w:color w:val="000000" w:themeColor="text1"/>
        </w:rPr>
        <w:t>：</w:t>
      </w:r>
      <w:r w:rsidR="00E83561">
        <w:rPr>
          <w:rFonts w:hint="eastAsia"/>
          <w:color w:val="000000" w:themeColor="text1"/>
        </w:rPr>
        <w:t>限縮</w:t>
      </w:r>
      <w:r w:rsidRPr="000431C6">
        <w:rPr>
          <w:rFonts w:hint="eastAsia"/>
          <w:color w:val="000000" w:themeColor="text1"/>
        </w:rPr>
        <w:t>「</w:t>
      </w:r>
      <w:r w:rsidR="00D2596E" w:rsidRPr="002B5F93">
        <w:rPr>
          <w:rFonts w:hint="eastAsia"/>
        </w:rPr>
        <w:t>無論誰當權</w:t>
      </w:r>
      <w:r w:rsidRPr="000431C6">
        <w:rPr>
          <w:rFonts w:hint="eastAsia"/>
          <w:color w:val="000000" w:themeColor="text1"/>
        </w:rPr>
        <w:t>」</w:t>
      </w:r>
      <w:r w:rsidRPr="000431C6">
        <w:rPr>
          <w:color w:val="000000" w:themeColor="text1"/>
        </w:rPr>
        <w:t>的</w:t>
      </w:r>
      <w:r w:rsidRPr="000431C6">
        <w:rPr>
          <w:rFonts w:hint="eastAsia"/>
          <w:color w:val="000000" w:themeColor="text1"/>
        </w:rPr>
        <w:t>結構呈現與</w:t>
      </w:r>
      <w:r w:rsidRPr="000431C6">
        <w:rPr>
          <w:color w:val="000000" w:themeColor="text1"/>
        </w:rPr>
        <w:t>語意解</w:t>
      </w:r>
      <w:r w:rsidRPr="000431C6">
        <w:rPr>
          <w:rFonts w:hint="eastAsia"/>
          <w:color w:val="000000" w:themeColor="text1"/>
        </w:rPr>
        <w:t>式邏輯式</w:t>
      </w:r>
    </w:p>
    <w:bookmarkEnd w:id="188"/>
    <w:p w14:paraId="38EC1062" w14:textId="77777777" w:rsidR="00303126" w:rsidRDefault="00303126" w:rsidP="00303126">
      <w:pPr>
        <w:ind w:firstLine="0"/>
        <w:rPr>
          <w:ins w:id="189" w:author="鍾孟軒" w:date="2023-12-18T17:50:00Z"/>
        </w:rPr>
      </w:pPr>
    </w:p>
    <w:p w14:paraId="2C32587C" w14:textId="53ACEE2B" w:rsidR="00D2596E" w:rsidRPr="002D73BC" w:rsidRDefault="00D2596E" w:rsidP="00176024">
      <w:pPr>
        <w:ind w:firstLine="0"/>
        <w:jc w:val="left"/>
        <w:rPr>
          <w:ins w:id="190" w:author="鍾孟軒" w:date="2023-12-18T17:50:00Z"/>
          <w:rFonts w:eastAsia="微軟正黑體"/>
        </w:rPr>
      </w:pPr>
      <w:ins w:id="191" w:author="鍾孟軒" w:date="2023-12-18T17:51:00Z">
        <w:r>
          <w:rPr>
            <w:rFonts w:hint="eastAsia"/>
          </w:rPr>
          <w:t>其中</w:t>
        </w:r>
      </w:ins>
      <w:r w:rsidR="00B530E8">
        <w:rPr>
          <w:rFonts w:hint="eastAsia"/>
        </w:rPr>
        <w:t xml:space="preserve"> </w:t>
      </w:r>
      <w:ins w:id="192" w:author="鍾孟軒" w:date="2023-12-18T17:50:00Z">
        <w:r w:rsidRPr="00D2596E">
          <w:rPr>
            <w:rFonts w:hint="eastAsia"/>
          </w:rPr>
          <w:t>(&lt;</w:t>
        </w:r>
        <w:proofErr w:type="spellStart"/>
        <w:r w:rsidRPr="00D2596E">
          <w:rPr>
            <w:rFonts w:hint="eastAsia"/>
          </w:rPr>
          <w:t>FUNC_inter</w:t>
        </w:r>
        <w:proofErr w:type="spellEnd"/>
        <w:r w:rsidRPr="00D2596E">
          <w:rPr>
            <w:rFonts w:hint="eastAsia"/>
          </w:rPr>
          <w:t>&gt;</w:t>
        </w:r>
        <w:r w:rsidRPr="00D2596E">
          <w:rPr>
            <w:rFonts w:hint="eastAsia"/>
          </w:rPr>
          <w:t>不論</w:t>
        </w:r>
        <w:r w:rsidRPr="00D2596E">
          <w:rPr>
            <w:rFonts w:hint="eastAsia"/>
          </w:rPr>
          <w:t>&lt;/</w:t>
        </w:r>
        <w:proofErr w:type="spellStart"/>
        <w:r w:rsidRPr="00D2596E">
          <w:rPr>
            <w:rFonts w:hint="eastAsia"/>
          </w:rPr>
          <w:t>FUNC_inter</w:t>
        </w:r>
        <w:proofErr w:type="spellEnd"/>
        <w:r w:rsidRPr="00D2596E">
          <w:rPr>
            <w:rFonts w:hint="eastAsia"/>
          </w:rPr>
          <w:t>&gt;|&lt;MODIFIER&gt;</w:t>
        </w:r>
        <w:r w:rsidRPr="00D2596E">
          <w:rPr>
            <w:rFonts w:hint="eastAsia"/>
          </w:rPr>
          <w:t>無論</w:t>
        </w:r>
        <w:r w:rsidRPr="00D2596E">
          <w:rPr>
            <w:rFonts w:hint="eastAsia"/>
          </w:rPr>
          <w:t>&lt;/MODIFIER&gt;)</w:t>
        </w:r>
      </w:ins>
      <w:ins w:id="193" w:author="鍾孟軒" w:date="2023-12-18T17:54:00Z">
        <w:r>
          <w:rPr>
            <w:rFonts w:hint="eastAsia"/>
          </w:rPr>
          <w:t>，</w:t>
        </w:r>
        <w:r w:rsidRPr="00CD5A27">
          <w:t>「</w:t>
        </w:r>
        <w:r>
          <w:rPr>
            <w:rFonts w:hint="eastAsia"/>
          </w:rPr>
          <w:t>不論</w:t>
        </w:r>
        <w:r>
          <w:rPr>
            <w:rFonts w:ascii="微軟正黑體" w:eastAsia="微軟正黑體" w:hAnsi="微軟正黑體" w:hint="eastAsia"/>
          </w:rPr>
          <w:t>」</w:t>
        </w:r>
        <w:r>
          <w:rPr>
            <w:rFonts w:hint="eastAsia"/>
          </w:rPr>
          <w:t>和</w:t>
        </w:r>
        <w:r>
          <w:rPr>
            <w:rFonts w:ascii="微軟正黑體" w:eastAsia="微軟正黑體" w:hAnsi="微軟正黑體" w:hint="eastAsia"/>
          </w:rPr>
          <w:t>「</w:t>
        </w:r>
        <w:r w:rsidRPr="00B93880">
          <w:rPr>
            <w:rFonts w:ascii="楷體-繁" w:hAnsi="楷體-繁" w:hint="eastAsia"/>
          </w:rPr>
          <w:t>無論」兩個</w:t>
        </w:r>
        <w:r w:rsidRPr="00D2596E">
          <w:rPr>
            <w:rFonts w:hint="eastAsia"/>
          </w:rPr>
          <w:t>帶詞性標記字串</w:t>
        </w:r>
      </w:ins>
      <w:ins w:id="194" w:author="鍾孟軒" w:date="2023-12-18T17:55:00Z">
        <w:r>
          <w:rPr>
            <w:rFonts w:hint="eastAsia"/>
          </w:rPr>
          <w:t>，</w:t>
        </w:r>
      </w:ins>
      <w:ins w:id="195" w:author="鍾孟軒" w:date="2023-12-18T17:54:00Z">
        <w:r w:rsidRPr="00D2596E">
          <w:rPr>
            <w:rFonts w:hint="eastAsia"/>
          </w:rPr>
          <w:t>中間</w:t>
        </w:r>
      </w:ins>
      <w:ins w:id="196" w:author="鍾孟軒" w:date="2023-12-18T17:55:00Z">
        <w:r>
          <w:rPr>
            <w:rFonts w:hint="eastAsia"/>
          </w:rPr>
          <w:t>的</w:t>
        </w:r>
      </w:ins>
      <w:r w:rsidR="00B530E8">
        <w:rPr>
          <w:rFonts w:hint="eastAsia"/>
        </w:rPr>
        <w:t xml:space="preserve"> </w:t>
      </w:r>
      <w:ins w:id="197" w:author="鍾孟軒" w:date="2023-12-18T17:54:00Z">
        <w:r w:rsidRPr="00D2596E">
          <w:rPr>
            <w:rFonts w:hint="eastAsia"/>
          </w:rPr>
          <w:t>「</w:t>
        </w:r>
        <w:r w:rsidRPr="00D2596E">
          <w:rPr>
            <w:rFonts w:hint="eastAsia"/>
          </w:rPr>
          <w:t>|</w:t>
        </w:r>
        <w:r w:rsidRPr="00D2596E">
          <w:rPr>
            <w:rFonts w:hint="eastAsia"/>
          </w:rPr>
          <w:t>」</w:t>
        </w:r>
      </w:ins>
      <w:r w:rsidR="00B530E8">
        <w:rPr>
          <w:rFonts w:hint="eastAsia"/>
        </w:rPr>
        <w:t xml:space="preserve"> </w:t>
      </w:r>
      <w:ins w:id="198" w:author="鍾孟軒" w:date="2023-12-18T17:54:00Z">
        <w:r w:rsidRPr="00D2596E">
          <w:rPr>
            <w:rFonts w:hint="eastAsia"/>
          </w:rPr>
          <w:t>符號意指</w:t>
        </w:r>
      </w:ins>
      <w:ins w:id="199" w:author="鍾孟軒" w:date="2023-12-19T17:59:00Z">
        <w:r w:rsidR="004255D4">
          <w:rPr>
            <w:rFonts w:hint="eastAsia"/>
          </w:rPr>
          <w:t xml:space="preserve"> </w:t>
        </w:r>
        <w:r w:rsidR="004255D4" w:rsidRPr="00D13028">
          <w:rPr>
            <w:rFonts w:hint="eastAsia"/>
            <w:color w:val="000000" w:themeColor="text1"/>
          </w:rPr>
          <w:t>"</w:t>
        </w:r>
        <w:r w:rsidR="004255D4">
          <w:rPr>
            <w:color w:val="000000" w:themeColor="text1"/>
          </w:rPr>
          <w:t>or</w:t>
        </w:r>
        <w:r w:rsidR="004255D4" w:rsidRPr="00D13028">
          <w:rPr>
            <w:rFonts w:hint="eastAsia"/>
            <w:color w:val="000000" w:themeColor="text1"/>
          </w:rPr>
          <w:t>"</w:t>
        </w:r>
      </w:ins>
      <w:ins w:id="200" w:author="鍾孟軒" w:date="2023-12-18T17:56:00Z">
        <w:r>
          <w:rPr>
            <w:rFonts w:hint="eastAsia"/>
          </w:rPr>
          <w:t>，也就是</w:t>
        </w:r>
      </w:ins>
      <w:ins w:id="201" w:author="鍾孟軒" w:date="2023-12-18T17:51:00Z">
        <w:r>
          <w:rPr>
            <w:rFonts w:hint="eastAsia"/>
          </w:rPr>
          <w:t>句中可以出現</w:t>
        </w:r>
        <w:r w:rsidRPr="00CD5A27">
          <w:t>「</w:t>
        </w:r>
        <w:r>
          <w:rPr>
            <w:rFonts w:hint="eastAsia"/>
          </w:rPr>
          <w:t>不論</w:t>
        </w:r>
        <w:r>
          <w:rPr>
            <w:rFonts w:ascii="微軟正黑體" w:eastAsia="微軟正黑體" w:hAnsi="微軟正黑體" w:hint="eastAsia"/>
          </w:rPr>
          <w:t>」</w:t>
        </w:r>
      </w:ins>
      <w:ins w:id="202" w:author="鍾孟軒" w:date="2023-12-18T17:52:00Z">
        <w:r>
          <w:rPr>
            <w:rFonts w:hint="eastAsia"/>
          </w:rPr>
          <w:t>或者</w:t>
        </w:r>
        <w:r w:rsidRPr="006F2489">
          <w:rPr>
            <w:rFonts w:ascii="楷體-繁" w:hAnsi="楷體-繁" w:hint="eastAsia"/>
          </w:rPr>
          <w:t>「無論」，</w:t>
        </w:r>
      </w:ins>
      <w:ins w:id="203" w:author="鍾孟軒" w:date="2023-12-18T17:56:00Z">
        <w:r w:rsidRPr="006F2489">
          <w:rPr>
            <w:rFonts w:ascii="楷體-繁" w:hAnsi="楷體-繁" w:hint="eastAsia"/>
          </w:rPr>
          <w:t>而此段</w:t>
        </w:r>
      </w:ins>
      <w:r w:rsidR="00EA7D57">
        <w:rPr>
          <w:rFonts w:ascii="微軟正黑體" w:eastAsia="微軟正黑體" w:hAnsi="微軟正黑體" w:hint="eastAsia"/>
        </w:rPr>
        <w:t xml:space="preserve"> </w:t>
      </w:r>
      <w:ins w:id="204" w:author="鍾孟軒" w:date="2023-12-18T17:56:00Z">
        <w:r>
          <w:rPr>
            <w:rFonts w:hint="eastAsia"/>
            <w:color w:val="000000" w:themeColor="text1"/>
          </w:rPr>
          <w:t>regex</w:t>
        </w:r>
      </w:ins>
      <w:r w:rsidR="00EA7D57">
        <w:rPr>
          <w:color w:val="000000" w:themeColor="text1"/>
        </w:rPr>
        <w:t xml:space="preserve"> </w:t>
      </w:r>
      <w:ins w:id="205" w:author="鍾孟軒" w:date="2023-12-18T17:56:00Z">
        <w:r>
          <w:rPr>
            <w:rFonts w:hint="eastAsia"/>
            <w:color w:val="000000" w:themeColor="text1"/>
          </w:rPr>
          <w:t>表示式中</w:t>
        </w:r>
      </w:ins>
      <w:ins w:id="206" w:author="鍾孟軒" w:date="2023-12-18T17:57:00Z">
        <w:r>
          <w:rPr>
            <w:rFonts w:hint="eastAsia"/>
            <w:color w:val="000000" w:themeColor="text1"/>
          </w:rPr>
          <w:t>加上</w:t>
        </w:r>
      </w:ins>
      <w:ins w:id="207" w:author="鍾孟軒" w:date="2023-12-18T17:56:00Z">
        <w:r>
          <w:rPr>
            <w:rFonts w:hint="eastAsia"/>
            <w:color w:val="000000" w:themeColor="text1"/>
          </w:rPr>
          <w:t>的</w:t>
        </w:r>
      </w:ins>
      <w:ins w:id="208" w:author="鍾孟軒" w:date="2023-12-18T17:57:00Z">
        <w:r>
          <w:rPr>
            <w:rFonts w:hint="eastAsia"/>
            <w:color w:val="000000" w:themeColor="text1"/>
          </w:rPr>
          <w:t>一段</w:t>
        </w:r>
      </w:ins>
      <w:ins w:id="209" w:author="鍾孟軒" w:date="2023-12-18T17:54:00Z">
        <w:r>
          <w:rPr>
            <w:rFonts w:eastAsia="微軟正黑體"/>
          </w:rPr>
          <w:t xml:space="preserve"> </w:t>
        </w:r>
      </w:ins>
      <w:ins w:id="210" w:author="鍾孟軒" w:date="2023-12-18T17:50:00Z">
        <w:r w:rsidRPr="00D2596E">
          <w:rPr>
            <w:rFonts w:hint="eastAsia"/>
          </w:rPr>
          <w:t>(&lt;AUX&gt;</w:t>
        </w:r>
        <w:r w:rsidRPr="00D2596E">
          <w:rPr>
            <w:rFonts w:hint="eastAsia"/>
          </w:rPr>
          <w:t>是</w:t>
        </w:r>
        <w:r w:rsidRPr="00D2596E">
          <w:rPr>
            <w:rFonts w:hint="eastAsia"/>
          </w:rPr>
          <w:t>&lt;/AUX&gt;)?</w:t>
        </w:r>
      </w:ins>
      <w:ins w:id="211" w:author="鍾孟軒" w:date="2023-12-18T18:02:00Z">
        <w:r w:rsidR="00176024">
          <w:rPr>
            <w:rFonts w:hint="eastAsia"/>
          </w:rPr>
          <w:t>，</w:t>
        </w:r>
      </w:ins>
      <w:ins w:id="212" w:author="鍾孟軒" w:date="2023-12-18T18:39:00Z">
        <w:r w:rsidR="00E83561">
          <w:rPr>
            <w:rFonts w:hint="eastAsia"/>
          </w:rPr>
          <w:t>意指</w:t>
        </w:r>
      </w:ins>
      <w:ins w:id="213" w:author="鍾孟軒" w:date="2023-12-18T18:02:00Z">
        <w:r w:rsidR="00176024">
          <w:rPr>
            <w:rFonts w:hint="eastAsia"/>
          </w:rPr>
          <w:t>助詞</w:t>
        </w:r>
        <w:r w:rsidR="00176024">
          <w:rPr>
            <w:rFonts w:ascii="微軟正黑體" w:eastAsia="微軟正黑體" w:hAnsi="微軟正黑體" w:hint="eastAsia"/>
          </w:rPr>
          <w:t>「</w:t>
        </w:r>
        <w:r w:rsidR="00176024">
          <w:rPr>
            <w:rFonts w:hint="eastAsia"/>
          </w:rPr>
          <w:t>是</w:t>
        </w:r>
        <w:r w:rsidR="00176024">
          <w:rPr>
            <w:rFonts w:ascii="微軟正黑體" w:eastAsia="微軟正黑體" w:hAnsi="微軟正黑體" w:hint="eastAsia"/>
          </w:rPr>
          <w:t>」</w:t>
        </w:r>
        <w:r w:rsidR="00176024">
          <w:rPr>
            <w:rFonts w:hint="eastAsia"/>
          </w:rPr>
          <w:t>不一定需要出現</w:t>
        </w:r>
      </w:ins>
      <w:ins w:id="214" w:author="鍾孟軒" w:date="2023-12-18T18:03:00Z">
        <w:r w:rsidR="00176024">
          <w:rPr>
            <w:rFonts w:hint="eastAsia"/>
          </w:rPr>
          <w:t>。</w:t>
        </w:r>
      </w:ins>
      <w:ins w:id="215" w:author="鍾孟軒" w:date="2023-12-18T18:39:00Z">
        <w:r w:rsidR="00133999">
          <w:rPr>
            <w:rFonts w:hint="eastAsia"/>
          </w:rPr>
          <w:t>而</w:t>
        </w:r>
      </w:ins>
      <w:ins w:id="216" w:author="鍾孟軒" w:date="2023-12-18T18:40:00Z">
        <w:r w:rsidR="00133999">
          <w:rPr>
            <w:rFonts w:hint="eastAsia"/>
          </w:rPr>
          <w:t>原本的</w:t>
        </w:r>
      </w:ins>
      <w:r w:rsidR="00EA7D57">
        <w:rPr>
          <w:rFonts w:hint="eastAsia"/>
        </w:rPr>
        <w:t xml:space="preserve"> </w:t>
      </w:r>
      <w:ins w:id="217" w:author="鍾孟軒" w:date="2023-12-18T18:39:00Z">
        <w:r w:rsidR="00133999" w:rsidRPr="00133999">
          <w:t>&lt;</w:t>
        </w:r>
        <w:proofErr w:type="spellStart"/>
        <w:r w:rsidR="00133999" w:rsidRPr="00133999">
          <w:t>CLAUSE_WhoQ</w:t>
        </w:r>
        <w:proofErr w:type="spellEnd"/>
        <w:r w:rsidR="00133999" w:rsidRPr="00133999">
          <w:t>&gt;[^&lt;]+&lt;/</w:t>
        </w:r>
        <w:proofErr w:type="spellStart"/>
        <w:r w:rsidR="00133999" w:rsidRPr="00133999">
          <w:t>CLAUSE_WhoQ</w:t>
        </w:r>
        <w:proofErr w:type="spellEnd"/>
        <w:r w:rsidR="00133999" w:rsidRPr="00133999">
          <w:t>&gt;</w:t>
        </w:r>
      </w:ins>
      <w:r w:rsidR="00EA7D57">
        <w:t xml:space="preserve"> </w:t>
      </w:r>
      <w:ins w:id="218" w:author="鍾孟軒" w:date="2023-12-18T18:40:00Z">
        <w:r w:rsidR="00133999">
          <w:rPr>
            <w:rFonts w:hint="eastAsia"/>
          </w:rPr>
          <w:t>意指所有符合</w:t>
        </w:r>
      </w:ins>
      <w:r w:rsidR="00EA7D57">
        <w:rPr>
          <w:rFonts w:hint="eastAsia"/>
        </w:rPr>
        <w:t xml:space="preserve"> </w:t>
      </w:r>
      <w:ins w:id="219" w:author="鍾孟軒" w:date="2023-12-18T18:40:00Z">
        <w:r w:rsidR="00133999" w:rsidRPr="00133999">
          <w:lastRenderedPageBreak/>
          <w:t>&lt;</w:t>
        </w:r>
        <w:proofErr w:type="spellStart"/>
        <w:r w:rsidR="00133999" w:rsidRPr="00133999">
          <w:t>CLAUSE_WhoQ</w:t>
        </w:r>
        <w:proofErr w:type="spellEnd"/>
        <w:r w:rsidR="00133999" w:rsidRPr="00133999">
          <w:t>&gt;</w:t>
        </w:r>
      </w:ins>
      <w:r w:rsidR="00EA7D57">
        <w:t xml:space="preserve"> </w:t>
      </w:r>
      <w:ins w:id="220" w:author="鍾孟軒" w:date="2023-12-18T18:40:00Z">
        <w:r w:rsidR="00133999">
          <w:rPr>
            <w:rFonts w:hint="eastAsia"/>
          </w:rPr>
          <w:t>詞性的</w:t>
        </w:r>
      </w:ins>
      <w:ins w:id="221" w:author="鍾孟軒" w:date="2023-12-18T18:41:00Z">
        <w:r w:rsidR="00133999">
          <w:rPr>
            <w:rFonts w:hint="eastAsia"/>
          </w:rPr>
          <w:t>任意字詞都會被判讀，</w:t>
        </w:r>
      </w:ins>
      <w:ins w:id="222" w:author="鍾孟軒" w:date="2023-12-18T18:42:00Z">
        <w:r w:rsidR="00133999">
          <w:rPr>
            <w:rFonts w:hint="eastAsia"/>
          </w:rPr>
          <w:t>在這裡為符合本研究關於中文</w:t>
        </w:r>
      </w:ins>
      <w:r w:rsidR="00EA7D57">
        <w:rPr>
          <w:rFonts w:hint="eastAsia"/>
        </w:rPr>
        <w:t xml:space="preserve"> </w:t>
      </w:r>
      <w:proofErr w:type="spellStart"/>
      <w:ins w:id="223" w:author="鍾孟軒" w:date="2023-12-18T18:42:00Z">
        <w:r w:rsidR="00133999" w:rsidRPr="00FA0B7C">
          <w:rPr>
            <w:rFonts w:hint="eastAsia"/>
            <w:i/>
            <w:iCs/>
          </w:rPr>
          <w:t>wh</w:t>
        </w:r>
      </w:ins>
      <w:proofErr w:type="spellEnd"/>
      <w:r w:rsidR="00EA7D57">
        <w:t xml:space="preserve"> </w:t>
      </w:r>
      <w:ins w:id="224" w:author="鍾孟軒" w:date="2023-12-18T18:42:00Z">
        <w:r w:rsidR="00133999">
          <w:rPr>
            <w:rFonts w:hint="eastAsia"/>
          </w:rPr>
          <w:t>詞</w:t>
        </w:r>
        <w:r w:rsidR="00133999" w:rsidRPr="006F2489">
          <w:rPr>
            <w:rFonts w:ascii="楷體-繁" w:hAnsi="楷體-繁" w:hint="eastAsia"/>
          </w:rPr>
          <w:t>「誰」的主題</w:t>
        </w:r>
      </w:ins>
      <w:ins w:id="225" w:author="鍾孟軒" w:date="2023-12-18T18:43:00Z">
        <w:r w:rsidR="00133999" w:rsidRPr="006F2489">
          <w:rPr>
            <w:rFonts w:ascii="楷體-繁" w:hAnsi="楷體-繁" w:hint="eastAsia"/>
          </w:rPr>
          <w:t>，將</w:t>
        </w:r>
      </w:ins>
      <w:ins w:id="226" w:author="鍾孟軒" w:date="2023-12-18T18:44:00Z">
        <w:r w:rsidR="00133999" w:rsidRPr="006F2489">
          <w:rPr>
            <w:rFonts w:ascii="楷體-繁" w:hAnsi="楷體-繁" w:hint="eastAsia"/>
          </w:rPr>
          <w:t>詞性</w:t>
        </w:r>
      </w:ins>
      <w:r w:rsidR="00EA7D57">
        <w:rPr>
          <w:rFonts w:ascii="微軟正黑體" w:eastAsia="微軟正黑體" w:hAnsi="微軟正黑體" w:hint="eastAsia"/>
        </w:rPr>
        <w:t xml:space="preserve"> </w:t>
      </w:r>
      <w:ins w:id="227" w:author="鍾孟軒" w:date="2023-12-18T18:43:00Z">
        <w:r w:rsidR="00133999" w:rsidRPr="00133999">
          <w:t>&lt;</w:t>
        </w:r>
        <w:proofErr w:type="spellStart"/>
        <w:r w:rsidR="00133999" w:rsidRPr="00133999">
          <w:t>CLAUSE_WhoQ</w:t>
        </w:r>
        <w:proofErr w:type="spellEnd"/>
        <w:r w:rsidR="00133999" w:rsidRPr="00133999">
          <w:t>&gt;</w:t>
        </w:r>
      </w:ins>
      <w:r w:rsidR="00EA7D57">
        <w:t xml:space="preserve"> </w:t>
      </w:r>
      <w:ins w:id="228" w:author="鍾孟軒" w:date="2023-12-18T18:44:00Z">
        <w:r w:rsidR="00133999">
          <w:rPr>
            <w:rFonts w:hint="eastAsia"/>
          </w:rPr>
          <w:t>之間由</w:t>
        </w:r>
      </w:ins>
      <w:ins w:id="229" w:author="鍾孟軒" w:date="2023-12-18T18:45:00Z">
        <w:r w:rsidR="00133999">
          <w:rPr>
            <w:rFonts w:hint="eastAsia"/>
          </w:rPr>
          <w:t>任意字詞</w:t>
        </w:r>
      </w:ins>
      <w:r w:rsidR="00EA7D57">
        <w:rPr>
          <w:rFonts w:hint="eastAsia"/>
        </w:rPr>
        <w:t xml:space="preserve"> </w:t>
      </w:r>
      <w:ins w:id="230" w:author="鍾孟軒" w:date="2023-12-18T18:44:00Z">
        <w:r w:rsidR="00133999">
          <w:rPr>
            <w:rFonts w:ascii="微軟正黑體" w:eastAsia="微軟正黑體" w:hAnsi="微軟正黑體" w:hint="eastAsia"/>
          </w:rPr>
          <w:t>「</w:t>
        </w:r>
        <w:r w:rsidR="00133999" w:rsidRPr="00133999">
          <w:t>[^&lt;]+</w:t>
        </w:r>
        <w:r w:rsidR="00133999">
          <w:rPr>
            <w:rFonts w:ascii="微軟正黑體" w:eastAsia="微軟正黑體" w:hAnsi="微軟正黑體" w:hint="eastAsia"/>
          </w:rPr>
          <w:t>」</w:t>
        </w:r>
      </w:ins>
      <w:r w:rsidR="00EA7D57">
        <w:rPr>
          <w:rFonts w:ascii="微軟正黑體" w:eastAsia="微軟正黑體" w:hAnsi="微軟正黑體" w:hint="eastAsia"/>
        </w:rPr>
        <w:t xml:space="preserve"> </w:t>
      </w:r>
      <w:ins w:id="231" w:author="鍾孟軒" w:date="2023-12-18T18:44:00Z">
        <w:r w:rsidR="00133999">
          <w:rPr>
            <w:rFonts w:hint="eastAsia"/>
          </w:rPr>
          <w:t>改為</w:t>
        </w:r>
      </w:ins>
      <w:ins w:id="232" w:author="鍾孟軒" w:date="2023-12-18T18:45:00Z">
        <w:r w:rsidR="00133999">
          <w:rPr>
            <w:rFonts w:hint="eastAsia"/>
          </w:rPr>
          <w:t>僅限字串</w:t>
        </w:r>
        <w:r w:rsidR="00133999" w:rsidRPr="00BC5F30">
          <w:rPr>
            <w:rFonts w:ascii="楷體-繁" w:hAnsi="楷體-繁" w:hint="eastAsia"/>
          </w:rPr>
          <w:t>「誰」</w:t>
        </w:r>
        <w:r w:rsidR="00133999">
          <w:rPr>
            <w:rFonts w:ascii="微軟正黑體" w:eastAsia="微軟正黑體" w:hAnsi="微軟正黑體" w:hint="eastAsia"/>
          </w:rPr>
          <w:t>。</w:t>
        </w:r>
        <w:r w:rsidR="00133999" w:rsidRPr="006F2489">
          <w:rPr>
            <w:rFonts w:ascii="楷體-繁" w:hAnsi="楷體-繁" w:hint="eastAsia"/>
          </w:rPr>
          <w:t>最後</w:t>
        </w:r>
      </w:ins>
      <w:ins w:id="233" w:author="鍾孟軒" w:date="2023-12-18T18:46:00Z">
        <w:r w:rsidR="00133999" w:rsidRPr="006F2489">
          <w:rPr>
            <w:rFonts w:ascii="楷體-繁" w:hAnsi="楷體-繁" w:hint="eastAsia"/>
          </w:rPr>
          <w:t>，動詞</w:t>
        </w:r>
        <w:r w:rsidR="00133999">
          <w:rPr>
            <w:rFonts w:ascii="微軟正黑體" w:eastAsia="微軟正黑體" w:hAnsi="微軟正黑體" w:hint="eastAsia"/>
          </w:rPr>
          <w:t>「</w:t>
        </w:r>
        <w:r w:rsidR="00133999">
          <w:rPr>
            <w:rFonts w:hint="eastAsia"/>
          </w:rPr>
          <w:t>當權</w:t>
        </w:r>
        <w:r w:rsidR="00133999">
          <w:rPr>
            <w:rFonts w:ascii="微軟正黑體" w:eastAsia="微軟正黑體" w:hAnsi="微軟正黑體" w:hint="eastAsia"/>
          </w:rPr>
          <w:t>」</w:t>
        </w:r>
        <w:r w:rsidR="00133999" w:rsidRPr="006F2489">
          <w:rPr>
            <w:rFonts w:ascii="楷體-繁" w:hAnsi="楷體-繁" w:hint="eastAsia"/>
          </w:rPr>
          <w:t>並不是本句型必要出現的動詞，故在此</w:t>
        </w:r>
        <w:r w:rsidR="00133999">
          <w:rPr>
            <w:rFonts w:eastAsia="微軟正黑體" w:hint="cs"/>
          </w:rPr>
          <w:t>r</w:t>
        </w:r>
        <w:r w:rsidR="00133999">
          <w:rPr>
            <w:rFonts w:eastAsia="微軟正黑體"/>
          </w:rPr>
          <w:t>egex</w:t>
        </w:r>
        <w:r w:rsidR="00133999" w:rsidRPr="006F2489">
          <w:rPr>
            <w:rFonts w:ascii="楷體-繁" w:hAnsi="楷體-繁" w:hint="eastAsia"/>
          </w:rPr>
          <w:t>表示式將其刪減。</w:t>
        </w:r>
      </w:ins>
    </w:p>
    <w:p w14:paraId="29BD0114" w14:textId="77777777" w:rsidR="00D2596E" w:rsidRDefault="00D2596E" w:rsidP="00303126">
      <w:pPr>
        <w:ind w:firstLine="0"/>
      </w:pPr>
    </w:p>
    <w:p w14:paraId="533D619B" w14:textId="77777777" w:rsidR="00303126" w:rsidRPr="000431C6" w:rsidRDefault="00303126" w:rsidP="00303126">
      <w:pPr>
        <w:ind w:firstLine="0"/>
        <w:rPr>
          <w:color w:val="000000" w:themeColor="text1"/>
        </w:rPr>
      </w:pPr>
      <w:r w:rsidRPr="000431C6">
        <w:rPr>
          <w:color w:val="000000" w:themeColor="text1"/>
        </w:rPr>
        <w:t>給定例句以後，系統自動設定完成表層的結構呈現以及深層的語意解釋邏輯式。此時點擊頁面左上角的</w:t>
      </w:r>
      <w:r w:rsidRPr="000431C6">
        <w:rPr>
          <w:color w:val="000000" w:themeColor="text1"/>
        </w:rPr>
        <w:t xml:space="preserve"> Home </w:t>
      </w:r>
      <w:r w:rsidRPr="000431C6">
        <w:rPr>
          <w:color w:val="000000" w:themeColor="text1"/>
        </w:rPr>
        <w:t>圖示，回到最上層，選擇下載系統自動生成以</w:t>
      </w:r>
      <w:r w:rsidRPr="000431C6">
        <w:rPr>
          <w:color w:val="000000" w:themeColor="text1"/>
        </w:rPr>
        <w:t xml:space="preserve"> Python </w:t>
      </w:r>
      <w:r w:rsidRPr="000431C6">
        <w:rPr>
          <w:color w:val="000000" w:themeColor="text1"/>
        </w:rPr>
        <w:t>程式語言執行的範本。</w:t>
      </w:r>
    </w:p>
    <w:p w14:paraId="74D667A0" w14:textId="77777777" w:rsidR="00303126" w:rsidRPr="00F22FCB" w:rsidRDefault="00303126" w:rsidP="00271E0B">
      <w:pPr>
        <w:ind w:firstLine="0"/>
        <w:rPr>
          <w:color w:val="FF0000"/>
        </w:rPr>
      </w:pPr>
    </w:p>
    <w:p w14:paraId="605249AD" w14:textId="5A878CAA" w:rsidR="00303126" w:rsidRDefault="00A14BD0" w:rsidP="0076629C">
      <w:pPr>
        <w:ind w:firstLine="0"/>
        <w:jc w:val="center"/>
      </w:pPr>
      <w:ins w:id="234" w:author="鍾孟軒" w:date="2023-12-18T19:10:00Z">
        <w:r w:rsidRPr="00A14BD0">
          <w:rPr>
            <w:noProof/>
          </w:rPr>
          <w:drawing>
            <wp:inline distT="0" distB="0" distL="0" distR="0" wp14:anchorId="30CA16F8" wp14:editId="53E0089A">
              <wp:extent cx="5410669" cy="1714649"/>
              <wp:effectExtent l="0" t="0" r="0" b="0"/>
              <wp:docPr id="20854030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03014" name=""/>
                      <pic:cNvPicPr/>
                    </pic:nvPicPr>
                    <pic:blipFill>
                      <a:blip r:embed="rId45"/>
                      <a:stretch>
                        <a:fillRect/>
                      </a:stretch>
                    </pic:blipFill>
                    <pic:spPr>
                      <a:xfrm>
                        <a:off x="0" y="0"/>
                        <a:ext cx="5410669" cy="1714649"/>
                      </a:xfrm>
                      <a:prstGeom prst="rect">
                        <a:avLst/>
                      </a:prstGeom>
                    </pic:spPr>
                  </pic:pic>
                </a:graphicData>
              </a:graphic>
            </wp:inline>
          </w:drawing>
        </w:r>
      </w:ins>
    </w:p>
    <w:p w14:paraId="4FE168E8" w14:textId="646D3395" w:rsidR="00303126" w:rsidRPr="000431C6" w:rsidRDefault="00303126" w:rsidP="00303126">
      <w:pPr>
        <w:ind w:firstLine="0"/>
        <w:jc w:val="center"/>
        <w:rPr>
          <w:color w:val="000000" w:themeColor="text1"/>
        </w:rPr>
      </w:pPr>
      <w:r w:rsidRPr="000431C6">
        <w:rPr>
          <w:color w:val="000000" w:themeColor="text1"/>
        </w:rPr>
        <w:t>圖</w:t>
      </w:r>
      <w:r w:rsidR="00A14BD0">
        <w:rPr>
          <w:rFonts w:hint="eastAsia"/>
          <w:color w:val="000000" w:themeColor="text1"/>
        </w:rPr>
        <w:t>十</w:t>
      </w:r>
      <w:r w:rsidRPr="000431C6">
        <w:rPr>
          <w:color w:val="000000" w:themeColor="text1"/>
        </w:rPr>
        <w:t>：</w:t>
      </w:r>
      <w:r w:rsidRPr="000431C6">
        <w:rPr>
          <w:rFonts w:hint="eastAsia"/>
          <w:color w:val="000000" w:themeColor="text1"/>
        </w:rPr>
        <w:t>下載</w:t>
      </w:r>
      <w:r w:rsidR="00A14BD0" w:rsidRPr="000431C6">
        <w:rPr>
          <w:rFonts w:hint="eastAsia"/>
          <w:color w:val="000000" w:themeColor="text1"/>
        </w:rPr>
        <w:t>「</w:t>
      </w:r>
      <w:r w:rsidR="00A14BD0" w:rsidRPr="002B5F93">
        <w:rPr>
          <w:rFonts w:hint="eastAsia"/>
        </w:rPr>
        <w:t>無論誰當權</w:t>
      </w:r>
      <w:r w:rsidR="00A14BD0" w:rsidRPr="000431C6">
        <w:rPr>
          <w:rFonts w:hint="eastAsia"/>
          <w:color w:val="000000" w:themeColor="text1"/>
        </w:rPr>
        <w:t>」</w:t>
      </w:r>
      <w:r w:rsidRPr="000431C6">
        <w:rPr>
          <w:color w:val="000000" w:themeColor="text1"/>
        </w:rPr>
        <w:t>Python</w:t>
      </w:r>
      <w:r w:rsidRPr="000431C6">
        <w:rPr>
          <w:rFonts w:hint="eastAsia"/>
          <w:color w:val="000000" w:themeColor="text1"/>
        </w:rPr>
        <w:t>程式語言執行範本</w:t>
      </w:r>
    </w:p>
    <w:p w14:paraId="15827E2D" w14:textId="77777777" w:rsidR="00303126" w:rsidRDefault="00303126" w:rsidP="00303126">
      <w:pPr>
        <w:ind w:firstLine="0"/>
      </w:pPr>
    </w:p>
    <w:p w14:paraId="4A2F3B6B" w14:textId="68B8A9E4" w:rsidR="00303126" w:rsidRPr="000431C6" w:rsidRDefault="00303126" w:rsidP="00303126">
      <w:pPr>
        <w:ind w:firstLine="0"/>
        <w:rPr>
          <w:color w:val="000000" w:themeColor="text1"/>
        </w:rPr>
      </w:pPr>
      <w:r w:rsidRPr="000431C6">
        <w:rPr>
          <w:color w:val="000000" w:themeColor="text1"/>
        </w:rPr>
        <w:t>範本下載後為一</w:t>
      </w:r>
      <w:r w:rsidRPr="000431C6">
        <w:rPr>
          <w:color w:val="000000" w:themeColor="text1"/>
        </w:rPr>
        <w:t xml:space="preserve"> zip </w:t>
      </w:r>
      <w:r w:rsidRPr="000431C6">
        <w:rPr>
          <w:color w:val="000000" w:themeColor="text1"/>
        </w:rPr>
        <w:t>格式的檔案</w:t>
      </w:r>
      <w:r w:rsidRPr="000431C6">
        <w:rPr>
          <w:rFonts w:hint="eastAsia"/>
          <w:color w:val="000000" w:themeColor="text1"/>
        </w:rPr>
        <w:t>如圖</w:t>
      </w:r>
      <w:r w:rsidR="001523AA">
        <w:rPr>
          <w:rFonts w:hint="eastAsia"/>
          <w:color w:val="000000" w:themeColor="text1"/>
        </w:rPr>
        <w:t>十</w:t>
      </w:r>
      <w:r w:rsidR="00A14BD0">
        <w:rPr>
          <w:rFonts w:hint="eastAsia"/>
          <w:color w:val="000000" w:themeColor="text1"/>
        </w:rPr>
        <w:t>一</w:t>
      </w:r>
      <w:r w:rsidRPr="000431C6">
        <w:rPr>
          <w:color w:val="000000" w:themeColor="text1"/>
        </w:rPr>
        <w:t>，將之解壓縮得到一與專案名稱同名的</w:t>
      </w:r>
      <w:r w:rsidRPr="000431C6">
        <w:rPr>
          <w:color w:val="000000" w:themeColor="text1"/>
        </w:rPr>
        <w:t xml:space="preserve"> </w:t>
      </w:r>
      <w:proofErr w:type="spellStart"/>
      <w:r w:rsidR="00524B57" w:rsidRPr="00524B57">
        <w:rPr>
          <w:color w:val="000000" w:themeColor="text1"/>
        </w:rPr>
        <w:t>shei_sinica</w:t>
      </w:r>
      <w:proofErr w:type="spellEnd"/>
      <w:r w:rsidRPr="000431C6">
        <w:rPr>
          <w:color w:val="000000" w:themeColor="text1"/>
        </w:rPr>
        <w:t>目錄：</w:t>
      </w:r>
    </w:p>
    <w:p w14:paraId="1107651F" w14:textId="77777777" w:rsidR="00303126" w:rsidRDefault="00303126" w:rsidP="00726DCF">
      <w:pPr>
        <w:ind w:firstLine="0"/>
      </w:pPr>
    </w:p>
    <w:p w14:paraId="63BF034B" w14:textId="272C3DFE" w:rsidR="00303126" w:rsidRDefault="00A14BD0" w:rsidP="00303126">
      <w:pPr>
        <w:pStyle w:val="aff4"/>
        <w:ind w:firstLine="0"/>
        <w:jc w:val="center"/>
      </w:pPr>
      <w:r w:rsidRPr="00A14BD0">
        <w:rPr>
          <w:noProof/>
        </w:rPr>
        <w:drawing>
          <wp:inline distT="0" distB="0" distL="0" distR="0" wp14:anchorId="468E3198" wp14:editId="581175D9">
            <wp:extent cx="2011854" cy="1135478"/>
            <wp:effectExtent l="0" t="0" r="7620" b="7620"/>
            <wp:docPr id="54715617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56178" name=""/>
                    <pic:cNvPicPr/>
                  </pic:nvPicPr>
                  <pic:blipFill>
                    <a:blip r:embed="rId46"/>
                    <a:stretch>
                      <a:fillRect/>
                    </a:stretch>
                  </pic:blipFill>
                  <pic:spPr>
                    <a:xfrm>
                      <a:off x="0" y="0"/>
                      <a:ext cx="2011854" cy="1135478"/>
                    </a:xfrm>
                    <a:prstGeom prst="rect">
                      <a:avLst/>
                    </a:prstGeom>
                  </pic:spPr>
                </pic:pic>
              </a:graphicData>
            </a:graphic>
          </wp:inline>
        </w:drawing>
      </w:r>
    </w:p>
    <w:p w14:paraId="31EE3475" w14:textId="254EF5DA" w:rsidR="00303126" w:rsidRPr="00884CAA" w:rsidRDefault="00303126" w:rsidP="00303126">
      <w:pPr>
        <w:jc w:val="center"/>
        <w:rPr>
          <w:color w:val="000000" w:themeColor="text1"/>
        </w:rPr>
      </w:pPr>
      <w:r w:rsidRPr="00884CAA">
        <w:rPr>
          <w:color w:val="000000" w:themeColor="text1"/>
        </w:rPr>
        <w:t>圖</w:t>
      </w:r>
      <w:r w:rsidRPr="00884CAA">
        <w:rPr>
          <w:rFonts w:hint="eastAsia"/>
          <w:color w:val="000000" w:themeColor="text1"/>
        </w:rPr>
        <w:t>十</w:t>
      </w:r>
      <w:r w:rsidR="00A14BD0">
        <w:rPr>
          <w:rFonts w:hint="eastAsia"/>
          <w:color w:val="000000" w:themeColor="text1"/>
        </w:rPr>
        <w:t>一</w:t>
      </w:r>
      <w:r w:rsidRPr="00884CAA">
        <w:rPr>
          <w:color w:val="000000" w:themeColor="text1"/>
        </w:rPr>
        <w:t>：</w:t>
      </w:r>
      <w:r w:rsidRPr="00884CAA">
        <w:rPr>
          <w:rFonts w:hint="eastAsia"/>
          <w:color w:val="000000" w:themeColor="text1"/>
        </w:rPr>
        <w:t>解壓縮</w:t>
      </w:r>
      <w:r w:rsidR="00A14BD0" w:rsidRPr="000431C6">
        <w:rPr>
          <w:rFonts w:hint="eastAsia"/>
          <w:color w:val="000000" w:themeColor="text1"/>
        </w:rPr>
        <w:t>「</w:t>
      </w:r>
      <w:r w:rsidR="00A14BD0" w:rsidRPr="002B5F93">
        <w:rPr>
          <w:rFonts w:hint="eastAsia"/>
        </w:rPr>
        <w:t>無論誰當權</w:t>
      </w:r>
      <w:r w:rsidR="00A14BD0" w:rsidRPr="000431C6">
        <w:rPr>
          <w:rFonts w:hint="eastAsia"/>
          <w:color w:val="000000" w:themeColor="text1"/>
        </w:rPr>
        <w:t>」</w:t>
      </w:r>
      <w:r w:rsidRPr="00884CAA">
        <w:rPr>
          <w:color w:val="000000" w:themeColor="text1"/>
        </w:rPr>
        <w:t>Python</w:t>
      </w:r>
      <w:r w:rsidRPr="00884CAA">
        <w:rPr>
          <w:rFonts w:hint="eastAsia"/>
          <w:color w:val="000000" w:themeColor="text1"/>
        </w:rPr>
        <w:t>程式語言執行範本</w:t>
      </w:r>
    </w:p>
    <w:p w14:paraId="1A5F28AD" w14:textId="77777777" w:rsidR="00303126" w:rsidRPr="004C0B95" w:rsidRDefault="00303126" w:rsidP="00303126">
      <w:pPr>
        <w:ind w:firstLine="0"/>
      </w:pPr>
    </w:p>
    <w:p w14:paraId="1E957ACA" w14:textId="42E85918" w:rsidR="00D13028" w:rsidRDefault="00303126" w:rsidP="00D13028">
      <w:pPr>
        <w:ind w:firstLine="0"/>
        <w:rPr>
          <w:ins w:id="235" w:author="鍾孟軒" w:date="2023-12-19T18:04:00Z"/>
          <w:color w:val="000000" w:themeColor="text1"/>
        </w:rPr>
      </w:pPr>
      <w:r w:rsidRPr="0046771A">
        <w:rPr>
          <w:color w:val="000000" w:themeColor="text1"/>
          <w:highlight w:val="yellow"/>
        </w:rPr>
        <w:t>進入</w:t>
      </w:r>
      <w:proofErr w:type="spellStart"/>
      <w:r w:rsidR="00A14BD0" w:rsidRPr="0046771A">
        <w:rPr>
          <w:color w:val="000000" w:themeColor="text1"/>
          <w:highlight w:val="yellow"/>
        </w:rPr>
        <w:t>shei_sinica</w:t>
      </w:r>
      <w:proofErr w:type="spellEnd"/>
      <w:r w:rsidRPr="0046771A">
        <w:rPr>
          <w:color w:val="000000" w:themeColor="text1"/>
          <w:highlight w:val="yellow"/>
        </w:rPr>
        <w:t>目錄，可見一意圖設定目錄、一帳號資訊檔及一主程式。</w:t>
      </w:r>
    </w:p>
    <w:p w14:paraId="1A897562" w14:textId="77777777" w:rsidR="004255D4" w:rsidRPr="00D13028" w:rsidRDefault="004255D4" w:rsidP="00D13028">
      <w:pPr>
        <w:ind w:firstLine="0"/>
        <w:rPr>
          <w:ins w:id="236" w:author="鍾孟軒" w:date="2023-12-19T17:45:00Z"/>
          <w:color w:val="000000" w:themeColor="text1"/>
        </w:rPr>
      </w:pPr>
    </w:p>
    <w:p w14:paraId="243E0421" w14:textId="51986213" w:rsidR="00BB64CE" w:rsidRDefault="004255D4" w:rsidP="00D13028">
      <w:pPr>
        <w:ind w:firstLine="0"/>
        <w:rPr>
          <w:ins w:id="237" w:author="鍾孟軒" w:date="2023-12-19T17:50:00Z"/>
          <w:color w:val="000000" w:themeColor="text1"/>
        </w:rPr>
      </w:pPr>
      <w:ins w:id="238" w:author="鍾孟軒" w:date="2023-12-19T18:04:00Z">
        <w:r>
          <w:rPr>
            <w:rFonts w:hint="eastAsia"/>
            <w:color w:val="000000" w:themeColor="text1"/>
          </w:rPr>
          <w:t>以</w:t>
        </w:r>
      </w:ins>
      <w:ins w:id="239" w:author="鍾孟軒" w:date="2023-12-19T17:45:00Z">
        <w:r w:rsidR="00D13028" w:rsidRPr="00D13028">
          <w:rPr>
            <w:rFonts w:hint="eastAsia"/>
            <w:color w:val="000000" w:themeColor="text1"/>
          </w:rPr>
          <w:t>句子</w:t>
        </w:r>
      </w:ins>
      <w:ins w:id="240" w:author="鍾孟軒" w:date="2023-12-19T17:51:00Z">
        <w:r w:rsidR="00BB64CE" w:rsidRPr="00884CAA">
          <w:rPr>
            <w:rFonts w:hint="eastAsia"/>
            <w:color w:val="000000" w:themeColor="text1"/>
          </w:rPr>
          <w:t>「</w:t>
        </w:r>
        <w:r w:rsidR="00BB64CE" w:rsidRPr="002B5F93">
          <w:rPr>
            <w:rFonts w:hint="eastAsia"/>
          </w:rPr>
          <w:t>無論誰當權</w:t>
        </w:r>
        <w:r w:rsidR="00BB64CE" w:rsidRPr="00884CAA">
          <w:rPr>
            <w:rFonts w:hint="eastAsia"/>
            <w:color w:val="000000" w:themeColor="text1"/>
          </w:rPr>
          <w:t>」</w:t>
        </w:r>
      </w:ins>
      <w:ins w:id="241" w:author="鍾孟軒" w:date="2023-12-19T18:04:00Z">
        <w:r>
          <w:rPr>
            <w:rFonts w:hint="eastAsia"/>
            <w:color w:val="000000" w:themeColor="text1"/>
          </w:rPr>
          <w:t>為例</w:t>
        </w:r>
      </w:ins>
      <w:ins w:id="242" w:author="鍾孟軒" w:date="2023-12-19T18:05:00Z">
        <w:r>
          <w:rPr>
            <w:rFonts w:hint="eastAsia"/>
            <w:color w:val="000000" w:themeColor="text1"/>
          </w:rPr>
          <w:t>，對於此句</w:t>
        </w:r>
      </w:ins>
      <w:ins w:id="243" w:author="鍾孟軒" w:date="2023-12-19T17:45:00Z">
        <w:r w:rsidR="00D13028" w:rsidRPr="00D13028">
          <w:rPr>
            <w:rFonts w:hint="eastAsia"/>
            <w:color w:val="000000" w:themeColor="text1"/>
          </w:rPr>
          <w:t>的處理機制，系統在兩種模式下分別執行。聊天機器人模式</w:t>
        </w:r>
      </w:ins>
      <w:r w:rsidR="009F5FE8">
        <w:rPr>
          <w:rFonts w:hint="eastAsia"/>
          <w:color w:val="000000" w:themeColor="text1"/>
        </w:rPr>
        <w:t xml:space="preserve"> </w:t>
      </w:r>
      <w:ins w:id="244" w:author="鍾孟軒" w:date="2023-12-19T17:46:00Z">
        <w:r w:rsidR="00D13028">
          <w:rPr>
            <w:rFonts w:hint="eastAsia"/>
            <w:color w:val="000000" w:themeColor="text1"/>
          </w:rPr>
          <w:t>(</w:t>
        </w:r>
      </w:ins>
      <w:ins w:id="245" w:author="鍾孟軒" w:date="2023-12-19T17:47:00Z">
        <w:r w:rsidR="00D13028">
          <w:rPr>
            <w:rFonts w:hint="eastAsia"/>
            <w:color w:val="000000" w:themeColor="text1"/>
          </w:rPr>
          <w:t>6</w:t>
        </w:r>
        <w:r w:rsidR="00D13028">
          <w:rPr>
            <w:color w:val="000000" w:themeColor="text1"/>
          </w:rPr>
          <w:t>0</w:t>
        </w:r>
      </w:ins>
      <w:r w:rsidR="009F5FE8">
        <w:rPr>
          <w:color w:val="000000" w:themeColor="text1"/>
        </w:rPr>
        <w:t xml:space="preserve"> </w:t>
      </w:r>
      <w:ins w:id="246" w:author="鍾孟軒" w:date="2023-12-19T17:47:00Z">
        <w:r w:rsidR="00D13028">
          <w:rPr>
            <w:rFonts w:hint="eastAsia"/>
            <w:color w:val="000000" w:themeColor="text1"/>
          </w:rPr>
          <w:t>行的</w:t>
        </w:r>
      </w:ins>
      <w:r w:rsidR="009F5FE8">
        <w:rPr>
          <w:rFonts w:hint="eastAsia"/>
          <w:color w:val="000000" w:themeColor="text1"/>
        </w:rPr>
        <w:t xml:space="preserve"> </w:t>
      </w:r>
      <w:ins w:id="247" w:author="鍾孟軒" w:date="2023-12-19T17:46:00Z">
        <w:r w:rsidR="00D13028" w:rsidRPr="00D13028">
          <w:rPr>
            <w:color w:val="000000" w:themeColor="text1"/>
          </w:rPr>
          <w:t>CHATBOT_MODE</w:t>
        </w:r>
        <w:r w:rsidR="00D13028">
          <w:rPr>
            <w:rFonts w:hint="eastAsia"/>
            <w:color w:val="000000" w:themeColor="text1"/>
          </w:rPr>
          <w:t>)</w:t>
        </w:r>
      </w:ins>
      <w:r w:rsidR="009F5FE8">
        <w:rPr>
          <w:color w:val="000000" w:themeColor="text1"/>
        </w:rPr>
        <w:t xml:space="preserve"> </w:t>
      </w:r>
      <w:ins w:id="248" w:author="鍾孟軒" w:date="2023-12-19T17:46:00Z">
        <w:r w:rsidR="00D13028">
          <w:rPr>
            <w:rFonts w:hint="eastAsia"/>
            <w:color w:val="000000" w:themeColor="text1"/>
          </w:rPr>
          <w:t>和</w:t>
        </w:r>
      </w:ins>
      <w:ins w:id="249" w:author="鍾孟軒" w:date="2023-12-19T17:45:00Z">
        <w:r w:rsidR="00D13028" w:rsidRPr="00D13028">
          <w:rPr>
            <w:rFonts w:hint="eastAsia"/>
            <w:color w:val="000000" w:themeColor="text1"/>
          </w:rPr>
          <w:t>非聊天機器人模式</w:t>
        </w:r>
      </w:ins>
      <w:r w:rsidR="009F5FE8">
        <w:rPr>
          <w:rFonts w:hint="eastAsia"/>
          <w:color w:val="000000" w:themeColor="text1"/>
        </w:rPr>
        <w:t xml:space="preserve"> </w:t>
      </w:r>
      <w:ins w:id="250" w:author="鍾孟軒" w:date="2023-12-19T17:48:00Z">
        <w:r w:rsidR="00BB64CE">
          <w:rPr>
            <w:rFonts w:hint="eastAsia"/>
            <w:color w:val="000000" w:themeColor="text1"/>
          </w:rPr>
          <w:t>(</w:t>
        </w:r>
        <w:r w:rsidR="00BB64CE">
          <w:rPr>
            <w:color w:val="000000" w:themeColor="text1"/>
          </w:rPr>
          <w:t>62</w:t>
        </w:r>
      </w:ins>
      <w:r w:rsidR="009F5FE8">
        <w:rPr>
          <w:color w:val="000000" w:themeColor="text1"/>
        </w:rPr>
        <w:t xml:space="preserve"> </w:t>
      </w:r>
      <w:ins w:id="251" w:author="鍾孟軒" w:date="2023-12-19T17:48:00Z">
        <w:r w:rsidR="00BB64CE">
          <w:rPr>
            <w:rFonts w:hint="eastAsia"/>
            <w:color w:val="000000" w:themeColor="text1"/>
          </w:rPr>
          <w:t>行的</w:t>
        </w:r>
      </w:ins>
      <w:r w:rsidR="009F5FE8">
        <w:rPr>
          <w:rFonts w:hint="eastAsia"/>
          <w:color w:val="000000" w:themeColor="text1"/>
        </w:rPr>
        <w:t xml:space="preserve"> </w:t>
      </w:r>
      <w:ins w:id="252" w:author="鍾孟軒" w:date="2023-12-19T17:48:00Z">
        <w:r w:rsidR="00BB64CE" w:rsidRPr="00D13028">
          <w:rPr>
            <w:color w:val="000000" w:themeColor="text1"/>
          </w:rPr>
          <w:t>else:</w:t>
        </w:r>
        <w:r w:rsidR="00BB64CE">
          <w:rPr>
            <w:rFonts w:hint="eastAsia"/>
            <w:color w:val="000000" w:themeColor="text1"/>
          </w:rPr>
          <w:t>)</w:t>
        </w:r>
      </w:ins>
      <w:ins w:id="253" w:author="鍾孟軒" w:date="2023-12-19T17:45:00Z">
        <w:r w:rsidR="00D13028" w:rsidRPr="00D13028">
          <w:rPr>
            <w:rFonts w:hint="eastAsia"/>
            <w:color w:val="000000" w:themeColor="text1"/>
          </w:rPr>
          <w:t>，系統更進一步處理該句子。</w:t>
        </w:r>
      </w:ins>
      <w:ins w:id="254" w:author="鍾孟軒" w:date="2023-12-19T17:48:00Z">
        <w:r w:rsidR="00BB64CE">
          <w:rPr>
            <w:rFonts w:hint="eastAsia"/>
            <w:color w:val="000000" w:themeColor="text1"/>
          </w:rPr>
          <w:t>此研究</w:t>
        </w:r>
      </w:ins>
      <w:ins w:id="255" w:author="鍾孟軒" w:date="2023-12-19T17:49:00Z">
        <w:r w:rsidR="00BB64CE">
          <w:rPr>
            <w:rFonts w:hint="eastAsia"/>
            <w:color w:val="000000" w:themeColor="text1"/>
          </w:rPr>
          <w:t>非</w:t>
        </w:r>
      </w:ins>
      <w:ins w:id="256" w:author="鍾孟軒" w:date="2023-12-19T17:50:00Z">
        <w:r w:rsidR="00BB64CE">
          <w:rPr>
            <w:rFonts w:hint="eastAsia"/>
            <w:color w:val="000000" w:themeColor="text1"/>
          </w:rPr>
          <w:t>重視</w:t>
        </w:r>
      </w:ins>
      <w:ins w:id="257" w:author="鍾孟軒" w:date="2023-12-19T17:49:00Z">
        <w:r w:rsidR="00BB64CE">
          <w:rPr>
            <w:rFonts w:hint="eastAsia"/>
            <w:color w:val="000000" w:themeColor="text1"/>
          </w:rPr>
          <w:t>回覆多樣性之聊天機器人，故使用</w:t>
        </w:r>
        <w:r w:rsidR="00BB64CE" w:rsidRPr="00D13028">
          <w:rPr>
            <w:rFonts w:hint="eastAsia"/>
            <w:color w:val="000000" w:themeColor="text1"/>
          </w:rPr>
          <w:t>非聊天機器人模式</w:t>
        </w:r>
      </w:ins>
      <w:r w:rsidR="009F5FE8">
        <w:rPr>
          <w:rFonts w:hint="eastAsia"/>
          <w:color w:val="000000" w:themeColor="text1"/>
        </w:rPr>
        <w:t xml:space="preserve"> </w:t>
      </w:r>
      <w:ins w:id="258" w:author="鍾孟軒" w:date="2023-12-19T17:50:00Z">
        <w:r w:rsidR="00BB64CE">
          <w:rPr>
            <w:rFonts w:hint="eastAsia"/>
            <w:color w:val="000000" w:themeColor="text1"/>
          </w:rPr>
          <w:t>(</w:t>
        </w:r>
        <w:r w:rsidR="00BB64CE" w:rsidRPr="00BB64CE">
          <w:rPr>
            <w:color w:val="000000" w:themeColor="text1"/>
          </w:rPr>
          <w:t>CHATBOT_MODE = False</w:t>
        </w:r>
        <w:r w:rsidR="00BB64CE">
          <w:rPr>
            <w:rFonts w:hint="eastAsia"/>
            <w:color w:val="000000" w:themeColor="text1"/>
          </w:rPr>
          <w:t>)</w:t>
        </w:r>
      </w:ins>
    </w:p>
    <w:p w14:paraId="74A976C9" w14:textId="77777777" w:rsidR="009F5FE8" w:rsidRDefault="009F5FE8" w:rsidP="00303126">
      <w:pPr>
        <w:ind w:firstLine="0"/>
        <w:rPr>
          <w:color w:val="000000" w:themeColor="text1"/>
        </w:rPr>
      </w:pPr>
    </w:p>
    <w:p w14:paraId="4A3C6824" w14:textId="409FCA5B" w:rsidR="00B660E6" w:rsidRDefault="00D13028" w:rsidP="00303126">
      <w:pPr>
        <w:ind w:firstLine="0"/>
        <w:rPr>
          <w:ins w:id="259" w:author="鍾孟軒" w:date="2023-12-19T18:21:00Z"/>
          <w:color w:val="000000" w:themeColor="text1"/>
        </w:rPr>
      </w:pPr>
      <w:ins w:id="260" w:author="鍾孟軒" w:date="2023-12-19T17:45:00Z">
        <w:r w:rsidRPr="00D13028">
          <w:rPr>
            <w:rFonts w:hint="eastAsia"/>
            <w:color w:val="000000" w:themeColor="text1"/>
          </w:rPr>
          <w:t>首先，</w:t>
        </w:r>
      </w:ins>
      <w:ins w:id="261" w:author="鍾孟軒" w:date="2023-12-19T17:51:00Z">
        <w:r w:rsidR="00BB64CE">
          <w:rPr>
            <w:rFonts w:hint="eastAsia"/>
            <w:color w:val="000000" w:themeColor="text1"/>
          </w:rPr>
          <w:t>以句子</w:t>
        </w:r>
        <w:r w:rsidR="00BB64CE" w:rsidRPr="00884CAA">
          <w:rPr>
            <w:rFonts w:hint="eastAsia"/>
            <w:color w:val="000000" w:themeColor="text1"/>
          </w:rPr>
          <w:t>「</w:t>
        </w:r>
        <w:r w:rsidR="00BB64CE" w:rsidRPr="002B5F93">
          <w:rPr>
            <w:rFonts w:hint="eastAsia"/>
          </w:rPr>
          <w:t>無論誰當權</w:t>
        </w:r>
        <w:r w:rsidR="00BB64CE" w:rsidRPr="00884CAA">
          <w:rPr>
            <w:rFonts w:hint="eastAsia"/>
            <w:color w:val="000000" w:themeColor="text1"/>
          </w:rPr>
          <w:t>」</w:t>
        </w:r>
        <w:r w:rsidR="00BB64CE">
          <w:rPr>
            <w:rFonts w:hint="eastAsia"/>
            <w:color w:val="000000" w:themeColor="text1"/>
          </w:rPr>
          <w:t>為例，</w:t>
        </w:r>
      </w:ins>
      <w:ins w:id="262" w:author="鍾孟軒" w:date="2023-12-19T17:52:00Z">
        <w:r w:rsidR="00BB64CE">
          <w:rPr>
            <w:rFonts w:hint="eastAsia"/>
            <w:color w:val="000000" w:themeColor="text1"/>
          </w:rPr>
          <w:t>在</w:t>
        </w:r>
      </w:ins>
      <w:r w:rsidR="008B37F5">
        <w:rPr>
          <w:rFonts w:hint="eastAsia"/>
          <w:color w:val="000000" w:themeColor="text1"/>
        </w:rPr>
        <w:t xml:space="preserve"> </w:t>
      </w:r>
      <w:ins w:id="263" w:author="鍾孟軒" w:date="2023-12-19T17:52:00Z">
        <w:r w:rsidR="00BB64CE">
          <w:rPr>
            <w:rFonts w:hint="eastAsia"/>
            <w:color w:val="000000" w:themeColor="text1"/>
          </w:rPr>
          <w:t>63</w:t>
        </w:r>
      </w:ins>
      <w:r w:rsidR="008B37F5">
        <w:rPr>
          <w:color w:val="000000" w:themeColor="text1"/>
        </w:rPr>
        <w:t xml:space="preserve"> </w:t>
      </w:r>
      <w:ins w:id="264" w:author="鍾孟軒" w:date="2023-12-19T17:52:00Z">
        <w:r w:rsidR="00BB64CE">
          <w:rPr>
            <w:rFonts w:hint="eastAsia"/>
            <w:color w:val="000000" w:themeColor="text1"/>
          </w:rPr>
          <w:t>行</w:t>
        </w:r>
      </w:ins>
      <w:ins w:id="265" w:author="鍾孟軒" w:date="2023-12-19T17:45:00Z">
        <w:r w:rsidRPr="00D13028">
          <w:rPr>
            <w:rFonts w:hint="eastAsia"/>
            <w:color w:val="000000" w:themeColor="text1"/>
          </w:rPr>
          <w:t>將</w:t>
        </w:r>
      </w:ins>
      <w:ins w:id="266" w:author="鍾孟軒" w:date="2023-12-19T17:51:00Z">
        <w:r w:rsidR="00BB64CE">
          <w:rPr>
            <w:rFonts w:hint="eastAsia"/>
            <w:color w:val="000000" w:themeColor="text1"/>
          </w:rPr>
          <w:t>此</w:t>
        </w:r>
      </w:ins>
      <w:ins w:id="267" w:author="鍾孟軒" w:date="2023-12-19T17:45:00Z">
        <w:r w:rsidRPr="00D13028">
          <w:rPr>
            <w:rFonts w:hint="eastAsia"/>
            <w:color w:val="000000" w:themeColor="text1"/>
          </w:rPr>
          <w:t>句子加入通用意圖列表</w:t>
        </w:r>
        <w:r w:rsidRPr="00D13028">
          <w:rPr>
            <w:rFonts w:hint="eastAsia"/>
            <w:color w:val="000000" w:themeColor="text1"/>
          </w:rPr>
          <w:t xml:space="preserve"> "universal" </w:t>
        </w:r>
        <w:r w:rsidRPr="00D13028">
          <w:rPr>
            <w:rFonts w:hint="eastAsia"/>
            <w:color w:val="000000" w:themeColor="text1"/>
          </w:rPr>
          <w:t>中，以表達系統辨識到該句</w:t>
        </w:r>
      </w:ins>
      <w:ins w:id="268" w:author="鍾孟軒" w:date="2023-12-19T17:52:00Z">
        <w:r w:rsidR="00BB64CE">
          <w:rPr>
            <w:rFonts w:hint="eastAsia"/>
            <w:color w:val="000000" w:themeColor="text1"/>
          </w:rPr>
          <w:t>符合此語意的結構</w:t>
        </w:r>
      </w:ins>
      <w:ins w:id="269" w:author="鍾孟軒" w:date="2023-12-19T17:45:00Z">
        <w:r w:rsidRPr="00D13028">
          <w:rPr>
            <w:rFonts w:hint="eastAsia"/>
            <w:color w:val="000000" w:themeColor="text1"/>
          </w:rPr>
          <w:t>。其次，系統</w:t>
        </w:r>
      </w:ins>
      <w:ins w:id="270" w:author="鍾孟軒" w:date="2023-12-19T17:55:00Z">
        <w:r w:rsidR="00BB64CE">
          <w:rPr>
            <w:rFonts w:hint="eastAsia"/>
            <w:color w:val="000000" w:themeColor="text1"/>
          </w:rPr>
          <w:t>以前文示例之</w:t>
        </w:r>
      </w:ins>
      <w:ins w:id="271" w:author="鍾孟軒" w:date="2023-12-19T17:56:00Z">
        <w:r w:rsidR="00BB64CE">
          <w:rPr>
            <w:rFonts w:hint="eastAsia"/>
            <w:color w:val="000000" w:themeColor="text1"/>
          </w:rPr>
          <w:t>修正過的</w:t>
        </w:r>
      </w:ins>
      <w:ins w:id="272" w:author="鍾孟軒" w:date="2023-12-19T17:55:00Z">
        <w:r w:rsidR="00BB64CE">
          <w:rPr>
            <w:rFonts w:hint="eastAsia"/>
            <w:color w:val="000000" w:themeColor="text1"/>
          </w:rPr>
          <w:t>結構</w:t>
        </w:r>
      </w:ins>
      <w:r w:rsidR="008B37F5">
        <w:rPr>
          <w:rFonts w:hint="eastAsia"/>
          <w:color w:val="000000" w:themeColor="text1"/>
        </w:rPr>
        <w:t xml:space="preserve"> </w:t>
      </w:r>
      <w:ins w:id="273" w:author="鍾孟軒" w:date="2023-12-19T17:57:00Z">
        <w:r w:rsidR="00BB64CE" w:rsidRPr="00BB64CE">
          <w:rPr>
            <w:rFonts w:hint="eastAsia"/>
            <w:color w:val="000000" w:themeColor="text1"/>
          </w:rPr>
          <w:t>(&lt;</w:t>
        </w:r>
        <w:proofErr w:type="spellStart"/>
        <w:r w:rsidR="00BB64CE" w:rsidRPr="00BB64CE">
          <w:rPr>
            <w:rFonts w:hint="eastAsia"/>
            <w:color w:val="000000" w:themeColor="text1"/>
          </w:rPr>
          <w:t>FUNC_inter</w:t>
        </w:r>
        <w:proofErr w:type="spellEnd"/>
        <w:r w:rsidR="00BB64CE" w:rsidRPr="00BB64CE">
          <w:rPr>
            <w:rFonts w:hint="eastAsia"/>
            <w:color w:val="000000" w:themeColor="text1"/>
          </w:rPr>
          <w:t>&gt;</w:t>
        </w:r>
        <w:r w:rsidR="00BB64CE" w:rsidRPr="00BB64CE">
          <w:rPr>
            <w:rFonts w:hint="eastAsia"/>
            <w:color w:val="000000" w:themeColor="text1"/>
          </w:rPr>
          <w:t>不論</w:t>
        </w:r>
        <w:r w:rsidR="00BB64CE" w:rsidRPr="00BB64CE">
          <w:rPr>
            <w:rFonts w:hint="eastAsia"/>
            <w:color w:val="000000" w:themeColor="text1"/>
          </w:rPr>
          <w:t>&lt;/</w:t>
        </w:r>
        <w:proofErr w:type="spellStart"/>
        <w:r w:rsidR="00BB64CE" w:rsidRPr="00BB64CE">
          <w:rPr>
            <w:rFonts w:hint="eastAsia"/>
            <w:color w:val="000000" w:themeColor="text1"/>
          </w:rPr>
          <w:t>FUNC_inter</w:t>
        </w:r>
        <w:proofErr w:type="spellEnd"/>
        <w:r w:rsidR="00BB64CE" w:rsidRPr="00BB64CE">
          <w:rPr>
            <w:rFonts w:hint="eastAsia"/>
            <w:color w:val="000000" w:themeColor="text1"/>
          </w:rPr>
          <w:t>&gt;|&lt;MODIFIER&gt;</w:t>
        </w:r>
        <w:r w:rsidR="00BB64CE" w:rsidRPr="00BB64CE">
          <w:rPr>
            <w:rFonts w:hint="eastAsia"/>
            <w:color w:val="000000" w:themeColor="text1"/>
          </w:rPr>
          <w:t>無論</w:t>
        </w:r>
        <w:r w:rsidR="00BB64CE" w:rsidRPr="00BB64CE">
          <w:rPr>
            <w:rFonts w:hint="eastAsia"/>
            <w:color w:val="000000" w:themeColor="text1"/>
          </w:rPr>
          <w:t>&lt;/MODIFIER&gt;)(&lt;AUX&gt;</w:t>
        </w:r>
        <w:r w:rsidR="00BB64CE" w:rsidRPr="00BB64CE">
          <w:rPr>
            <w:rFonts w:hint="eastAsia"/>
            <w:color w:val="000000" w:themeColor="text1"/>
          </w:rPr>
          <w:t>是</w:t>
        </w:r>
        <w:r w:rsidR="00BB64CE" w:rsidRPr="00BB64CE">
          <w:rPr>
            <w:rFonts w:hint="eastAsia"/>
            <w:color w:val="000000" w:themeColor="text1"/>
          </w:rPr>
          <w:t>&lt;/AUX&gt;)?&lt;</w:t>
        </w:r>
        <w:proofErr w:type="spellStart"/>
        <w:r w:rsidR="00BB64CE" w:rsidRPr="00BB64CE">
          <w:rPr>
            <w:rFonts w:hint="eastAsia"/>
            <w:color w:val="000000" w:themeColor="text1"/>
          </w:rPr>
          <w:t>CLAUSE_WhoQ</w:t>
        </w:r>
        <w:proofErr w:type="spellEnd"/>
        <w:r w:rsidR="00BB64CE" w:rsidRPr="00BB64CE">
          <w:rPr>
            <w:rFonts w:hint="eastAsia"/>
            <w:color w:val="000000" w:themeColor="text1"/>
          </w:rPr>
          <w:t>&gt;</w:t>
        </w:r>
        <w:r w:rsidR="00BB64CE" w:rsidRPr="00BB64CE">
          <w:rPr>
            <w:rFonts w:hint="eastAsia"/>
            <w:color w:val="000000" w:themeColor="text1"/>
          </w:rPr>
          <w:t>誰</w:t>
        </w:r>
        <w:r w:rsidR="00BB64CE" w:rsidRPr="00BB64CE">
          <w:rPr>
            <w:rFonts w:hint="eastAsia"/>
            <w:color w:val="000000" w:themeColor="text1"/>
          </w:rPr>
          <w:lastRenderedPageBreak/>
          <w:t>&lt;/</w:t>
        </w:r>
        <w:proofErr w:type="spellStart"/>
        <w:r w:rsidR="00BB64CE" w:rsidRPr="00BB64CE">
          <w:rPr>
            <w:rFonts w:hint="eastAsia"/>
            <w:color w:val="000000" w:themeColor="text1"/>
          </w:rPr>
          <w:t>CLAUSE_WhoQ</w:t>
        </w:r>
        <w:proofErr w:type="spellEnd"/>
        <w:r w:rsidR="00BB64CE" w:rsidRPr="00BB64CE">
          <w:rPr>
            <w:rFonts w:hint="eastAsia"/>
            <w:color w:val="000000" w:themeColor="text1"/>
          </w:rPr>
          <w:t>&gt;</w:t>
        </w:r>
      </w:ins>
      <w:r w:rsidR="008B37F5">
        <w:rPr>
          <w:color w:val="000000" w:themeColor="text1"/>
        </w:rPr>
        <w:t xml:space="preserve"> </w:t>
      </w:r>
      <w:ins w:id="274" w:author="鍾孟軒" w:date="2023-12-19T17:56:00Z">
        <w:r w:rsidR="00BB64CE">
          <w:rPr>
            <w:rFonts w:hint="eastAsia"/>
            <w:color w:val="000000" w:themeColor="text1"/>
          </w:rPr>
          <w:t>為</w:t>
        </w:r>
      </w:ins>
      <w:ins w:id="275" w:author="鍾孟軒" w:date="2023-12-19T17:55:00Z">
        <w:r w:rsidR="00BB64CE">
          <w:rPr>
            <w:rFonts w:hint="eastAsia"/>
            <w:color w:val="000000" w:themeColor="text1"/>
          </w:rPr>
          <w:t>依</w:t>
        </w:r>
      </w:ins>
      <w:ins w:id="276" w:author="鍾孟軒" w:date="2023-12-19T17:45:00Z">
        <w:r w:rsidRPr="00D13028">
          <w:rPr>
            <w:rFonts w:hint="eastAsia"/>
            <w:color w:val="000000" w:themeColor="text1"/>
          </w:rPr>
          <w:t>據</w:t>
        </w:r>
      </w:ins>
      <w:ins w:id="277" w:author="鍾孟軒" w:date="2023-12-19T17:56:00Z">
        <w:r w:rsidR="00BB64CE">
          <w:rPr>
            <w:rFonts w:hint="eastAsia"/>
            <w:color w:val="000000" w:themeColor="text1"/>
          </w:rPr>
          <w:t>，</w:t>
        </w:r>
      </w:ins>
      <w:ins w:id="278" w:author="鍾孟軒" w:date="2023-12-19T17:45:00Z">
        <w:r w:rsidRPr="00D13028">
          <w:rPr>
            <w:rFonts w:hint="eastAsia"/>
            <w:color w:val="000000" w:themeColor="text1"/>
          </w:rPr>
          <w:t>更新</w:t>
        </w:r>
        <w:r w:rsidRPr="00D13028">
          <w:rPr>
            <w:rFonts w:hint="eastAsia"/>
            <w:color w:val="000000" w:themeColor="text1"/>
          </w:rPr>
          <w:t xml:space="preserve"> "intent" </w:t>
        </w:r>
        <w:r w:rsidRPr="00D13028">
          <w:rPr>
            <w:rFonts w:hint="eastAsia"/>
            <w:color w:val="000000" w:themeColor="text1"/>
          </w:rPr>
          <w:t>列表，將</w:t>
        </w:r>
        <w:r w:rsidRPr="00D13028">
          <w:rPr>
            <w:rFonts w:hint="eastAsia"/>
            <w:color w:val="000000" w:themeColor="text1"/>
          </w:rPr>
          <w:t xml:space="preserve"> "c3" </w:t>
        </w:r>
        <w:r w:rsidRPr="00D13028">
          <w:rPr>
            <w:rFonts w:hint="eastAsia"/>
            <w:color w:val="000000" w:themeColor="text1"/>
          </w:rPr>
          <w:t>加入其中。</w:t>
        </w:r>
      </w:ins>
      <w:ins w:id="279" w:author="鍾孟軒" w:date="2023-12-19T17:58:00Z">
        <w:r w:rsidR="004255D4">
          <w:rPr>
            <w:rFonts w:hint="eastAsia"/>
            <w:color w:val="000000" w:themeColor="text1"/>
          </w:rPr>
          <w:t>這裡</w:t>
        </w:r>
      </w:ins>
      <w:r w:rsidR="008B37F5">
        <w:rPr>
          <w:rFonts w:hint="eastAsia"/>
          <w:color w:val="000000" w:themeColor="text1"/>
        </w:rPr>
        <w:t xml:space="preserve"> </w:t>
      </w:r>
      <w:ins w:id="280" w:author="鍾孟軒" w:date="2023-12-19T17:58:00Z">
        <w:r w:rsidR="004255D4" w:rsidRPr="00D13028">
          <w:rPr>
            <w:rFonts w:hint="eastAsia"/>
            <w:color w:val="000000" w:themeColor="text1"/>
          </w:rPr>
          <w:t>"c3"</w:t>
        </w:r>
      </w:ins>
      <w:r w:rsidR="008B37F5">
        <w:rPr>
          <w:color w:val="000000" w:themeColor="text1"/>
        </w:rPr>
        <w:t xml:space="preserve"> </w:t>
      </w:r>
      <w:ins w:id="281" w:author="鍾孟軒" w:date="2023-12-19T17:58:00Z">
        <w:r w:rsidR="004255D4">
          <w:rPr>
            <w:rFonts w:hint="eastAsia"/>
            <w:color w:val="000000" w:themeColor="text1"/>
          </w:rPr>
          <w:t>為自定義</w:t>
        </w:r>
      </w:ins>
      <w:ins w:id="282" w:author="鍾孟軒" w:date="2023-12-19T17:59:00Z">
        <w:r w:rsidR="004255D4">
          <w:rPr>
            <w:rFonts w:hint="eastAsia"/>
            <w:color w:val="000000" w:themeColor="text1"/>
          </w:rPr>
          <w:t>編號，</w:t>
        </w:r>
        <w:r w:rsidR="004255D4" w:rsidRPr="00D13028">
          <w:rPr>
            <w:rFonts w:hint="eastAsia"/>
            <w:color w:val="000000" w:themeColor="text1"/>
          </w:rPr>
          <w:t>"c"</w:t>
        </w:r>
      </w:ins>
      <w:r w:rsidR="008B37F5">
        <w:rPr>
          <w:color w:val="000000" w:themeColor="text1"/>
        </w:rPr>
        <w:t xml:space="preserve"> </w:t>
      </w:r>
      <w:ins w:id="283" w:author="鍾孟軒" w:date="2023-12-19T17:59:00Z">
        <w:r w:rsidR="004255D4">
          <w:rPr>
            <w:rFonts w:hint="eastAsia"/>
            <w:color w:val="000000" w:themeColor="text1"/>
          </w:rPr>
          <w:t>表徵</w:t>
        </w:r>
      </w:ins>
      <w:ins w:id="284" w:author="鍾孟軒" w:date="2023-12-19T18:00:00Z">
        <w:r w:rsidR="004255D4">
          <w:rPr>
            <w:rFonts w:hint="eastAsia"/>
            <w:color w:val="000000" w:themeColor="text1"/>
          </w:rPr>
          <w:t>全稱</w:t>
        </w:r>
      </w:ins>
      <w:ins w:id="285" w:author="鍾孟軒" w:date="2023-12-19T17:59:00Z">
        <w:r w:rsidR="004255D4">
          <w:rPr>
            <w:rFonts w:hint="eastAsia"/>
            <w:color w:val="000000" w:themeColor="text1"/>
          </w:rPr>
          <w:t>語意</w:t>
        </w:r>
      </w:ins>
      <w:ins w:id="286" w:author="鍾孟軒" w:date="2023-12-19T18:00:00Z">
        <w:r w:rsidR="004255D4">
          <w:rPr>
            <w:rFonts w:hint="eastAsia"/>
            <w:color w:val="000000" w:themeColor="text1"/>
          </w:rPr>
          <w:t>，</w:t>
        </w:r>
        <w:r w:rsidR="004255D4" w:rsidRPr="00D13028">
          <w:rPr>
            <w:rFonts w:hint="eastAsia"/>
            <w:color w:val="000000" w:themeColor="text1"/>
          </w:rPr>
          <w:t>"3"</w:t>
        </w:r>
      </w:ins>
      <w:r w:rsidR="008B37F5">
        <w:rPr>
          <w:color w:val="000000" w:themeColor="text1"/>
        </w:rPr>
        <w:t xml:space="preserve"> </w:t>
      </w:r>
      <w:ins w:id="287" w:author="鍾孟軒" w:date="2023-12-19T18:01:00Z">
        <w:r w:rsidR="004255D4">
          <w:rPr>
            <w:rFonts w:hint="eastAsia"/>
            <w:color w:val="000000" w:themeColor="text1"/>
          </w:rPr>
          <w:t>表示全稱語義中的其中一個句子的結構</w:t>
        </w:r>
      </w:ins>
      <w:r w:rsidR="008B37F5">
        <w:rPr>
          <w:rFonts w:hint="eastAsia"/>
          <w:color w:val="000000" w:themeColor="text1"/>
        </w:rPr>
        <w:t xml:space="preserve"> </w:t>
      </w:r>
      <w:ins w:id="288" w:author="鍾孟軒" w:date="2023-12-19T18:01:00Z">
        <w:r w:rsidR="004255D4">
          <w:rPr>
            <w:rFonts w:hint="eastAsia"/>
            <w:color w:val="000000" w:themeColor="text1"/>
          </w:rPr>
          <w:t>(</w:t>
        </w:r>
        <w:r w:rsidR="004255D4">
          <w:rPr>
            <w:color w:val="000000" w:themeColor="text1"/>
          </w:rPr>
          <w:t>pattern</w:t>
        </w:r>
        <w:r w:rsidR="004255D4">
          <w:rPr>
            <w:rFonts w:hint="eastAsia"/>
            <w:color w:val="000000" w:themeColor="text1"/>
          </w:rPr>
          <w:t>)</w:t>
        </w:r>
        <w:r w:rsidR="004255D4">
          <w:rPr>
            <w:rFonts w:hint="eastAsia"/>
            <w:color w:val="000000" w:themeColor="text1"/>
          </w:rPr>
          <w:t>。</w:t>
        </w:r>
      </w:ins>
      <w:ins w:id="289" w:author="鍾孟軒" w:date="2023-12-19T18:14:00Z">
        <w:r w:rsidR="00472CBD">
          <w:rPr>
            <w:rFonts w:hint="eastAsia"/>
            <w:color w:val="000000" w:themeColor="text1"/>
          </w:rPr>
          <w:t>並且</w:t>
        </w:r>
      </w:ins>
      <w:r w:rsidR="008B37F5">
        <w:rPr>
          <w:rFonts w:hint="eastAsia"/>
          <w:color w:val="000000" w:themeColor="text1"/>
        </w:rPr>
        <w:t xml:space="preserve"> </w:t>
      </w:r>
      <w:ins w:id="290" w:author="鍾孟軒" w:date="2023-12-19T18:14:00Z">
        <w:r w:rsidR="00472CBD">
          <w:rPr>
            <w:rFonts w:hint="eastAsia"/>
            <w:color w:val="000000" w:themeColor="text1"/>
          </w:rPr>
          <w:t>64</w:t>
        </w:r>
      </w:ins>
      <w:r w:rsidR="008B37F5">
        <w:rPr>
          <w:color w:val="000000" w:themeColor="text1"/>
        </w:rPr>
        <w:t xml:space="preserve"> </w:t>
      </w:r>
      <w:ins w:id="291" w:author="鍾孟軒" w:date="2023-12-19T18:14:00Z">
        <w:r w:rsidR="00472CBD">
          <w:rPr>
            <w:rFonts w:hint="eastAsia"/>
            <w:color w:val="000000" w:themeColor="text1"/>
          </w:rPr>
          <w:t>行出現的</w:t>
        </w:r>
      </w:ins>
      <w:r w:rsidR="008B37F5">
        <w:rPr>
          <w:rFonts w:hint="eastAsia"/>
          <w:color w:val="000000" w:themeColor="text1"/>
        </w:rPr>
        <w:t xml:space="preserve"> </w:t>
      </w:r>
      <w:ins w:id="292" w:author="鍾孟軒" w:date="2023-12-19T18:15:00Z">
        <w:r w:rsidR="00472CBD" w:rsidRPr="00D13028">
          <w:rPr>
            <w:rFonts w:hint="eastAsia"/>
            <w:color w:val="000000" w:themeColor="text1"/>
          </w:rPr>
          <w:t>"</w:t>
        </w:r>
        <w:r w:rsidR="00472CBD">
          <w:rPr>
            <w:rFonts w:hint="eastAsia"/>
            <w:color w:val="000000" w:themeColor="text1"/>
          </w:rPr>
          <w:t>a</w:t>
        </w:r>
        <w:r w:rsidR="00472CBD">
          <w:rPr>
            <w:color w:val="000000" w:themeColor="text1"/>
          </w:rPr>
          <w:t>1</w:t>
        </w:r>
        <w:r w:rsidR="00472CBD" w:rsidRPr="00D13028">
          <w:rPr>
            <w:rFonts w:hint="eastAsia"/>
            <w:color w:val="000000" w:themeColor="text1"/>
          </w:rPr>
          <w:t>"</w:t>
        </w:r>
        <w:r w:rsidR="00472CBD">
          <w:rPr>
            <w:color w:val="000000" w:themeColor="text1"/>
          </w:rPr>
          <w:t xml:space="preserve">, </w:t>
        </w:r>
        <w:r w:rsidR="00472CBD" w:rsidRPr="00D13028">
          <w:rPr>
            <w:rFonts w:hint="eastAsia"/>
            <w:color w:val="000000" w:themeColor="text1"/>
          </w:rPr>
          <w:t>"</w:t>
        </w:r>
        <w:r w:rsidR="00472CBD">
          <w:rPr>
            <w:rFonts w:hint="eastAsia"/>
            <w:color w:val="000000" w:themeColor="text1"/>
          </w:rPr>
          <w:t>a</w:t>
        </w:r>
        <w:r w:rsidR="00472CBD">
          <w:rPr>
            <w:color w:val="000000" w:themeColor="text1"/>
          </w:rPr>
          <w:t>5</w:t>
        </w:r>
        <w:r w:rsidR="00472CBD" w:rsidRPr="00D13028">
          <w:rPr>
            <w:rFonts w:hint="eastAsia"/>
            <w:color w:val="000000" w:themeColor="text1"/>
          </w:rPr>
          <w:t>"</w:t>
        </w:r>
      </w:ins>
      <w:r w:rsidR="008B37F5">
        <w:rPr>
          <w:color w:val="000000" w:themeColor="text1"/>
        </w:rPr>
        <w:t xml:space="preserve"> </w:t>
      </w:r>
      <w:ins w:id="293" w:author="鍾孟軒" w:date="2023-12-19T18:15:00Z">
        <w:r w:rsidR="00472CBD">
          <w:rPr>
            <w:rFonts w:hint="eastAsia"/>
            <w:color w:val="000000" w:themeColor="text1"/>
          </w:rPr>
          <w:t>和</w:t>
        </w:r>
      </w:ins>
      <w:r w:rsidR="008B37F5">
        <w:rPr>
          <w:rFonts w:hint="eastAsia"/>
          <w:color w:val="000000" w:themeColor="text1"/>
        </w:rPr>
        <w:t xml:space="preserve"> </w:t>
      </w:r>
      <w:ins w:id="294" w:author="鍾孟軒" w:date="2023-12-19T18:15:00Z">
        <w:r w:rsidR="00472CBD" w:rsidRPr="00D13028">
          <w:rPr>
            <w:rFonts w:hint="eastAsia"/>
            <w:color w:val="000000" w:themeColor="text1"/>
          </w:rPr>
          <w:t>"</w:t>
        </w:r>
        <w:r w:rsidR="00472CBD">
          <w:rPr>
            <w:rFonts w:hint="eastAsia"/>
            <w:color w:val="000000" w:themeColor="text1"/>
          </w:rPr>
          <w:t>a9</w:t>
        </w:r>
        <w:r w:rsidR="00472CBD" w:rsidRPr="00D13028">
          <w:rPr>
            <w:rFonts w:hint="eastAsia"/>
            <w:color w:val="000000" w:themeColor="text1"/>
          </w:rPr>
          <w:t>"</w:t>
        </w:r>
      </w:ins>
      <w:r w:rsidR="008B37F5">
        <w:rPr>
          <w:color w:val="000000" w:themeColor="text1"/>
        </w:rPr>
        <w:t xml:space="preserve"> </w:t>
      </w:r>
      <w:ins w:id="295" w:author="鍾孟軒" w:date="2023-12-19T18:16:00Z">
        <w:r w:rsidR="00472CBD">
          <w:rPr>
            <w:rFonts w:hint="eastAsia"/>
            <w:color w:val="000000" w:themeColor="text1"/>
          </w:rPr>
          <w:t>也是自定義編號，</w:t>
        </w:r>
        <w:r w:rsidR="00472CBD" w:rsidRPr="00D13028">
          <w:rPr>
            <w:rFonts w:hint="eastAsia"/>
            <w:color w:val="000000" w:themeColor="text1"/>
          </w:rPr>
          <w:t>"</w:t>
        </w:r>
        <w:r w:rsidR="00472CBD">
          <w:rPr>
            <w:rFonts w:hint="eastAsia"/>
            <w:color w:val="000000" w:themeColor="text1"/>
          </w:rPr>
          <w:t>a</w:t>
        </w:r>
        <w:r w:rsidR="00472CBD" w:rsidRPr="00D13028">
          <w:rPr>
            <w:rFonts w:hint="eastAsia"/>
            <w:color w:val="000000" w:themeColor="text1"/>
          </w:rPr>
          <w:t>"</w:t>
        </w:r>
      </w:ins>
      <w:r w:rsidR="008B37F5">
        <w:rPr>
          <w:color w:val="000000" w:themeColor="text1"/>
        </w:rPr>
        <w:t xml:space="preserve"> </w:t>
      </w:r>
      <w:ins w:id="296" w:author="鍾孟軒" w:date="2023-12-19T18:16:00Z">
        <w:r w:rsidR="00472CBD">
          <w:rPr>
            <w:rFonts w:hint="eastAsia"/>
            <w:color w:val="000000" w:themeColor="text1"/>
          </w:rPr>
          <w:t>表示疑問語意，</w:t>
        </w:r>
        <w:r w:rsidR="00472CBD" w:rsidRPr="00D13028">
          <w:rPr>
            <w:rFonts w:hint="eastAsia"/>
            <w:color w:val="000000" w:themeColor="text1"/>
          </w:rPr>
          <w:t>"</w:t>
        </w:r>
        <w:r w:rsidR="00472CBD">
          <w:rPr>
            <w:rFonts w:hint="eastAsia"/>
            <w:color w:val="000000" w:themeColor="text1"/>
          </w:rPr>
          <w:t>a</w:t>
        </w:r>
        <w:r w:rsidR="00472CBD">
          <w:rPr>
            <w:color w:val="000000" w:themeColor="text1"/>
          </w:rPr>
          <w:t>1</w:t>
        </w:r>
        <w:r w:rsidR="00472CBD" w:rsidRPr="00D13028">
          <w:rPr>
            <w:rFonts w:hint="eastAsia"/>
            <w:color w:val="000000" w:themeColor="text1"/>
          </w:rPr>
          <w:t>"</w:t>
        </w:r>
        <w:r w:rsidR="00472CBD">
          <w:rPr>
            <w:color w:val="000000" w:themeColor="text1"/>
          </w:rPr>
          <w:t xml:space="preserve">, </w:t>
        </w:r>
        <w:r w:rsidR="00472CBD" w:rsidRPr="00D13028">
          <w:rPr>
            <w:rFonts w:hint="eastAsia"/>
            <w:color w:val="000000" w:themeColor="text1"/>
          </w:rPr>
          <w:t>"</w:t>
        </w:r>
        <w:r w:rsidR="00472CBD">
          <w:rPr>
            <w:rFonts w:hint="eastAsia"/>
            <w:color w:val="000000" w:themeColor="text1"/>
          </w:rPr>
          <w:t>a</w:t>
        </w:r>
        <w:r w:rsidR="00472CBD">
          <w:rPr>
            <w:color w:val="000000" w:themeColor="text1"/>
          </w:rPr>
          <w:t>5</w:t>
        </w:r>
        <w:r w:rsidR="00472CBD" w:rsidRPr="00D13028">
          <w:rPr>
            <w:rFonts w:hint="eastAsia"/>
            <w:color w:val="000000" w:themeColor="text1"/>
          </w:rPr>
          <w:t>"</w:t>
        </w:r>
      </w:ins>
      <w:r w:rsidR="008B37F5">
        <w:rPr>
          <w:color w:val="000000" w:themeColor="text1"/>
        </w:rPr>
        <w:t xml:space="preserve"> </w:t>
      </w:r>
      <w:ins w:id="297" w:author="鍾孟軒" w:date="2023-12-19T18:16:00Z">
        <w:r w:rsidR="00472CBD">
          <w:rPr>
            <w:rFonts w:hint="eastAsia"/>
            <w:color w:val="000000" w:themeColor="text1"/>
          </w:rPr>
          <w:t>和</w:t>
        </w:r>
      </w:ins>
      <w:r w:rsidR="008B37F5">
        <w:rPr>
          <w:rFonts w:hint="eastAsia"/>
          <w:color w:val="000000" w:themeColor="text1"/>
        </w:rPr>
        <w:t xml:space="preserve"> </w:t>
      </w:r>
      <w:ins w:id="298" w:author="鍾孟軒" w:date="2023-12-19T18:16:00Z">
        <w:r w:rsidR="00472CBD" w:rsidRPr="00D13028">
          <w:rPr>
            <w:rFonts w:hint="eastAsia"/>
            <w:color w:val="000000" w:themeColor="text1"/>
          </w:rPr>
          <w:t>"</w:t>
        </w:r>
        <w:r w:rsidR="00472CBD">
          <w:rPr>
            <w:rFonts w:hint="eastAsia"/>
            <w:color w:val="000000" w:themeColor="text1"/>
          </w:rPr>
          <w:t>a9</w:t>
        </w:r>
        <w:r w:rsidR="00472CBD" w:rsidRPr="00D13028">
          <w:rPr>
            <w:rFonts w:hint="eastAsia"/>
            <w:color w:val="000000" w:themeColor="text1"/>
          </w:rPr>
          <w:t>"</w:t>
        </w:r>
      </w:ins>
      <w:r w:rsidR="008B37F5">
        <w:rPr>
          <w:color w:val="000000" w:themeColor="text1"/>
        </w:rPr>
        <w:t xml:space="preserve"> </w:t>
      </w:r>
      <w:ins w:id="299" w:author="鍾孟軒" w:date="2023-12-19T18:16:00Z">
        <w:r w:rsidR="00472CBD">
          <w:rPr>
            <w:rFonts w:hint="eastAsia"/>
            <w:color w:val="000000" w:themeColor="text1"/>
          </w:rPr>
          <w:t>各對應到不同</w:t>
        </w:r>
      </w:ins>
      <w:ins w:id="300" w:author="鍾孟軒" w:date="2023-12-19T18:17:00Z">
        <w:r w:rsidR="00472CBD">
          <w:rPr>
            <w:rFonts w:hint="eastAsia"/>
            <w:color w:val="000000" w:themeColor="text1"/>
          </w:rPr>
          <w:t>包含強疑問詞的句子結構，分別為</w:t>
        </w:r>
      </w:ins>
      <w:ins w:id="301" w:author="鍾孟軒" w:date="2023-12-19T18:21:00Z">
        <w:r w:rsidR="00B660E6">
          <w:rPr>
            <w:rFonts w:hint="eastAsia"/>
            <w:color w:val="000000" w:themeColor="text1"/>
          </w:rPr>
          <w:t>以下所示</w:t>
        </w:r>
        <w:r w:rsidR="00B660E6">
          <w:rPr>
            <w:rFonts w:hint="eastAsia"/>
            <w:color w:val="000000" w:themeColor="text1"/>
          </w:rPr>
          <w:t>:</w:t>
        </w:r>
      </w:ins>
    </w:p>
    <w:p w14:paraId="37052700" w14:textId="28D41BF8" w:rsidR="00B660E6" w:rsidRDefault="00B660E6" w:rsidP="00303126">
      <w:pPr>
        <w:ind w:firstLine="0"/>
        <w:rPr>
          <w:color w:val="000000" w:themeColor="text1"/>
        </w:rPr>
      </w:pPr>
    </w:p>
    <w:p w14:paraId="346E2AB0" w14:textId="526E913B" w:rsidR="00A5696A" w:rsidRDefault="00A5696A" w:rsidP="00A5696A">
      <w:pPr>
        <w:pStyle w:val="Example"/>
        <w:rPr>
          <w:ins w:id="302" w:author="鍾孟軒" w:date="2023-12-19T18:21:00Z"/>
          <w:rFonts w:hint="eastAsia"/>
        </w:rPr>
      </w:pPr>
      <w:r>
        <w:rPr>
          <w:rFonts w:hint="eastAsia"/>
        </w:rPr>
        <w:t>)</w:t>
      </w:r>
      <w:r>
        <w:tab/>
      </w:r>
      <w:proofErr w:type="spellStart"/>
      <w:ins w:id="303" w:author="鍾孟軒" w:date="2023-12-19T18:25:00Z">
        <w:r w:rsidRPr="0088488E">
          <w:rPr>
            <w:rFonts w:ascii="Arial" w:hAnsi="Arial" w:cs="Arial" w:hint="eastAsia"/>
            <w:color w:val="000000"/>
          </w:rPr>
          <w:t>強疑問詞</w:t>
        </w:r>
      </w:ins>
      <w:proofErr w:type="spellEnd"/>
      <w:r>
        <w:rPr>
          <w:rFonts w:ascii="Arial" w:hAnsi="Arial" w:cs="Arial" w:hint="eastAsia"/>
          <w:color w:val="000000"/>
          <w:lang w:eastAsia="zh-TW"/>
        </w:rPr>
        <w:t>結構：</w:t>
      </w:r>
    </w:p>
    <w:p w14:paraId="57119A8E" w14:textId="62839C7E" w:rsidR="00B660E6" w:rsidRPr="006576B2" w:rsidRDefault="00B660E6" w:rsidP="00557123">
      <w:pPr>
        <w:pStyle w:val="Gloss0"/>
        <w:rPr>
          <w:ins w:id="304" w:author="鍾孟軒" w:date="2023-12-19T18:22:00Z"/>
        </w:rPr>
      </w:pPr>
      <w:ins w:id="305" w:author="鍾孟軒" w:date="2023-12-19T18:22:00Z">
        <w:r w:rsidRPr="006576B2">
          <w:rPr>
            <w:rFonts w:hint="eastAsia"/>
          </w:rPr>
          <w:t>a</w:t>
        </w:r>
        <w:r w:rsidRPr="006576B2">
          <w:t xml:space="preserve">1: </w:t>
        </w:r>
        <w:r w:rsidRPr="006576B2">
          <w:rPr>
            <w:rFonts w:hint="eastAsia"/>
          </w:rPr>
          <w:t>誰</w:t>
        </w:r>
        <w:r w:rsidRPr="006576B2">
          <w:t>+sentence-final interrogative particle</w:t>
        </w:r>
      </w:ins>
    </w:p>
    <w:p w14:paraId="6AB80BFD" w14:textId="3C46765C" w:rsidR="00B660E6" w:rsidRPr="006576B2" w:rsidRDefault="00B660E6" w:rsidP="00557123">
      <w:pPr>
        <w:pStyle w:val="Gloss0"/>
        <w:rPr>
          <w:ins w:id="306" w:author="鍾孟軒" w:date="2023-12-19T18:23:00Z"/>
          <w:rFonts w:ascii="Arial" w:hAnsi="Arial" w:cs="Arial"/>
          <w:color w:val="000000"/>
        </w:rPr>
      </w:pPr>
      <w:ins w:id="307" w:author="鍾孟軒" w:date="2023-12-19T18:23:00Z">
        <w:r w:rsidRPr="006576B2">
          <w:rPr>
            <w:rFonts w:hint="eastAsia"/>
          </w:rPr>
          <w:t>a</w:t>
        </w:r>
        <w:r w:rsidRPr="006576B2">
          <w:t>5</w:t>
        </w:r>
        <w:r w:rsidRPr="006576B2">
          <w:rPr>
            <w:rFonts w:hint="eastAsia"/>
          </w:rPr>
          <w:t xml:space="preserve">: </w:t>
        </w:r>
        <w:r w:rsidRPr="006576B2">
          <w:rPr>
            <w:rFonts w:ascii="Arial" w:hAnsi="Arial" w:cs="Arial"/>
            <w:color w:val="000000"/>
          </w:rPr>
          <w:t>還有</w:t>
        </w:r>
        <w:r w:rsidRPr="006576B2">
          <w:rPr>
            <w:color w:val="000000"/>
          </w:rPr>
          <w:t>+</w:t>
        </w:r>
        <w:r w:rsidRPr="006576B2">
          <w:rPr>
            <w:rFonts w:ascii="Arial" w:hAnsi="Arial" w:cs="Arial"/>
            <w:color w:val="000000"/>
          </w:rPr>
          <w:t>誰</w:t>
        </w:r>
      </w:ins>
    </w:p>
    <w:p w14:paraId="31C1B25D" w14:textId="795C6D88" w:rsidR="00B660E6" w:rsidRPr="006576B2" w:rsidRDefault="00B660E6" w:rsidP="00557123">
      <w:pPr>
        <w:pStyle w:val="Gloss0"/>
        <w:rPr>
          <w:ins w:id="308" w:author="鍾孟軒" w:date="2023-12-19T18:24:00Z"/>
          <w:rFonts w:ascii="Arial" w:hAnsi="Arial" w:cs="Arial"/>
          <w:color w:val="000000"/>
        </w:rPr>
      </w:pPr>
      <w:ins w:id="309" w:author="鍾孟軒" w:date="2023-12-19T18:23:00Z">
        <w:r w:rsidRPr="006576B2">
          <w:rPr>
            <w:rFonts w:hint="eastAsia"/>
          </w:rPr>
          <w:t>a</w:t>
        </w:r>
        <w:r w:rsidRPr="006576B2">
          <w:t xml:space="preserve">9: </w:t>
        </w:r>
      </w:ins>
      <w:ins w:id="310" w:author="鍾孟軒" w:date="2023-12-19T18:24:00Z">
        <w:r w:rsidRPr="006576B2">
          <w:rPr>
            <w:rFonts w:ascii="Arial" w:hAnsi="Arial" w:cs="Arial"/>
            <w:color w:val="000000"/>
          </w:rPr>
          <w:t>誰</w:t>
        </w:r>
        <w:r w:rsidRPr="006576B2">
          <w:rPr>
            <w:color w:val="000000"/>
          </w:rPr>
          <w:t>+ conjunction + noun or</w:t>
        </w:r>
        <w:r w:rsidRPr="006576B2">
          <w:rPr>
            <w:rFonts w:ascii="Arial" w:hAnsi="Arial" w:cs="Arial"/>
            <w:color w:val="000000"/>
          </w:rPr>
          <w:t xml:space="preserve"> </w:t>
        </w:r>
        <w:r w:rsidRPr="006576B2">
          <w:rPr>
            <w:rFonts w:ascii="Arial" w:hAnsi="Arial" w:cs="Arial"/>
            <w:color w:val="000000"/>
          </w:rPr>
          <w:t>誰</w:t>
        </w:r>
      </w:ins>
    </w:p>
    <w:p w14:paraId="5D0877AA" w14:textId="77777777" w:rsidR="00B660E6" w:rsidRDefault="00B660E6" w:rsidP="00303126">
      <w:pPr>
        <w:ind w:firstLine="0"/>
        <w:rPr>
          <w:ins w:id="311" w:author="鍾孟軒" w:date="2023-12-19T18:24:00Z"/>
          <w:rFonts w:ascii="Arial" w:hAnsi="Arial" w:cs="Arial"/>
          <w:color w:val="000000"/>
          <w:sz w:val="22"/>
          <w:szCs w:val="22"/>
        </w:rPr>
      </w:pPr>
    </w:p>
    <w:p w14:paraId="4FA822DA" w14:textId="30A715AC" w:rsidR="00303126" w:rsidRPr="0088488E" w:rsidRDefault="00B660E6" w:rsidP="00303126">
      <w:pPr>
        <w:ind w:firstLine="0"/>
        <w:rPr>
          <w:color w:val="000000" w:themeColor="text1"/>
        </w:rPr>
      </w:pPr>
      <w:ins w:id="312" w:author="鍾孟軒" w:date="2023-12-19T18:25:00Z">
        <w:r w:rsidRPr="0088488E">
          <w:rPr>
            <w:rFonts w:hint="eastAsia"/>
            <w:color w:val="000000" w:themeColor="text1"/>
          </w:rPr>
          <w:t>(5</w:t>
        </w:r>
        <w:r w:rsidRPr="0088488E">
          <w:rPr>
            <w:color w:val="000000" w:themeColor="text1"/>
          </w:rPr>
          <w:t>2)</w:t>
        </w:r>
      </w:ins>
      <w:ins w:id="313" w:author="鍾孟軒" w:date="2023-12-20T17:14:00Z">
        <w:r w:rsidR="00C22530" w:rsidRPr="0088488E">
          <w:rPr>
            <w:rFonts w:hint="eastAsia"/>
            <w:color w:val="000000" w:themeColor="text1"/>
          </w:rPr>
          <w:t xml:space="preserve"> </w:t>
        </w:r>
      </w:ins>
      <w:ins w:id="314" w:author="鍾孟軒" w:date="2023-12-19T18:25:00Z">
        <w:r w:rsidRPr="0088488E">
          <w:rPr>
            <w:rFonts w:hint="eastAsia"/>
            <w:color w:val="000000" w:themeColor="text1"/>
          </w:rPr>
          <w:t>的</w:t>
        </w:r>
      </w:ins>
      <w:ins w:id="315" w:author="鍾孟軒" w:date="2023-12-19T18:24:00Z">
        <w:r w:rsidRPr="0088488E">
          <w:rPr>
            <w:rFonts w:ascii="Arial" w:hAnsi="Arial" w:cs="Arial" w:hint="eastAsia"/>
            <w:color w:val="000000"/>
          </w:rPr>
          <w:t>結構</w:t>
        </w:r>
      </w:ins>
      <w:ins w:id="316" w:author="鍾孟軒" w:date="2023-12-19T18:25:00Z">
        <w:r w:rsidRPr="0088488E">
          <w:rPr>
            <w:rFonts w:ascii="Arial" w:hAnsi="Arial" w:cs="Arial" w:hint="eastAsia"/>
            <w:color w:val="000000"/>
          </w:rPr>
          <w:t>被列為強疑問詞，也就是當以上結構</w:t>
        </w:r>
      </w:ins>
      <w:ins w:id="317" w:author="鍾孟軒" w:date="2023-12-19T18:26:00Z">
        <w:r w:rsidRPr="0088488E">
          <w:rPr>
            <w:rFonts w:ascii="Arial" w:hAnsi="Arial" w:cs="Arial" w:hint="eastAsia"/>
            <w:color w:val="000000"/>
          </w:rPr>
          <w:t>和全稱語義的核可詞同時出現</w:t>
        </w:r>
      </w:ins>
      <w:ins w:id="318" w:author="鍾孟軒" w:date="2023-12-19T18:27:00Z">
        <w:r w:rsidRPr="0088488E">
          <w:rPr>
            <w:rFonts w:ascii="Arial" w:hAnsi="Arial" w:cs="Arial" w:hint="eastAsia"/>
            <w:color w:val="000000"/>
          </w:rPr>
          <w:t>在句子</w:t>
        </w:r>
      </w:ins>
      <w:ins w:id="319" w:author="鍾孟軒" w:date="2023-12-19T18:26:00Z">
        <w:r w:rsidRPr="0088488E">
          <w:rPr>
            <w:rFonts w:ascii="Arial" w:hAnsi="Arial" w:cs="Arial" w:hint="eastAsia"/>
            <w:color w:val="000000"/>
          </w:rPr>
          <w:t>時，檢查器</w:t>
        </w:r>
      </w:ins>
      <w:ins w:id="320" w:author="鍾孟軒" w:date="2023-12-19T18:27:00Z">
        <w:r w:rsidRPr="0088488E">
          <w:rPr>
            <w:rFonts w:ascii="Arial" w:hAnsi="Arial" w:cs="Arial" w:hint="eastAsia"/>
            <w:color w:val="000000"/>
          </w:rPr>
          <w:t>會將其</w:t>
        </w:r>
      </w:ins>
      <w:ins w:id="321" w:author="鍾孟軒" w:date="2023-12-19T18:26:00Z">
        <w:r w:rsidRPr="0088488E">
          <w:rPr>
            <w:rFonts w:ascii="Arial" w:hAnsi="Arial" w:cs="Arial" w:hint="eastAsia"/>
            <w:color w:val="000000"/>
          </w:rPr>
          <w:t>判斷</w:t>
        </w:r>
      </w:ins>
      <w:ins w:id="322" w:author="鍾孟軒" w:date="2023-12-19T18:27:00Z">
        <w:r w:rsidRPr="0088488E">
          <w:rPr>
            <w:rFonts w:ascii="Arial" w:hAnsi="Arial" w:cs="Arial" w:hint="eastAsia"/>
            <w:color w:val="000000"/>
          </w:rPr>
          <w:t>為疑問語意</w:t>
        </w:r>
      </w:ins>
      <w:ins w:id="323" w:author="鍾孟軒" w:date="2023-12-19T18:28:00Z">
        <w:r w:rsidRPr="0088488E">
          <w:rPr>
            <w:rFonts w:ascii="Arial" w:hAnsi="Arial" w:cs="Arial" w:hint="eastAsia"/>
            <w:color w:val="000000"/>
          </w:rPr>
          <w:t>，如圖十二的第</w:t>
        </w:r>
      </w:ins>
      <w:r w:rsidR="00BA779C">
        <w:rPr>
          <w:rFonts w:ascii="Arial" w:hAnsi="Arial" w:cs="Arial" w:hint="eastAsia"/>
          <w:color w:val="000000"/>
        </w:rPr>
        <w:t xml:space="preserve"> </w:t>
      </w:r>
      <w:ins w:id="324" w:author="鍾孟軒" w:date="2023-12-19T18:28:00Z">
        <w:r w:rsidR="00702D90" w:rsidRPr="0088488E">
          <w:rPr>
            <w:color w:val="000000"/>
          </w:rPr>
          <w:t>64</w:t>
        </w:r>
      </w:ins>
      <w:r w:rsidR="00BA779C">
        <w:rPr>
          <w:color w:val="000000"/>
        </w:rPr>
        <w:t xml:space="preserve"> </w:t>
      </w:r>
      <w:ins w:id="325" w:author="鍾孟軒" w:date="2023-12-19T18:28:00Z">
        <w:r w:rsidR="00702D90" w:rsidRPr="0088488E">
          <w:rPr>
            <w:rFonts w:ascii="Arial" w:hAnsi="Arial" w:cs="Arial" w:hint="eastAsia"/>
            <w:color w:val="000000"/>
          </w:rPr>
          <w:t>和</w:t>
        </w:r>
        <w:r w:rsidR="00702D90" w:rsidRPr="0088488E">
          <w:rPr>
            <w:rFonts w:ascii="Arial" w:hAnsi="Arial" w:cs="Arial"/>
            <w:color w:val="000000"/>
          </w:rPr>
          <w:t xml:space="preserve"> </w:t>
        </w:r>
        <w:r w:rsidR="00702D90" w:rsidRPr="0088488E">
          <w:rPr>
            <w:color w:val="000000"/>
          </w:rPr>
          <w:t>66</w:t>
        </w:r>
      </w:ins>
      <w:r w:rsidR="00BA779C">
        <w:rPr>
          <w:color w:val="000000"/>
        </w:rPr>
        <w:t xml:space="preserve"> </w:t>
      </w:r>
      <w:ins w:id="326" w:author="鍾孟軒" w:date="2023-12-19T18:28:00Z">
        <w:r w:rsidR="00702D90" w:rsidRPr="0088488E">
          <w:rPr>
            <w:rFonts w:ascii="Arial" w:hAnsi="Arial" w:cs="Arial" w:hint="eastAsia"/>
            <w:color w:val="000000"/>
          </w:rPr>
          <w:t>行所示</w:t>
        </w:r>
      </w:ins>
      <w:ins w:id="327" w:author="鍾孟軒" w:date="2023-12-19T18:27:00Z">
        <w:r w:rsidRPr="0088488E">
          <w:rPr>
            <w:rFonts w:ascii="Arial" w:hAnsi="Arial" w:cs="Arial" w:hint="eastAsia"/>
            <w:color w:val="000000"/>
          </w:rPr>
          <w:t>。</w:t>
        </w:r>
      </w:ins>
      <w:r w:rsidR="00303126" w:rsidRPr="0088488E">
        <w:rPr>
          <w:color w:val="000000" w:themeColor="text1"/>
        </w:rPr>
        <w:t>本研究預計將在此區塊將生成語言學理論實作為程式邏輯以進行大量測試理論完備性。</w:t>
      </w:r>
    </w:p>
    <w:p w14:paraId="004DF345" w14:textId="77777777" w:rsidR="00303126" w:rsidRPr="00F20A81" w:rsidRDefault="00303126" w:rsidP="00303126">
      <w:pPr>
        <w:ind w:firstLine="0"/>
      </w:pPr>
    </w:p>
    <w:p w14:paraId="497A4B06" w14:textId="31EFFB0F" w:rsidR="00303126" w:rsidRDefault="00D13028" w:rsidP="00303126">
      <w:pPr>
        <w:pStyle w:val="aff4"/>
        <w:ind w:firstLine="0"/>
        <w:jc w:val="center"/>
      </w:pPr>
      <w:ins w:id="328" w:author="鍾孟軒" w:date="2023-12-19T17:39:00Z">
        <w:r w:rsidRPr="00D13028">
          <w:rPr>
            <w:noProof/>
          </w:rPr>
          <w:t xml:space="preserve"> </w:t>
        </w:r>
      </w:ins>
      <w:ins w:id="329" w:author="鍾孟軒" w:date="2023-12-19T17:42:00Z">
        <w:r w:rsidRPr="00D13028">
          <w:rPr>
            <w:noProof/>
          </w:rPr>
          <w:drawing>
            <wp:inline distT="0" distB="0" distL="0" distR="0" wp14:anchorId="2EC14754" wp14:editId="44EE4A8D">
              <wp:extent cx="6864985" cy="1566462"/>
              <wp:effectExtent l="0" t="0" r="0" b="0"/>
              <wp:docPr id="16748264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26488" name=""/>
                      <pic:cNvPicPr/>
                    </pic:nvPicPr>
                    <pic:blipFill>
                      <a:blip r:embed="rId47"/>
                      <a:stretch>
                        <a:fillRect/>
                      </a:stretch>
                    </pic:blipFill>
                    <pic:spPr>
                      <a:xfrm>
                        <a:off x="0" y="0"/>
                        <a:ext cx="6900390" cy="1574541"/>
                      </a:xfrm>
                      <a:prstGeom prst="rect">
                        <a:avLst/>
                      </a:prstGeom>
                    </pic:spPr>
                  </pic:pic>
                </a:graphicData>
              </a:graphic>
            </wp:inline>
          </w:drawing>
        </w:r>
        <w:r w:rsidRPr="00D13028">
          <w:t xml:space="preserve"> </w:t>
        </w:r>
      </w:ins>
    </w:p>
    <w:p w14:paraId="739CFE6B" w14:textId="3C0F176A" w:rsidR="00303126" w:rsidRPr="00884CAA" w:rsidRDefault="00303126" w:rsidP="00303126">
      <w:pPr>
        <w:ind w:firstLine="0"/>
        <w:jc w:val="center"/>
        <w:rPr>
          <w:color w:val="000000" w:themeColor="text1"/>
        </w:rPr>
      </w:pPr>
      <w:bookmarkStart w:id="330" w:name="OLE_LINK6"/>
      <w:r w:rsidRPr="00884CAA">
        <w:rPr>
          <w:color w:val="000000" w:themeColor="text1"/>
        </w:rPr>
        <w:t>圖</w:t>
      </w:r>
      <w:r w:rsidRPr="00884CAA">
        <w:rPr>
          <w:rFonts w:hint="eastAsia"/>
          <w:color w:val="000000" w:themeColor="text1"/>
        </w:rPr>
        <w:t>十</w:t>
      </w:r>
      <w:ins w:id="331" w:author="鍾孟軒" w:date="2023-12-19T17:38:00Z">
        <w:r w:rsidR="00D13028">
          <w:rPr>
            <w:rFonts w:hint="eastAsia"/>
            <w:color w:val="000000" w:themeColor="text1"/>
          </w:rPr>
          <w:t>二</w:t>
        </w:r>
      </w:ins>
      <w:r w:rsidRPr="00884CAA">
        <w:rPr>
          <w:color w:val="000000" w:themeColor="text1"/>
        </w:rPr>
        <w:t>：</w:t>
      </w:r>
      <w:r w:rsidRPr="00884CAA">
        <w:rPr>
          <w:rFonts w:hint="eastAsia"/>
          <w:color w:val="000000" w:themeColor="text1"/>
        </w:rPr>
        <w:t>「</w:t>
      </w:r>
      <w:ins w:id="332" w:author="鍾孟軒" w:date="2023-12-19T17:43:00Z">
        <w:r w:rsidR="00D13028" w:rsidRPr="002B5F93">
          <w:rPr>
            <w:rFonts w:hint="eastAsia"/>
          </w:rPr>
          <w:t>無論誰當權</w:t>
        </w:r>
      </w:ins>
      <w:r w:rsidRPr="00884CAA">
        <w:rPr>
          <w:rFonts w:hint="eastAsia"/>
          <w:color w:val="000000" w:themeColor="text1"/>
        </w:rPr>
        <w:t>」</w:t>
      </w:r>
      <w:r w:rsidRPr="00884CAA">
        <w:rPr>
          <w:color w:val="000000" w:themeColor="text1"/>
        </w:rPr>
        <w:t>Python</w:t>
      </w:r>
      <w:r w:rsidRPr="00884CAA">
        <w:rPr>
          <w:rFonts w:hint="eastAsia"/>
          <w:color w:val="000000" w:themeColor="text1"/>
        </w:rPr>
        <w:t>程式語言執行範本</w:t>
      </w:r>
    </w:p>
    <w:bookmarkEnd w:id="330"/>
    <w:p w14:paraId="68D943E8" w14:textId="77777777" w:rsidR="00303126" w:rsidRPr="00DB6307" w:rsidRDefault="00303126" w:rsidP="00303126">
      <w:pPr>
        <w:ind w:firstLine="0"/>
      </w:pPr>
    </w:p>
    <w:p w14:paraId="720F10D7" w14:textId="4AFE99C2" w:rsidR="00303126" w:rsidRPr="00884CAA" w:rsidRDefault="00303126" w:rsidP="00303126">
      <w:pPr>
        <w:ind w:firstLine="0"/>
        <w:rPr>
          <w:color w:val="000000" w:themeColor="text1"/>
        </w:rPr>
      </w:pPr>
      <w:r w:rsidRPr="00884CAA">
        <w:rPr>
          <w:color w:val="000000" w:themeColor="text1"/>
        </w:rPr>
        <w:t>接著在主程式中填入待測試用的句子</w:t>
      </w:r>
      <w:r w:rsidRPr="00884CAA">
        <w:rPr>
          <w:rFonts w:hint="eastAsia"/>
          <w:color w:val="000000" w:themeColor="text1"/>
        </w:rPr>
        <w:t>，</w:t>
      </w:r>
      <w:r w:rsidRPr="00884CAA">
        <w:rPr>
          <w:color w:val="000000" w:themeColor="text1"/>
        </w:rPr>
        <w:t>此處以</w:t>
      </w:r>
      <w:r w:rsidR="00507B8C" w:rsidRPr="00884CAA">
        <w:rPr>
          <w:rFonts w:hint="eastAsia"/>
          <w:color w:val="000000" w:themeColor="text1"/>
        </w:rPr>
        <w:t xml:space="preserve"> </w:t>
      </w:r>
      <w:r w:rsidR="00C22530">
        <w:rPr>
          <w:rFonts w:hint="eastAsia"/>
          <w:color w:val="000000" w:themeColor="text1"/>
        </w:rPr>
        <w:t>(5</w:t>
      </w:r>
      <w:r w:rsidR="00C22530">
        <w:rPr>
          <w:color w:val="000000" w:themeColor="text1"/>
        </w:rPr>
        <w:t>3</w:t>
      </w:r>
      <w:r w:rsidRPr="00884CAA">
        <w:rPr>
          <w:color w:val="000000" w:themeColor="text1"/>
        </w:rPr>
        <w:t>)</w:t>
      </w:r>
      <w:r w:rsidR="00507B8C" w:rsidRPr="00884CAA">
        <w:rPr>
          <w:color w:val="000000" w:themeColor="text1"/>
        </w:rPr>
        <w:t xml:space="preserve"> </w:t>
      </w:r>
      <w:r w:rsidRPr="00884CAA">
        <w:rPr>
          <w:color w:val="000000" w:themeColor="text1"/>
        </w:rPr>
        <w:t>三句為例做說明</w:t>
      </w:r>
      <w:r w:rsidRPr="00884CAA">
        <w:rPr>
          <w:rFonts w:hint="eastAsia"/>
          <w:color w:val="000000" w:themeColor="text1"/>
        </w:rPr>
        <w:t>，測試結果如圖十</w:t>
      </w:r>
      <w:r w:rsidR="004255D4">
        <w:rPr>
          <w:rFonts w:hint="eastAsia"/>
          <w:color w:val="000000" w:themeColor="text1"/>
        </w:rPr>
        <w:t>三</w:t>
      </w:r>
      <w:r w:rsidRPr="00884CAA">
        <w:rPr>
          <w:rFonts w:hint="eastAsia"/>
          <w:color w:val="000000" w:themeColor="text1"/>
        </w:rPr>
        <w:t>所示</w:t>
      </w:r>
      <w:r w:rsidRPr="00884CAA">
        <w:rPr>
          <w:rStyle w:val="afff3"/>
          <w:color w:val="000000" w:themeColor="text1"/>
        </w:rPr>
        <w:footnoteReference w:id="32"/>
      </w:r>
      <w:r w:rsidR="008F5DE1" w:rsidRPr="00884CAA">
        <w:rPr>
          <w:rFonts w:hint="eastAsia"/>
          <w:color w:val="000000" w:themeColor="text1"/>
        </w:rPr>
        <w:t>。</w:t>
      </w:r>
      <w:r w:rsidRPr="00884CAA">
        <w:rPr>
          <w:color w:val="000000" w:themeColor="text1"/>
        </w:rPr>
        <w:t>系統執行後，</w:t>
      </w:r>
      <w:r w:rsidRPr="007C6B2B">
        <w:rPr>
          <w:color w:val="000000" w:themeColor="text1"/>
        </w:rPr>
        <w:t>如</w:t>
      </w:r>
      <w:r w:rsidRPr="007C6B2B">
        <w:rPr>
          <w:color w:val="000000" w:themeColor="text1"/>
        </w:rPr>
        <w:t xml:space="preserve"> 3</w:t>
      </w:r>
      <w:r w:rsidR="007C6B2B" w:rsidRPr="007C6B2B">
        <w:rPr>
          <w:color w:val="000000" w:themeColor="text1"/>
          <w:rPrChange w:id="333" w:author="鍾孟軒" w:date="2023-12-20T16:13:00Z">
            <w:rPr>
              <w:color w:val="000000" w:themeColor="text1"/>
              <w:highlight w:val="yellow"/>
            </w:rPr>
          </w:rPrChange>
        </w:rPr>
        <w:t>04</w:t>
      </w:r>
      <w:r w:rsidRPr="007C6B2B">
        <w:rPr>
          <w:color w:val="000000" w:themeColor="text1"/>
        </w:rPr>
        <w:t xml:space="preserve"> </w:t>
      </w:r>
      <w:r w:rsidRPr="007C6B2B">
        <w:rPr>
          <w:color w:val="000000" w:themeColor="text1"/>
        </w:rPr>
        <w:t>行起所示，在</w:t>
      </w:r>
      <w:r w:rsidRPr="007C6B2B">
        <w:rPr>
          <w:color w:val="000000" w:themeColor="text1"/>
        </w:rPr>
        <w:t xml:space="preserve"> 3</w:t>
      </w:r>
      <w:r w:rsidR="007C6B2B" w:rsidRPr="007C6B2B">
        <w:rPr>
          <w:color w:val="000000" w:themeColor="text1"/>
          <w:rPrChange w:id="334" w:author="鍾孟軒" w:date="2023-12-20T16:13:00Z">
            <w:rPr>
              <w:color w:val="000000" w:themeColor="text1"/>
              <w:highlight w:val="yellow"/>
            </w:rPr>
          </w:rPrChange>
        </w:rPr>
        <w:t>01</w:t>
      </w:r>
      <w:r w:rsidRPr="007C6B2B">
        <w:rPr>
          <w:color w:val="000000" w:themeColor="text1"/>
        </w:rPr>
        <w:t xml:space="preserve"> </w:t>
      </w:r>
      <w:r w:rsidRPr="007C6B2B">
        <w:rPr>
          <w:color w:val="000000" w:themeColor="text1"/>
        </w:rPr>
        <w:t>行將每個測試的句子逐一交由</w:t>
      </w:r>
      <w:r w:rsidRPr="007C6B2B">
        <w:rPr>
          <w:color w:val="000000" w:themeColor="text1"/>
        </w:rPr>
        <w:t xml:space="preserve"> </w:t>
      </w:r>
      <w:proofErr w:type="spellStart"/>
      <w:r w:rsidRPr="007C6B2B">
        <w:rPr>
          <w:color w:val="000000" w:themeColor="text1"/>
        </w:rPr>
        <w:t>execLoki</w:t>
      </w:r>
      <w:proofErr w:type="spellEnd"/>
      <w:r w:rsidRPr="007C6B2B">
        <w:rPr>
          <w:color w:val="000000" w:themeColor="text1"/>
        </w:rPr>
        <w:t xml:space="preserve">() </w:t>
      </w:r>
      <w:r w:rsidRPr="007C6B2B">
        <w:rPr>
          <w:color w:val="000000" w:themeColor="text1"/>
        </w:rPr>
        <w:t>執行，</w:t>
      </w:r>
      <w:r w:rsidR="007C6B2B">
        <w:rPr>
          <w:rFonts w:hint="eastAsia"/>
          <w:color w:val="000000" w:themeColor="text1"/>
        </w:rPr>
        <w:t>並在</w:t>
      </w:r>
      <w:r w:rsidR="00E96E3A">
        <w:rPr>
          <w:rFonts w:hint="eastAsia"/>
          <w:color w:val="000000" w:themeColor="text1"/>
        </w:rPr>
        <w:t>3</w:t>
      </w:r>
      <w:r w:rsidR="00E96E3A">
        <w:rPr>
          <w:color w:val="000000" w:themeColor="text1"/>
        </w:rPr>
        <w:t>02</w:t>
      </w:r>
      <w:r w:rsidR="007C6B2B">
        <w:rPr>
          <w:rFonts w:hint="eastAsia"/>
          <w:color w:val="000000" w:themeColor="text1"/>
        </w:rPr>
        <w:t>行中名為</w:t>
      </w:r>
      <w:r w:rsidR="007C6B2B" w:rsidRPr="007C6B2B">
        <w:rPr>
          <w:color w:val="000000" w:themeColor="text1"/>
        </w:rPr>
        <w:t>log_TEST.txt</w:t>
      </w:r>
      <w:r w:rsidR="007C6B2B">
        <w:rPr>
          <w:rFonts w:hint="eastAsia"/>
          <w:color w:val="000000" w:themeColor="text1"/>
        </w:rPr>
        <w:t>的檔案中寫入</w:t>
      </w:r>
      <w:r w:rsidRPr="00472CBD">
        <w:rPr>
          <w:color w:val="000000" w:themeColor="text1"/>
        </w:rPr>
        <w:t>進行</w:t>
      </w:r>
      <w:r w:rsidR="007C6B2B">
        <w:rPr>
          <w:rFonts w:hint="eastAsia"/>
          <w:color w:val="000000" w:themeColor="text1"/>
        </w:rPr>
        <w:t>測驗結果，</w:t>
      </w:r>
      <w:r w:rsidR="00472CBD" w:rsidRPr="0024491E">
        <w:rPr>
          <w:rFonts w:hint="eastAsia"/>
          <w:color w:val="000000" w:themeColor="text1"/>
        </w:rPr>
        <w:t>計算以判讀是否符合</w:t>
      </w:r>
      <w:r w:rsidRPr="00472CBD">
        <w:rPr>
          <w:color w:val="000000" w:themeColor="text1"/>
        </w:rPr>
        <w:t>前述</w:t>
      </w:r>
      <w:r w:rsidR="00472CBD">
        <w:rPr>
          <w:rFonts w:hint="eastAsia"/>
          <w:color w:val="000000" w:themeColor="text1"/>
        </w:rPr>
        <w:t>的</w:t>
      </w:r>
      <w:r w:rsidR="00472CBD" w:rsidRPr="0024491E">
        <w:rPr>
          <w:rFonts w:hint="eastAsia"/>
          <w:color w:val="000000" w:themeColor="text1"/>
        </w:rPr>
        <w:t>已預先設定</w:t>
      </w:r>
      <w:r w:rsidR="00472CBD">
        <w:rPr>
          <w:rFonts w:hint="eastAsia"/>
          <w:color w:val="000000" w:themeColor="text1"/>
        </w:rPr>
        <w:t>之</w:t>
      </w:r>
      <w:r w:rsidR="00472CBD" w:rsidRPr="0024491E">
        <w:rPr>
          <w:rFonts w:hint="eastAsia"/>
          <w:color w:val="000000" w:themeColor="text1"/>
        </w:rPr>
        <w:t>結構</w:t>
      </w:r>
      <w:r w:rsidRPr="00472CBD">
        <w:rPr>
          <w:color w:val="000000" w:themeColor="text1"/>
        </w:rPr>
        <w:t>。</w:t>
      </w:r>
    </w:p>
    <w:p w14:paraId="47060815" w14:textId="77777777" w:rsidR="00303126" w:rsidRDefault="00303126" w:rsidP="00303126">
      <w:pPr>
        <w:pStyle w:val="Example"/>
        <w:numPr>
          <w:ilvl w:val="0"/>
          <w:numId w:val="0"/>
        </w:numPr>
        <w:tabs>
          <w:tab w:val="clear" w:pos="567"/>
        </w:tabs>
        <w:rPr>
          <w:lang w:eastAsia="zh-TW"/>
        </w:rPr>
      </w:pPr>
    </w:p>
    <w:p w14:paraId="4D70F0C2" w14:textId="1FC18685" w:rsidR="00303126" w:rsidRPr="00AB2F69" w:rsidRDefault="00AB2F69" w:rsidP="00AB2F69">
      <w:pPr>
        <w:pStyle w:val="Example"/>
      </w:pPr>
      <w:bookmarkStart w:id="335" w:name="_Ref140842877"/>
      <w:r>
        <w:rPr>
          <w:rFonts w:hint="eastAsia"/>
        </w:rPr>
        <w:lastRenderedPageBreak/>
        <w:t>)</w:t>
      </w:r>
      <w:r>
        <w:tab/>
      </w:r>
      <w:r w:rsidR="00303126" w:rsidRPr="00AB2F69">
        <w:rPr>
          <w:rFonts w:hint="eastAsia"/>
          <w:color w:val="000000" w:themeColor="text1"/>
          <w:lang w:eastAsia="zh-TW"/>
        </w:rPr>
        <w:t>測試句</w:t>
      </w:r>
      <w:r w:rsidR="00303126" w:rsidRPr="00AB2F69">
        <w:rPr>
          <w:color w:val="000000" w:themeColor="text1"/>
          <w:lang w:eastAsia="zh-TW"/>
        </w:rPr>
        <w:t>：</w:t>
      </w:r>
      <w:bookmarkEnd w:id="335"/>
    </w:p>
    <w:p w14:paraId="00D1283C" w14:textId="337E835B" w:rsidR="00303126" w:rsidRPr="00814D18" w:rsidRDefault="00702D90" w:rsidP="00303126">
      <w:pPr>
        <w:pStyle w:val="Examplea"/>
        <w:rPr>
          <w:color w:val="000000" w:themeColor="text1"/>
        </w:rPr>
      </w:pPr>
      <w:proofErr w:type="spellStart"/>
      <w:r w:rsidRPr="00702D90">
        <w:rPr>
          <w:rFonts w:hint="eastAsia"/>
          <w:color w:val="000000" w:themeColor="text1"/>
        </w:rPr>
        <w:t>不論誰將是台灣第一任民選總統</w:t>
      </w:r>
      <w:proofErr w:type="spellEnd"/>
    </w:p>
    <w:p w14:paraId="73012C88" w14:textId="72C6C14B" w:rsidR="00303126" w:rsidRPr="00814D18" w:rsidRDefault="00702D90" w:rsidP="00303126">
      <w:pPr>
        <w:pStyle w:val="Examplea"/>
        <w:rPr>
          <w:color w:val="000000" w:themeColor="text1"/>
        </w:rPr>
      </w:pPr>
      <w:r>
        <w:rPr>
          <w:rFonts w:hint="eastAsia"/>
          <w:color w:val="000000" w:themeColor="text1"/>
          <w:lang w:eastAsia="zh-TW"/>
        </w:rPr>
        <w:t>無</w:t>
      </w:r>
      <w:proofErr w:type="spellStart"/>
      <w:r w:rsidRPr="00702D90">
        <w:rPr>
          <w:rFonts w:hint="eastAsia"/>
          <w:color w:val="000000" w:themeColor="text1"/>
        </w:rPr>
        <w:t>論是誰</w:t>
      </w:r>
      <w:proofErr w:type="spellEnd"/>
      <w:r>
        <w:rPr>
          <w:rFonts w:hint="eastAsia"/>
          <w:color w:val="000000" w:themeColor="text1"/>
          <w:lang w:eastAsia="zh-TW"/>
        </w:rPr>
        <w:t>會來</w:t>
      </w:r>
    </w:p>
    <w:p w14:paraId="0F165A17" w14:textId="667BF466" w:rsidR="00303126" w:rsidRPr="00814D18" w:rsidRDefault="00702D90" w:rsidP="00303126">
      <w:pPr>
        <w:pStyle w:val="Examplea"/>
        <w:rPr>
          <w:color w:val="000000" w:themeColor="text1"/>
        </w:rPr>
      </w:pPr>
      <w:r>
        <w:rPr>
          <w:rFonts w:hint="eastAsia"/>
          <w:color w:val="000000" w:themeColor="text1"/>
          <w:lang w:eastAsia="zh-TW"/>
        </w:rPr>
        <w:t>還有誰會來</w:t>
      </w:r>
    </w:p>
    <w:p w14:paraId="678AECF5" w14:textId="5E701FA7" w:rsidR="00303126" w:rsidRPr="00927BD3" w:rsidRDefault="009018D0" w:rsidP="007028F4">
      <w:pPr>
        <w:ind w:firstLine="0"/>
        <w:rPr>
          <w:lang w:eastAsia="de-DE"/>
        </w:rPr>
      </w:pPr>
      <w:r w:rsidRPr="009018D0">
        <w:rPr>
          <w:noProof/>
          <w:lang w:eastAsia="de-DE"/>
        </w:rPr>
        <w:drawing>
          <wp:inline distT="0" distB="0" distL="0" distR="0" wp14:anchorId="0E7B32B9" wp14:editId="7E0E73D1">
            <wp:extent cx="6332220" cy="1982470"/>
            <wp:effectExtent l="12700" t="12700" r="17780" b="11430"/>
            <wp:docPr id="65199694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96941" name=""/>
                    <pic:cNvPicPr/>
                  </pic:nvPicPr>
                  <pic:blipFill>
                    <a:blip r:embed="rId48"/>
                    <a:stretch>
                      <a:fillRect/>
                    </a:stretch>
                  </pic:blipFill>
                  <pic:spPr>
                    <a:xfrm>
                      <a:off x="0" y="0"/>
                      <a:ext cx="6332220" cy="1982470"/>
                    </a:xfrm>
                    <a:prstGeom prst="rect">
                      <a:avLst/>
                    </a:prstGeom>
                    <a:ln>
                      <a:solidFill>
                        <a:schemeClr val="tx1"/>
                      </a:solidFill>
                    </a:ln>
                  </pic:spPr>
                </pic:pic>
              </a:graphicData>
            </a:graphic>
          </wp:inline>
        </w:drawing>
      </w:r>
    </w:p>
    <w:p w14:paraId="4DABE947" w14:textId="2D45332D" w:rsidR="00303126" w:rsidRPr="00ED6E83" w:rsidRDefault="00303126" w:rsidP="00303126">
      <w:pPr>
        <w:ind w:firstLine="0"/>
        <w:jc w:val="center"/>
        <w:rPr>
          <w:color w:val="000000" w:themeColor="text1"/>
        </w:rPr>
      </w:pPr>
      <w:r w:rsidRPr="00ED6E83">
        <w:rPr>
          <w:color w:val="000000" w:themeColor="text1"/>
        </w:rPr>
        <w:t>圖</w:t>
      </w:r>
      <w:r w:rsidRPr="00ED6E83">
        <w:rPr>
          <w:rFonts w:hint="eastAsia"/>
          <w:color w:val="000000" w:themeColor="text1"/>
        </w:rPr>
        <w:t>十二</w:t>
      </w:r>
      <w:r w:rsidRPr="00ED6E83">
        <w:rPr>
          <w:color w:val="000000" w:themeColor="text1"/>
        </w:rPr>
        <w:t>：</w:t>
      </w:r>
      <w:r w:rsidR="007C6B2B">
        <w:rPr>
          <w:rFonts w:hint="eastAsia"/>
          <w:color w:val="000000" w:themeColor="text1"/>
        </w:rPr>
        <w:t>(5</w:t>
      </w:r>
      <w:r w:rsidR="007C6B2B">
        <w:rPr>
          <w:color w:val="000000" w:themeColor="text1"/>
        </w:rPr>
        <w:t>3</w:t>
      </w:r>
      <w:r w:rsidRPr="00ED6E83">
        <w:rPr>
          <w:color w:val="000000" w:themeColor="text1"/>
        </w:rPr>
        <w:t>)</w:t>
      </w:r>
      <w:r w:rsidR="00D166BD">
        <w:rPr>
          <w:color w:val="000000" w:themeColor="text1"/>
        </w:rPr>
        <w:t xml:space="preserve"> </w:t>
      </w:r>
      <w:r w:rsidRPr="00ED6E83">
        <w:rPr>
          <w:rFonts w:hint="eastAsia"/>
          <w:color w:val="000000" w:themeColor="text1"/>
        </w:rPr>
        <w:t>測試句檢驗截圖</w:t>
      </w:r>
    </w:p>
    <w:p w14:paraId="572133F0" w14:textId="77777777" w:rsidR="00303126" w:rsidRPr="003A7612" w:rsidRDefault="00303126" w:rsidP="00303126">
      <w:pPr>
        <w:ind w:firstLine="0"/>
      </w:pPr>
    </w:p>
    <w:p w14:paraId="2FD274A7" w14:textId="1B4EB3AD" w:rsidR="00303126" w:rsidRDefault="00303126" w:rsidP="00303126">
      <w:pPr>
        <w:rPr>
          <w:color w:val="000000" w:themeColor="text1"/>
        </w:rPr>
      </w:pPr>
      <w:r w:rsidRPr="00ED6E83">
        <w:rPr>
          <w:rFonts w:hint="eastAsia"/>
          <w:color w:val="000000" w:themeColor="text1"/>
        </w:rPr>
        <w:t>再</w:t>
      </w:r>
      <w:r w:rsidRPr="00ED6E83">
        <w:rPr>
          <w:color w:val="000000" w:themeColor="text1"/>
        </w:rPr>
        <w:t>以「</w:t>
      </w:r>
      <w:r w:rsidR="005A430C" w:rsidRPr="00702D90">
        <w:rPr>
          <w:rFonts w:hint="eastAsia"/>
          <w:color w:val="000000" w:themeColor="text1"/>
        </w:rPr>
        <w:t>不論誰將是台灣第一任民選總統</w:t>
      </w:r>
      <w:r w:rsidRPr="00ED6E83">
        <w:rPr>
          <w:color w:val="000000" w:themeColor="text1"/>
        </w:rPr>
        <w:t>」為例，</w:t>
      </w:r>
      <w:r w:rsidR="005A430C" w:rsidRPr="00CD5A27">
        <w:t>其</w:t>
      </w:r>
      <w:r w:rsidR="005A430C">
        <w:rPr>
          <w:rFonts w:hint="eastAsia"/>
        </w:rPr>
        <w:t>結構在圖十三以</w:t>
      </w:r>
      <w:r w:rsidR="005A430C">
        <w:rPr>
          <w:rFonts w:hint="eastAsia"/>
        </w:rPr>
        <w:t>r</w:t>
      </w:r>
      <w:r w:rsidR="005A430C">
        <w:t>egex</w:t>
      </w:r>
      <w:r w:rsidR="005A430C">
        <w:rPr>
          <w:rFonts w:hint="eastAsia"/>
        </w:rPr>
        <w:t>表示式呈現</w:t>
      </w:r>
      <w:r w:rsidR="005A430C" w:rsidRPr="00AE616F">
        <w:t>。</w:t>
      </w:r>
      <w:r w:rsidRPr="00ED6E83">
        <w:rPr>
          <w:color w:val="000000" w:themeColor="text1"/>
        </w:rPr>
        <w:t>該句表層結構包含給定例句「</w:t>
      </w:r>
      <w:r w:rsidR="005A430C">
        <w:rPr>
          <w:rFonts w:hint="eastAsia"/>
          <w:color w:val="000000" w:themeColor="text1"/>
        </w:rPr>
        <w:t>無論誰當權</w:t>
      </w:r>
      <w:r w:rsidRPr="00ED6E83">
        <w:rPr>
          <w:color w:val="000000" w:themeColor="text1"/>
        </w:rPr>
        <w:t>」的表層結構。圖</w:t>
      </w:r>
      <w:r w:rsidRPr="00ED6E83">
        <w:rPr>
          <w:rFonts w:hint="eastAsia"/>
          <w:color w:val="000000" w:themeColor="text1"/>
        </w:rPr>
        <w:t>十</w:t>
      </w:r>
      <w:r w:rsidR="005A430C">
        <w:rPr>
          <w:rFonts w:hint="eastAsia"/>
          <w:color w:val="000000" w:themeColor="text1"/>
        </w:rPr>
        <w:t>三中的</w:t>
      </w:r>
      <w:r w:rsidRPr="00ED6E83">
        <w:rPr>
          <w:color w:val="000000" w:themeColor="text1"/>
        </w:rPr>
        <w:t>「</w:t>
      </w:r>
      <w:r w:rsidR="006F3CD1">
        <w:rPr>
          <w:rFonts w:hint="eastAsia"/>
          <w:color w:val="000000" w:themeColor="text1"/>
        </w:rPr>
        <w:t>將</w:t>
      </w:r>
      <w:r w:rsidRPr="00ED6E83">
        <w:rPr>
          <w:color w:val="000000" w:themeColor="text1"/>
        </w:rPr>
        <w:t>」</w:t>
      </w:r>
      <w:r w:rsidR="006F3CD1">
        <w:rPr>
          <w:rFonts w:hint="eastAsia"/>
          <w:color w:val="000000" w:themeColor="text1"/>
        </w:rPr>
        <w:t>、</w:t>
      </w:r>
      <w:r w:rsidRPr="00ED6E83">
        <w:rPr>
          <w:color w:val="000000" w:themeColor="text1"/>
        </w:rPr>
        <w:t>「</w:t>
      </w:r>
      <w:r w:rsidR="006F3CD1">
        <w:rPr>
          <w:rFonts w:hint="eastAsia"/>
          <w:color w:val="000000" w:themeColor="text1"/>
        </w:rPr>
        <w:t>台灣</w:t>
      </w:r>
      <w:r w:rsidRPr="00ED6E83">
        <w:rPr>
          <w:color w:val="000000" w:themeColor="text1"/>
        </w:rPr>
        <w:t>」</w:t>
      </w:r>
      <w:r w:rsidR="006F3CD1">
        <w:rPr>
          <w:rFonts w:hint="eastAsia"/>
          <w:color w:val="000000" w:themeColor="text1"/>
        </w:rPr>
        <w:t>、</w:t>
      </w:r>
      <w:r w:rsidR="006F3CD1" w:rsidRPr="00ED6E83">
        <w:rPr>
          <w:color w:val="000000" w:themeColor="text1"/>
        </w:rPr>
        <w:t>「</w:t>
      </w:r>
      <w:r w:rsidR="006F3CD1">
        <w:rPr>
          <w:rFonts w:hint="eastAsia"/>
          <w:color w:val="000000" w:themeColor="text1"/>
        </w:rPr>
        <w:t>第一任</w:t>
      </w:r>
      <w:r w:rsidR="006F3CD1" w:rsidRPr="00ED6E83">
        <w:rPr>
          <w:color w:val="000000" w:themeColor="text1"/>
        </w:rPr>
        <w:t>」</w:t>
      </w:r>
      <w:r w:rsidR="006F3CD1">
        <w:rPr>
          <w:rFonts w:hint="eastAsia"/>
          <w:color w:val="000000" w:themeColor="text1"/>
        </w:rPr>
        <w:t>、</w:t>
      </w:r>
      <w:r w:rsidR="006F3CD1" w:rsidRPr="00ED6E83">
        <w:rPr>
          <w:color w:val="000000" w:themeColor="text1"/>
        </w:rPr>
        <w:t>「</w:t>
      </w:r>
      <w:r w:rsidR="006F3CD1">
        <w:rPr>
          <w:rFonts w:hint="eastAsia"/>
          <w:color w:val="000000" w:themeColor="text1"/>
        </w:rPr>
        <w:t>民選</w:t>
      </w:r>
      <w:r w:rsidR="006F3CD1" w:rsidRPr="00ED6E83">
        <w:rPr>
          <w:color w:val="000000" w:themeColor="text1"/>
        </w:rPr>
        <w:t>」</w:t>
      </w:r>
      <w:r w:rsidR="006F3CD1">
        <w:rPr>
          <w:rFonts w:hint="eastAsia"/>
          <w:color w:val="000000" w:themeColor="text1"/>
        </w:rPr>
        <w:t>和</w:t>
      </w:r>
      <w:r w:rsidR="006F3CD1" w:rsidRPr="00ED6E83">
        <w:rPr>
          <w:color w:val="000000" w:themeColor="text1"/>
        </w:rPr>
        <w:t>「</w:t>
      </w:r>
      <w:r w:rsidR="006F3CD1">
        <w:rPr>
          <w:rFonts w:hint="eastAsia"/>
          <w:color w:val="000000" w:themeColor="text1"/>
        </w:rPr>
        <w:t>總統</w:t>
      </w:r>
      <w:r w:rsidR="006F3CD1" w:rsidRPr="00ED6E83">
        <w:rPr>
          <w:color w:val="000000" w:themeColor="text1"/>
        </w:rPr>
        <w:t>」</w:t>
      </w:r>
      <w:r w:rsidR="006F3CD1">
        <w:rPr>
          <w:rFonts w:hint="eastAsia"/>
          <w:color w:val="000000" w:themeColor="text1"/>
        </w:rPr>
        <w:t>以句子結構的判讀需求來說，</w:t>
      </w:r>
      <w:r w:rsidRPr="00ED6E83">
        <w:rPr>
          <w:color w:val="000000" w:themeColor="text1"/>
        </w:rPr>
        <w:t>皆為可有可無之「</w:t>
      </w:r>
      <w:r w:rsidR="006F3CD1">
        <w:rPr>
          <w:rFonts w:hint="eastAsia"/>
          <w:color w:val="000000" w:themeColor="text1"/>
        </w:rPr>
        <w:t>修飾詞</w:t>
      </w:r>
      <w:r w:rsidRPr="00ED6E83">
        <w:rPr>
          <w:color w:val="000000" w:themeColor="text1"/>
        </w:rPr>
        <w:t>」</w:t>
      </w:r>
      <w:r w:rsidR="006F3CD1">
        <w:rPr>
          <w:rFonts w:hint="eastAsia"/>
          <w:color w:val="000000" w:themeColor="text1"/>
        </w:rPr>
        <w:t>和可替換而不影響結構之</w:t>
      </w:r>
      <w:r w:rsidR="006F3CD1" w:rsidRPr="00ED6E83">
        <w:rPr>
          <w:color w:val="000000" w:themeColor="text1"/>
        </w:rPr>
        <w:t>「</w:t>
      </w:r>
      <w:r w:rsidR="006F3CD1">
        <w:rPr>
          <w:rFonts w:hint="eastAsia"/>
          <w:color w:val="000000" w:themeColor="text1"/>
        </w:rPr>
        <w:t>名詞</w:t>
      </w:r>
      <w:r w:rsidR="006F3CD1" w:rsidRPr="00ED6E83">
        <w:rPr>
          <w:color w:val="000000" w:themeColor="text1"/>
        </w:rPr>
        <w:t>」</w:t>
      </w:r>
      <w:r w:rsidRPr="00ED6E83">
        <w:rPr>
          <w:color w:val="000000" w:themeColor="text1"/>
        </w:rPr>
        <w:t>，故不影響表層結構之判斷。</w:t>
      </w:r>
    </w:p>
    <w:p w14:paraId="68C17305" w14:textId="77777777" w:rsidR="003E5D1C" w:rsidRPr="00ED6E83" w:rsidRDefault="003E5D1C" w:rsidP="00303126">
      <w:pPr>
        <w:rPr>
          <w:rFonts w:hint="eastAsia"/>
          <w:color w:val="000000" w:themeColor="text1"/>
        </w:rPr>
      </w:pPr>
    </w:p>
    <w:p w14:paraId="37D1E4D0" w14:textId="4DB47CA7" w:rsidR="00303126" w:rsidRDefault="005A430C" w:rsidP="00EC34CD">
      <w:pPr>
        <w:ind w:firstLine="0"/>
        <w:jc w:val="center"/>
      </w:pPr>
      <w:r w:rsidRPr="005A430C">
        <w:rPr>
          <w:noProof/>
        </w:rPr>
        <w:drawing>
          <wp:inline distT="0" distB="0" distL="0" distR="0" wp14:anchorId="201EF4F0" wp14:editId="36C47D5C">
            <wp:extent cx="6941820" cy="396240"/>
            <wp:effectExtent l="0" t="0" r="0" b="3810"/>
            <wp:docPr id="4441881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188142" name=""/>
                    <pic:cNvPicPr/>
                  </pic:nvPicPr>
                  <pic:blipFill>
                    <a:blip r:embed="rId49"/>
                    <a:stretch>
                      <a:fillRect/>
                    </a:stretch>
                  </pic:blipFill>
                  <pic:spPr>
                    <a:xfrm>
                      <a:off x="0" y="0"/>
                      <a:ext cx="7150614" cy="408158"/>
                    </a:xfrm>
                    <a:prstGeom prst="rect">
                      <a:avLst/>
                    </a:prstGeom>
                  </pic:spPr>
                </pic:pic>
              </a:graphicData>
            </a:graphic>
          </wp:inline>
        </w:drawing>
      </w:r>
    </w:p>
    <w:p w14:paraId="67B31931" w14:textId="043E3A85" w:rsidR="00303126" w:rsidRPr="00497EA2" w:rsidRDefault="00303126" w:rsidP="00303126">
      <w:pPr>
        <w:ind w:firstLine="0"/>
        <w:jc w:val="center"/>
        <w:rPr>
          <w:color w:val="000000" w:themeColor="text1"/>
        </w:rPr>
      </w:pPr>
      <w:r w:rsidRPr="00497EA2">
        <w:rPr>
          <w:color w:val="000000" w:themeColor="text1"/>
        </w:rPr>
        <w:t>圖</w:t>
      </w:r>
      <w:r w:rsidRPr="00497EA2">
        <w:rPr>
          <w:rFonts w:hint="eastAsia"/>
          <w:color w:val="000000" w:themeColor="text1"/>
        </w:rPr>
        <w:t>十三</w:t>
      </w:r>
      <w:r w:rsidRPr="00497EA2">
        <w:rPr>
          <w:color w:val="000000" w:themeColor="text1"/>
        </w:rPr>
        <w:t>：</w:t>
      </w:r>
      <w:r w:rsidR="005A430C" w:rsidRPr="00ED6E83">
        <w:rPr>
          <w:color w:val="000000" w:themeColor="text1"/>
        </w:rPr>
        <w:t>「</w:t>
      </w:r>
      <w:r w:rsidR="005A430C" w:rsidRPr="00702D90">
        <w:rPr>
          <w:rFonts w:hint="eastAsia"/>
          <w:color w:val="000000" w:themeColor="text1"/>
        </w:rPr>
        <w:t>不論誰將是台灣第一任民選總統</w:t>
      </w:r>
      <w:r w:rsidR="005A430C" w:rsidRPr="00ED6E83">
        <w:rPr>
          <w:color w:val="000000" w:themeColor="text1"/>
        </w:rPr>
        <w:t>」</w:t>
      </w:r>
      <w:r w:rsidRPr="00497EA2">
        <w:rPr>
          <w:color w:val="000000" w:themeColor="text1"/>
        </w:rPr>
        <w:t>的</w:t>
      </w:r>
      <w:r w:rsidRPr="00497EA2">
        <w:rPr>
          <w:rFonts w:hint="eastAsia"/>
          <w:color w:val="000000" w:themeColor="text1"/>
        </w:rPr>
        <w:t>結構呈現</w:t>
      </w:r>
    </w:p>
    <w:p w14:paraId="3563F03C" w14:textId="6584E485" w:rsidR="005A430C" w:rsidRDefault="005A430C" w:rsidP="00303126">
      <w:pPr>
        <w:ind w:firstLine="0"/>
      </w:pPr>
    </w:p>
    <w:p w14:paraId="40166DBF" w14:textId="5897BF3D" w:rsidR="00303126" w:rsidRPr="00497EA2" w:rsidRDefault="00303126" w:rsidP="00303126">
      <w:pPr>
        <w:ind w:firstLine="0"/>
        <w:rPr>
          <w:color w:val="000000" w:themeColor="text1"/>
        </w:rPr>
      </w:pPr>
      <w:r w:rsidRPr="00497EA2">
        <w:rPr>
          <w:color w:val="000000" w:themeColor="text1"/>
        </w:rPr>
        <w:t>當表層結構中含有預給定的例句結構後，系統接著進入深層結構之轉譯。以</w:t>
      </w:r>
      <w:r w:rsidR="006F3CD1" w:rsidRPr="00ED6E83">
        <w:rPr>
          <w:color w:val="000000" w:themeColor="text1"/>
        </w:rPr>
        <w:t>「</w:t>
      </w:r>
      <w:r w:rsidR="006F3CD1" w:rsidRPr="00702D90">
        <w:rPr>
          <w:rFonts w:hint="eastAsia"/>
          <w:color w:val="000000" w:themeColor="text1"/>
        </w:rPr>
        <w:t>不論誰將是台灣第一任民選總統</w:t>
      </w:r>
      <w:r w:rsidR="006F3CD1" w:rsidRPr="00ED6E83">
        <w:rPr>
          <w:color w:val="000000" w:themeColor="text1"/>
        </w:rPr>
        <w:t>」</w:t>
      </w:r>
      <w:r w:rsidRPr="00497EA2">
        <w:rPr>
          <w:color w:val="000000" w:themeColor="text1"/>
        </w:rPr>
        <w:t>為例，將其表層結構相符指定例句之部份轉為深層結構如</w:t>
      </w:r>
      <w:r w:rsidR="006F3CD1">
        <w:rPr>
          <w:color w:val="000000" w:themeColor="text1"/>
        </w:rPr>
        <w:t>(54)</w:t>
      </w:r>
      <w:r w:rsidRPr="00497EA2">
        <w:rPr>
          <w:rFonts w:hint="eastAsia"/>
          <w:color w:val="000000" w:themeColor="text1"/>
        </w:rPr>
        <w:t>，</w:t>
      </w:r>
      <w:r w:rsidRPr="00497EA2">
        <w:rPr>
          <w:color w:val="000000" w:themeColor="text1"/>
        </w:rPr>
        <w:t>由於系統將</w:t>
      </w:r>
      <w:r w:rsidR="00182321" w:rsidRPr="00ED6E83">
        <w:rPr>
          <w:color w:val="000000" w:themeColor="text1"/>
        </w:rPr>
        <w:t>「</w:t>
      </w:r>
      <w:r w:rsidR="00182321">
        <w:rPr>
          <w:rFonts w:hint="eastAsia"/>
          <w:color w:val="000000" w:themeColor="text1"/>
        </w:rPr>
        <w:t>修飾詞</w:t>
      </w:r>
      <w:r w:rsidR="00182321" w:rsidRPr="00ED6E83">
        <w:rPr>
          <w:color w:val="000000" w:themeColor="text1"/>
        </w:rPr>
        <w:t>」</w:t>
      </w:r>
      <w:r w:rsidR="00182321">
        <w:rPr>
          <w:rFonts w:hint="eastAsia"/>
          <w:color w:val="000000" w:themeColor="text1"/>
        </w:rPr>
        <w:t>和可替換而不影響結構之</w:t>
      </w:r>
      <w:r w:rsidR="00182321" w:rsidRPr="00ED6E83">
        <w:rPr>
          <w:color w:val="000000" w:themeColor="text1"/>
        </w:rPr>
        <w:t>「</w:t>
      </w:r>
      <w:r w:rsidR="00182321">
        <w:rPr>
          <w:rFonts w:hint="eastAsia"/>
          <w:color w:val="000000" w:themeColor="text1"/>
        </w:rPr>
        <w:t>名詞</w:t>
      </w:r>
      <w:r w:rsidR="00182321" w:rsidRPr="00ED6E83">
        <w:rPr>
          <w:color w:val="000000" w:themeColor="text1"/>
        </w:rPr>
        <w:t>」</w:t>
      </w:r>
      <w:r w:rsidR="00182321">
        <w:rPr>
          <w:rFonts w:hint="eastAsia"/>
          <w:color w:val="000000" w:themeColor="text1"/>
        </w:rPr>
        <w:t>判讀為</w:t>
      </w:r>
      <w:r w:rsidRPr="00497EA2">
        <w:rPr>
          <w:color w:val="000000" w:themeColor="text1"/>
        </w:rPr>
        <w:t>皆為可有可無的函式，故可將其簡化為</w:t>
      </w:r>
      <w:r w:rsidR="006F3CD1">
        <w:rPr>
          <w:color w:val="000000" w:themeColor="text1"/>
        </w:rPr>
        <w:t>(55</w:t>
      </w:r>
      <w:r w:rsidRPr="00497EA2">
        <w:rPr>
          <w:rFonts w:hint="eastAsia"/>
          <w:color w:val="000000" w:themeColor="text1"/>
        </w:rPr>
        <w:t>)</w:t>
      </w:r>
      <w:r w:rsidRPr="00497EA2">
        <w:rPr>
          <w:rFonts w:hint="eastAsia"/>
          <w:color w:val="000000" w:themeColor="text1"/>
        </w:rPr>
        <w:t>。</w:t>
      </w:r>
    </w:p>
    <w:p w14:paraId="377D0BEF" w14:textId="77777777" w:rsidR="00303126" w:rsidRDefault="00303126" w:rsidP="00303126">
      <w:pPr>
        <w:ind w:firstLine="0"/>
      </w:pPr>
    </w:p>
    <w:p w14:paraId="533F979B" w14:textId="4CFF9C5A" w:rsidR="00303126" w:rsidRDefault="008510E6" w:rsidP="008510E6">
      <w:pPr>
        <w:pStyle w:val="Example"/>
        <w:rPr>
          <w:color w:val="000000" w:themeColor="text1"/>
          <w:lang w:eastAsia="zh-TW"/>
        </w:rPr>
      </w:pPr>
      <w:r>
        <w:rPr>
          <w:rFonts w:hint="eastAsia"/>
        </w:rPr>
        <w:t>)</w:t>
      </w:r>
      <w:r>
        <w:tab/>
      </w:r>
      <w:bookmarkStart w:id="336" w:name="_Ref140843303"/>
      <w:r w:rsidR="00793742" w:rsidRPr="008510E6">
        <w:rPr>
          <w:rFonts w:ascii="Cambria Math" w:hAnsi="Cambria Math" w:cs="Cambria Math"/>
          <w:color w:val="000000" w:themeColor="text1"/>
          <w:lang w:eastAsia="zh-TW"/>
        </w:rPr>
        <w:t>∀</w:t>
      </w:r>
      <w:proofErr w:type="spellStart"/>
      <w:r w:rsidR="00793742" w:rsidRPr="008510E6">
        <w:rPr>
          <w:color w:val="000000" w:themeColor="text1"/>
          <w:lang w:eastAsia="zh-TW"/>
        </w:rPr>
        <w:t>x</w:t>
      </w:r>
      <w:r w:rsidR="00793742" w:rsidRPr="008510E6">
        <w:rPr>
          <w:rFonts w:ascii="Cambria Math" w:hAnsi="Cambria Math" w:cs="Cambria Math"/>
          <w:color w:val="000000" w:themeColor="text1"/>
          <w:lang w:eastAsia="zh-TW"/>
        </w:rPr>
        <w:t>∃</w:t>
      </w:r>
      <w:r w:rsidR="00793742" w:rsidRPr="008510E6">
        <w:rPr>
          <w:color w:val="000000" w:themeColor="text1"/>
          <w:lang w:eastAsia="zh-TW"/>
        </w:rPr>
        <w:t>y</w:t>
      </w:r>
      <w:proofErr w:type="spellEnd"/>
      <w:r w:rsidR="00793742" w:rsidRPr="008510E6">
        <w:rPr>
          <w:color w:val="000000" w:themeColor="text1"/>
          <w:lang w:eastAsia="zh-TW"/>
        </w:rPr>
        <w:t xml:space="preserve"> </w:t>
      </w:r>
      <w:r w:rsidR="00793742" w:rsidRPr="008510E6">
        <w:rPr>
          <w:rFonts w:hint="eastAsia"/>
          <w:color w:val="000000" w:themeColor="text1"/>
          <w:lang w:eastAsia="zh-TW"/>
        </w:rPr>
        <w:t>不論</w:t>
      </w:r>
      <w:r w:rsidR="00793742" w:rsidRPr="008510E6">
        <w:rPr>
          <w:color w:val="000000" w:themeColor="text1"/>
          <w:lang w:eastAsia="zh-TW"/>
        </w:rPr>
        <w:t>(</w:t>
      </w:r>
      <w:proofErr w:type="spellStart"/>
      <w:r w:rsidR="00793742" w:rsidRPr="008510E6">
        <w:rPr>
          <w:color w:val="000000" w:themeColor="text1"/>
          <w:lang w:eastAsia="zh-TW"/>
        </w:rPr>
        <w:t>CLAUSE_Who</w:t>
      </w:r>
      <w:proofErr w:type="spellEnd"/>
      <w:r w:rsidR="00793742" w:rsidRPr="008510E6">
        <w:rPr>
          <w:color w:val="000000" w:themeColor="text1"/>
          <w:lang w:eastAsia="zh-TW"/>
        </w:rPr>
        <w:t xml:space="preserve">(x)) &amp; </w:t>
      </w:r>
      <w:r w:rsidR="00793742" w:rsidRPr="008510E6">
        <w:rPr>
          <w:rFonts w:hint="eastAsia"/>
          <w:color w:val="000000" w:themeColor="text1"/>
          <w:lang w:eastAsia="zh-TW"/>
        </w:rPr>
        <w:t>總統</w:t>
      </w:r>
      <w:r w:rsidR="00793742" w:rsidRPr="008510E6">
        <w:rPr>
          <w:color w:val="000000" w:themeColor="text1"/>
          <w:lang w:eastAsia="zh-TW"/>
        </w:rPr>
        <w:t xml:space="preserve">(y) -&gt; </w:t>
      </w:r>
      <w:r w:rsidR="00793742" w:rsidRPr="008510E6">
        <w:rPr>
          <w:rFonts w:hint="eastAsia"/>
          <w:color w:val="000000" w:themeColor="text1"/>
          <w:lang w:eastAsia="zh-TW"/>
        </w:rPr>
        <w:t>將</w:t>
      </w:r>
      <w:r w:rsidR="00793742" w:rsidRPr="008510E6">
        <w:rPr>
          <w:color w:val="000000" w:themeColor="text1"/>
          <w:lang w:eastAsia="zh-TW"/>
        </w:rPr>
        <w:t>(</w:t>
      </w:r>
      <w:r w:rsidR="00793742" w:rsidRPr="008510E6">
        <w:rPr>
          <w:rFonts w:hint="eastAsia"/>
          <w:color w:val="000000" w:themeColor="text1"/>
          <w:lang w:eastAsia="zh-TW"/>
        </w:rPr>
        <w:t>是</w:t>
      </w:r>
      <w:r w:rsidR="00793742" w:rsidRPr="008510E6">
        <w:rPr>
          <w:color w:val="000000" w:themeColor="text1"/>
          <w:lang w:eastAsia="zh-TW"/>
        </w:rPr>
        <w:t xml:space="preserve">(y, x) &amp; </w:t>
      </w:r>
      <w:r w:rsidR="00793742" w:rsidRPr="008510E6">
        <w:rPr>
          <w:rFonts w:hint="eastAsia"/>
          <w:color w:val="000000" w:themeColor="text1"/>
          <w:lang w:eastAsia="zh-TW"/>
        </w:rPr>
        <w:t>民選</w:t>
      </w:r>
      <w:r w:rsidR="00793742" w:rsidRPr="008510E6">
        <w:rPr>
          <w:color w:val="000000" w:themeColor="text1"/>
          <w:lang w:eastAsia="zh-TW"/>
        </w:rPr>
        <w:t xml:space="preserve">(y) &amp; </w:t>
      </w:r>
      <w:r w:rsidR="00793742" w:rsidRPr="008510E6">
        <w:rPr>
          <w:rFonts w:hint="eastAsia"/>
          <w:color w:val="000000" w:themeColor="text1"/>
          <w:lang w:eastAsia="zh-TW"/>
        </w:rPr>
        <w:t>台灣第一任</w:t>
      </w:r>
      <w:r w:rsidR="00793742" w:rsidRPr="008510E6">
        <w:rPr>
          <w:color w:val="000000" w:themeColor="text1"/>
          <w:lang w:eastAsia="zh-TW"/>
        </w:rPr>
        <w:t>(y))</w:t>
      </w:r>
      <w:bookmarkEnd w:id="336"/>
    </w:p>
    <w:p w14:paraId="49A7EF99" w14:textId="4C391B6C" w:rsidR="00303126" w:rsidRPr="008510E6" w:rsidRDefault="008510E6" w:rsidP="008510E6">
      <w:pPr>
        <w:pStyle w:val="Example"/>
      </w:pPr>
      <w:r>
        <w:rPr>
          <w:rFonts w:hint="eastAsia"/>
        </w:rPr>
        <w:t>)</w:t>
      </w:r>
      <w:r>
        <w:tab/>
      </w:r>
      <w:bookmarkStart w:id="337" w:name="_Ref140843304"/>
      <w:r w:rsidR="008F37A4" w:rsidRPr="008510E6">
        <w:rPr>
          <w:rFonts w:ascii="Cambria Math" w:hAnsi="Cambria Math" w:cs="Cambria Math"/>
          <w:color w:val="000000" w:themeColor="text1"/>
          <w:lang w:eastAsia="zh-TW"/>
        </w:rPr>
        <w:t>∀</w:t>
      </w:r>
      <w:r w:rsidR="008F37A4" w:rsidRPr="008510E6">
        <w:rPr>
          <w:color w:val="000000" w:themeColor="text1"/>
          <w:lang w:eastAsia="zh-TW"/>
        </w:rPr>
        <w:t>x</w:t>
      </w:r>
      <w:r w:rsidR="008F37A4" w:rsidRPr="008510E6">
        <w:rPr>
          <w:color w:val="0C0D0E"/>
          <w:sz w:val="26"/>
          <w:szCs w:val="26"/>
          <w:shd w:val="clear" w:color="auto" w:fill="FFFFFF"/>
          <w:lang w:eastAsia="zh-TW"/>
        </w:rPr>
        <w:t xml:space="preserve"> </w:t>
      </w:r>
      <w:r w:rsidR="00182321" w:rsidRPr="008510E6">
        <w:rPr>
          <w:color w:val="0C0D0E"/>
          <w:sz w:val="26"/>
          <w:szCs w:val="26"/>
          <w:shd w:val="clear" w:color="auto" w:fill="FFFFFF"/>
          <w:lang w:eastAsia="zh-TW"/>
        </w:rPr>
        <w:t>(</w:t>
      </w:r>
      <w:r w:rsidR="00182321" w:rsidRPr="008510E6">
        <w:rPr>
          <w:rFonts w:hint="eastAsia"/>
          <w:color w:val="0C0D0E"/>
          <w:sz w:val="26"/>
          <w:szCs w:val="26"/>
          <w:shd w:val="clear" w:color="auto" w:fill="FFFFFF"/>
          <w:lang w:eastAsia="zh-TW"/>
        </w:rPr>
        <w:t>不論</w:t>
      </w:r>
      <w:r w:rsidR="00182321" w:rsidRPr="008510E6">
        <w:rPr>
          <w:color w:val="0C0D0E"/>
          <w:sz w:val="26"/>
          <w:szCs w:val="26"/>
          <w:shd w:val="clear" w:color="auto" w:fill="FFFFFF"/>
          <w:lang w:eastAsia="zh-TW"/>
        </w:rPr>
        <w:t>(</w:t>
      </w:r>
      <w:proofErr w:type="spellStart"/>
      <w:r w:rsidR="00182321" w:rsidRPr="008510E6">
        <w:rPr>
          <w:color w:val="000000" w:themeColor="text1"/>
          <w:lang w:eastAsia="zh-TW"/>
        </w:rPr>
        <w:t>CLAUSE_WhoQ</w:t>
      </w:r>
      <w:proofErr w:type="spellEnd"/>
      <w:r w:rsidR="00182321" w:rsidRPr="008510E6">
        <w:rPr>
          <w:color w:val="000000" w:themeColor="text1"/>
          <w:lang w:eastAsia="zh-TW"/>
        </w:rPr>
        <w:t>(x)</w:t>
      </w:r>
      <w:r w:rsidR="00182321" w:rsidRPr="00DB5FB4">
        <w:rPr>
          <w:color w:val="000000" w:themeColor="text1"/>
          <w:lang w:eastAsia="zh-TW"/>
        </w:rPr>
        <w:sym w:font="Wingdings" w:char="F0E0"/>
      </w:r>
      <w:r w:rsidR="00182321" w:rsidRPr="008510E6">
        <w:rPr>
          <w:rFonts w:hint="eastAsia"/>
          <w:color w:val="000000" w:themeColor="text1"/>
          <w:lang w:eastAsia="zh-TW"/>
        </w:rPr>
        <w:t xml:space="preserve"> </w:t>
      </w:r>
      <w:r w:rsidR="00182321" w:rsidRPr="008510E6">
        <w:rPr>
          <w:rFonts w:hint="eastAsia"/>
          <w:color w:val="000000" w:themeColor="text1"/>
          <w:lang w:eastAsia="zh-TW"/>
        </w:rPr>
        <w:t>是</w:t>
      </w:r>
      <w:r w:rsidR="00182321" w:rsidRPr="008510E6">
        <w:rPr>
          <w:color w:val="000000" w:themeColor="text1"/>
          <w:lang w:eastAsia="zh-TW"/>
        </w:rPr>
        <w:t>(x)</w:t>
      </w:r>
      <w:r w:rsidR="00182321" w:rsidRPr="008510E6">
        <w:rPr>
          <w:rFonts w:hint="eastAsia"/>
          <w:color w:val="000000" w:themeColor="text1"/>
          <w:lang w:eastAsia="zh-TW"/>
        </w:rPr>
        <w:t>)</w:t>
      </w:r>
      <w:r w:rsidR="00182321" w:rsidRPr="008510E6" w:rsidDel="00182321">
        <w:rPr>
          <w:color w:val="000000" w:themeColor="text1"/>
        </w:rPr>
        <w:t xml:space="preserve"> </w:t>
      </w:r>
      <w:bookmarkEnd w:id="337"/>
    </w:p>
    <w:p w14:paraId="4A9F95B3" w14:textId="77777777" w:rsidR="00303126" w:rsidRPr="00155080" w:rsidRDefault="00303126" w:rsidP="00303126">
      <w:pPr>
        <w:ind w:firstLine="0"/>
        <w:rPr>
          <w:color w:val="000000" w:themeColor="text1"/>
          <w:lang w:eastAsia="de-DE"/>
        </w:rPr>
      </w:pPr>
    </w:p>
    <w:p w14:paraId="673EDB0D" w14:textId="4D300AEE" w:rsidR="00303126" w:rsidRPr="00155080" w:rsidRDefault="00182321" w:rsidP="00303126">
      <w:pPr>
        <w:rPr>
          <w:color w:val="000000" w:themeColor="text1"/>
        </w:rPr>
      </w:pPr>
      <w:r>
        <w:rPr>
          <w:rFonts w:hint="eastAsia"/>
          <w:color w:val="000000" w:themeColor="text1"/>
        </w:rPr>
        <w:t>(5</w:t>
      </w:r>
      <w:r>
        <w:rPr>
          <w:color w:val="000000" w:themeColor="text1"/>
        </w:rPr>
        <w:t>5</w:t>
      </w:r>
      <w:r w:rsidR="00303126" w:rsidRPr="00155080">
        <w:rPr>
          <w:rFonts w:hint="eastAsia"/>
          <w:color w:val="000000" w:themeColor="text1"/>
        </w:rPr>
        <w:t>)</w:t>
      </w:r>
      <w:r w:rsidR="00303126" w:rsidRPr="00155080">
        <w:rPr>
          <w:color w:val="000000" w:themeColor="text1"/>
        </w:rPr>
        <w:t xml:space="preserve"> </w:t>
      </w:r>
      <w:r>
        <w:rPr>
          <w:rFonts w:hint="eastAsia"/>
          <w:color w:val="000000" w:themeColor="text1"/>
        </w:rPr>
        <w:t>除了</w:t>
      </w:r>
      <w:r w:rsidR="00F1159B">
        <w:rPr>
          <w:rFonts w:hint="eastAsia"/>
          <w:color w:val="000000" w:themeColor="text1"/>
        </w:rPr>
        <w:t>助動詞</w:t>
      </w:r>
      <w:r w:rsidR="00F1159B" w:rsidRPr="00155080">
        <w:rPr>
          <w:color w:val="000000" w:themeColor="text1"/>
        </w:rPr>
        <w:t>「</w:t>
      </w:r>
      <w:r w:rsidR="00F1159B">
        <w:rPr>
          <w:rFonts w:hint="eastAsia"/>
          <w:color w:val="000000" w:themeColor="text1"/>
        </w:rPr>
        <w:t>是</w:t>
      </w:r>
      <w:r w:rsidR="00F1159B" w:rsidRPr="00155080">
        <w:rPr>
          <w:color w:val="000000" w:themeColor="text1"/>
        </w:rPr>
        <w:t>」</w:t>
      </w:r>
      <w:r w:rsidR="00F1159B">
        <w:rPr>
          <w:rFonts w:hint="eastAsia"/>
          <w:color w:val="000000" w:themeColor="text1"/>
        </w:rPr>
        <w:t>之外，</w:t>
      </w:r>
      <w:r w:rsidR="00F1159B" w:rsidRPr="00155080">
        <w:rPr>
          <w:color w:val="000000" w:themeColor="text1"/>
        </w:rPr>
        <w:t>與前述之</w:t>
      </w:r>
      <w:r w:rsidR="00F1159B">
        <w:rPr>
          <w:rFonts w:hint="eastAsia"/>
          <w:color w:val="000000" w:themeColor="text1"/>
        </w:rPr>
        <w:t>(5</w:t>
      </w:r>
      <w:r w:rsidR="00F1159B">
        <w:rPr>
          <w:color w:val="000000" w:themeColor="text1"/>
        </w:rPr>
        <w:t>1</w:t>
      </w:r>
      <w:r w:rsidR="00F1159B">
        <w:rPr>
          <w:rFonts w:hint="eastAsia"/>
          <w:color w:val="000000" w:themeColor="text1"/>
        </w:rPr>
        <w:t>)</w:t>
      </w:r>
      <w:r>
        <w:rPr>
          <w:rFonts w:hint="eastAsia"/>
          <w:color w:val="000000" w:themeColor="text1"/>
        </w:rPr>
        <w:t>相容</w:t>
      </w:r>
      <w:r w:rsidR="00303126" w:rsidRPr="00155080">
        <w:rPr>
          <w:color w:val="000000" w:themeColor="text1"/>
        </w:rPr>
        <w:t>。</w:t>
      </w:r>
      <w:r w:rsidR="00357DDE">
        <w:rPr>
          <w:rFonts w:hint="eastAsia"/>
          <w:color w:val="000000" w:themeColor="text1"/>
        </w:rPr>
        <w:t>加上</w:t>
      </w:r>
      <w:r w:rsidR="00F1159B">
        <w:rPr>
          <w:rFonts w:hint="eastAsia"/>
          <w:color w:val="000000" w:themeColor="text1"/>
        </w:rPr>
        <w:t>在圖九做</w:t>
      </w:r>
      <w:r w:rsidR="00357DDE">
        <w:rPr>
          <w:rFonts w:hint="eastAsia"/>
          <w:color w:val="000000" w:themeColor="text1"/>
        </w:rPr>
        <w:t>的</w:t>
      </w:r>
      <w:r w:rsidR="00F1159B">
        <w:rPr>
          <w:rFonts w:hint="eastAsia"/>
          <w:color w:val="000000" w:themeColor="text1"/>
        </w:rPr>
        <w:t>更動調整，在</w:t>
      </w:r>
      <w:r w:rsidR="00F1159B" w:rsidRPr="00155080">
        <w:rPr>
          <w:color w:val="000000" w:themeColor="text1"/>
        </w:rPr>
        <w:t>「</w:t>
      </w:r>
      <w:r w:rsidR="00F1159B">
        <w:rPr>
          <w:rFonts w:hint="eastAsia"/>
          <w:color w:val="000000" w:themeColor="text1"/>
        </w:rPr>
        <w:t>不論</w:t>
      </w:r>
      <w:r w:rsidR="00F1159B" w:rsidRPr="00155080">
        <w:rPr>
          <w:color w:val="000000" w:themeColor="text1"/>
        </w:rPr>
        <w:t>」</w:t>
      </w:r>
      <w:r w:rsidR="00F1159B">
        <w:rPr>
          <w:rFonts w:hint="eastAsia"/>
          <w:color w:val="000000" w:themeColor="text1"/>
        </w:rPr>
        <w:t>後加入可有可無的助動詞</w:t>
      </w:r>
      <w:r w:rsidR="00F1159B" w:rsidRPr="00155080">
        <w:rPr>
          <w:color w:val="000000" w:themeColor="text1"/>
        </w:rPr>
        <w:t>「</w:t>
      </w:r>
      <w:r w:rsidR="00F1159B">
        <w:rPr>
          <w:rFonts w:hint="eastAsia"/>
          <w:color w:val="000000" w:themeColor="text1"/>
        </w:rPr>
        <w:t>是</w:t>
      </w:r>
      <w:r w:rsidR="00F1159B" w:rsidRPr="00155080">
        <w:rPr>
          <w:color w:val="000000" w:themeColor="text1"/>
        </w:rPr>
        <w:t>」</w:t>
      </w:r>
      <w:r w:rsidR="00357DDE">
        <w:rPr>
          <w:rFonts w:hint="eastAsia"/>
          <w:color w:val="000000" w:themeColor="text1"/>
        </w:rPr>
        <w:t>，</w:t>
      </w:r>
      <w:r w:rsidR="00C22530">
        <w:rPr>
          <w:rFonts w:hint="eastAsia"/>
          <w:color w:val="000000" w:themeColor="text1"/>
        </w:rPr>
        <w:t>並且不一定需要動詞的出現，以</w:t>
      </w:r>
      <w:r w:rsidR="00F1159B">
        <w:rPr>
          <w:rFonts w:hint="eastAsia"/>
          <w:color w:val="000000" w:themeColor="text1"/>
        </w:rPr>
        <w:t>符合</w:t>
      </w:r>
      <w:r w:rsidR="00357DDE">
        <w:rPr>
          <w:rFonts w:hint="eastAsia"/>
          <w:color w:val="000000" w:themeColor="text1"/>
        </w:rPr>
        <w:t>更多</w:t>
      </w:r>
      <w:r w:rsidR="00F1159B">
        <w:rPr>
          <w:rFonts w:hint="eastAsia"/>
          <w:color w:val="000000" w:themeColor="text1"/>
        </w:rPr>
        <w:t>相似結構</w:t>
      </w:r>
      <w:r w:rsidR="00357DDE">
        <w:rPr>
          <w:rFonts w:hint="eastAsia"/>
          <w:color w:val="000000" w:themeColor="text1"/>
        </w:rPr>
        <w:t>，</w:t>
      </w:r>
      <w:r w:rsidR="00303126" w:rsidRPr="00155080">
        <w:rPr>
          <w:color w:val="000000" w:themeColor="text1"/>
        </w:rPr>
        <w:t>成為</w:t>
      </w:r>
      <w:r w:rsidR="00C22530">
        <w:rPr>
          <w:rFonts w:hint="eastAsia"/>
          <w:color w:val="000000" w:themeColor="text1"/>
        </w:rPr>
        <w:t xml:space="preserve"> </w:t>
      </w:r>
      <w:r w:rsidR="00F1159B">
        <w:rPr>
          <w:rFonts w:hint="eastAsia"/>
          <w:color w:val="000000" w:themeColor="text1"/>
        </w:rPr>
        <w:lastRenderedPageBreak/>
        <w:t>(</w:t>
      </w:r>
      <w:r w:rsidR="00F1159B">
        <w:rPr>
          <w:color w:val="000000" w:themeColor="text1"/>
        </w:rPr>
        <w:t>56</w:t>
      </w:r>
      <w:r w:rsidR="00303126" w:rsidRPr="00155080">
        <w:rPr>
          <w:rFonts w:hint="eastAsia"/>
          <w:color w:val="000000" w:themeColor="text1"/>
        </w:rPr>
        <w:t>)</w:t>
      </w:r>
      <w:r w:rsidR="00357DDE">
        <w:rPr>
          <w:rFonts w:hint="eastAsia"/>
          <w:color w:val="000000" w:themeColor="text1"/>
        </w:rPr>
        <w:t>，</w:t>
      </w:r>
      <w:r w:rsidR="00303126" w:rsidRPr="00155080">
        <w:rPr>
          <w:color w:val="000000" w:themeColor="text1"/>
        </w:rPr>
        <w:t>以表示該輸入句</w:t>
      </w:r>
      <w:r w:rsidR="00F1159B" w:rsidRPr="00ED6E83">
        <w:rPr>
          <w:color w:val="000000" w:themeColor="text1"/>
        </w:rPr>
        <w:t>「</w:t>
      </w:r>
      <w:r w:rsidR="00F1159B" w:rsidRPr="00702D90">
        <w:rPr>
          <w:rFonts w:hint="eastAsia"/>
          <w:color w:val="000000" w:themeColor="text1"/>
        </w:rPr>
        <w:t>不論誰將是台灣第一任民選總統</w:t>
      </w:r>
      <w:r w:rsidR="00F1159B" w:rsidRPr="00ED6E83">
        <w:rPr>
          <w:color w:val="000000" w:themeColor="text1"/>
        </w:rPr>
        <w:t>」</w:t>
      </w:r>
      <w:r w:rsidR="00303126" w:rsidRPr="00155080">
        <w:rPr>
          <w:color w:val="000000" w:themeColor="text1"/>
        </w:rPr>
        <w:t>結構與指定的</w:t>
      </w:r>
      <w:r w:rsidR="00303126" w:rsidRPr="00155080">
        <w:rPr>
          <w:color w:val="000000" w:themeColor="text1"/>
        </w:rPr>
        <w:t xml:space="preserve"> utterance</w:t>
      </w:r>
      <w:r w:rsidR="00F1159B" w:rsidRPr="00ED6E83">
        <w:rPr>
          <w:color w:val="000000" w:themeColor="text1"/>
        </w:rPr>
        <w:t>「</w:t>
      </w:r>
      <w:r w:rsidR="00F1159B">
        <w:rPr>
          <w:rFonts w:hint="eastAsia"/>
          <w:color w:val="000000" w:themeColor="text1"/>
        </w:rPr>
        <w:t>無論誰當權</w:t>
      </w:r>
      <w:r w:rsidR="00F1159B" w:rsidRPr="00ED6E83">
        <w:rPr>
          <w:color w:val="000000" w:themeColor="text1"/>
        </w:rPr>
        <w:t>」</w:t>
      </w:r>
      <w:r w:rsidR="00F1159B">
        <w:rPr>
          <w:rFonts w:hint="eastAsia"/>
          <w:color w:val="000000" w:themeColor="text1"/>
        </w:rPr>
        <w:t>相符</w:t>
      </w:r>
      <w:r w:rsidR="00303126" w:rsidRPr="00155080">
        <w:rPr>
          <w:color w:val="000000" w:themeColor="text1"/>
        </w:rPr>
        <w:t>。</w:t>
      </w:r>
    </w:p>
    <w:p w14:paraId="7166788E" w14:textId="77777777" w:rsidR="00303126" w:rsidRDefault="00303126" w:rsidP="00303126">
      <w:pPr>
        <w:ind w:firstLine="0"/>
        <w:rPr>
          <w:color w:val="000000" w:themeColor="text1"/>
        </w:rPr>
      </w:pPr>
    </w:p>
    <w:p w14:paraId="45ADD4B3" w14:textId="2A5C43CD" w:rsidR="00303126" w:rsidRPr="009B5F5F" w:rsidRDefault="009B5F5F" w:rsidP="009B5F5F">
      <w:pPr>
        <w:pStyle w:val="Example"/>
      </w:pPr>
      <w:r>
        <w:rPr>
          <w:rFonts w:hint="eastAsia"/>
        </w:rPr>
        <w:t>)</w:t>
      </w:r>
      <w:r>
        <w:tab/>
      </w:r>
      <w:bookmarkStart w:id="338" w:name="_Ref140843397"/>
      <w:r w:rsidR="00F1159B" w:rsidRPr="009B5F5F">
        <w:rPr>
          <w:rFonts w:hint="eastAsia"/>
          <w:bCs w:val="0"/>
          <w:color w:val="000000" w:themeColor="text1"/>
        </w:rPr>
        <w:t>if utterance == "</w:t>
      </w:r>
      <w:proofErr w:type="spellStart"/>
      <w:r w:rsidR="00F1159B" w:rsidRPr="009B5F5F">
        <w:rPr>
          <w:rFonts w:hint="eastAsia"/>
          <w:bCs w:val="0"/>
          <w:color w:val="000000" w:themeColor="text1"/>
        </w:rPr>
        <w:t>無論誰當權</w:t>
      </w:r>
      <w:proofErr w:type="spellEnd"/>
      <w:r w:rsidR="00F1159B" w:rsidRPr="009B5F5F">
        <w:rPr>
          <w:rFonts w:hint="eastAsia"/>
          <w:bCs w:val="0"/>
          <w:color w:val="000000" w:themeColor="text1"/>
        </w:rPr>
        <w:t>"</w:t>
      </w:r>
      <w:r w:rsidR="00F1159B" w:rsidRPr="009B5F5F">
        <w:rPr>
          <w:rFonts w:hint="eastAsia"/>
          <w:bCs w:val="0"/>
          <w:color w:val="000000" w:themeColor="text1"/>
          <w:lang w:eastAsia="zh-TW"/>
        </w:rPr>
        <w:t>:</w:t>
      </w:r>
      <w:bookmarkEnd w:id="338"/>
    </w:p>
    <w:p w14:paraId="38C5A3C2" w14:textId="77777777" w:rsidR="00303126" w:rsidRDefault="00303126" w:rsidP="00303126">
      <w:pPr>
        <w:ind w:firstLine="0"/>
      </w:pPr>
    </w:p>
    <w:p w14:paraId="112813F5" w14:textId="029020D8" w:rsidR="00303126" w:rsidRPr="00155080" w:rsidRDefault="00303126" w:rsidP="00303126">
      <w:pPr>
        <w:ind w:firstLine="0"/>
        <w:rPr>
          <w:color w:val="000000" w:themeColor="text1"/>
        </w:rPr>
      </w:pPr>
      <w:r w:rsidRPr="00155080">
        <w:rPr>
          <w:color w:val="000000" w:themeColor="text1"/>
        </w:rPr>
        <w:t>如此反覆將每個要測驗的句子輸入程式中，即可</w:t>
      </w:r>
      <w:r w:rsidRPr="00155080">
        <w:rPr>
          <w:rFonts w:hint="eastAsia"/>
          <w:color w:val="000000" w:themeColor="text1"/>
        </w:rPr>
        <w:t>如圖十</w:t>
      </w:r>
      <w:r w:rsidR="00EA58C5">
        <w:rPr>
          <w:rFonts w:hint="eastAsia"/>
          <w:color w:val="000000" w:themeColor="text1"/>
        </w:rPr>
        <w:t>四</w:t>
      </w:r>
      <w:r w:rsidRPr="00155080">
        <w:rPr>
          <w:rFonts w:hint="eastAsia"/>
          <w:color w:val="000000" w:themeColor="text1"/>
        </w:rPr>
        <w:t>所示</w:t>
      </w:r>
      <w:r w:rsidRPr="00155080">
        <w:rPr>
          <w:color w:val="000000" w:themeColor="text1"/>
        </w:rPr>
        <w:t>得出</w:t>
      </w:r>
      <w:r w:rsidR="009B5EC5" w:rsidRPr="00155080">
        <w:rPr>
          <w:rFonts w:hint="eastAsia"/>
          <w:color w:val="000000" w:themeColor="text1"/>
        </w:rPr>
        <w:t xml:space="preserve"> </w:t>
      </w:r>
      <w:r w:rsidR="00F1159B">
        <w:rPr>
          <w:rFonts w:hint="eastAsia"/>
          <w:color w:val="000000" w:themeColor="text1"/>
        </w:rPr>
        <w:t>(5</w:t>
      </w:r>
      <w:r w:rsidR="00F1159B">
        <w:rPr>
          <w:color w:val="000000" w:themeColor="text1"/>
        </w:rPr>
        <w:t>3</w:t>
      </w:r>
      <w:r w:rsidRPr="00155080">
        <w:rPr>
          <w:color w:val="000000" w:themeColor="text1"/>
        </w:rPr>
        <w:t>)</w:t>
      </w:r>
      <w:r w:rsidR="009B5EC5" w:rsidRPr="00155080">
        <w:rPr>
          <w:color w:val="000000" w:themeColor="text1"/>
        </w:rPr>
        <w:t xml:space="preserve"> </w:t>
      </w:r>
      <w:r w:rsidRPr="00155080">
        <w:rPr>
          <w:rFonts w:hint="eastAsia"/>
          <w:color w:val="000000" w:themeColor="text1"/>
        </w:rPr>
        <w:t>之中</w:t>
      </w:r>
      <w:r w:rsidRPr="00155080">
        <w:rPr>
          <w:color w:val="000000" w:themeColor="text1"/>
        </w:rPr>
        <w:t>每個句子依理論邏輯的計算結果是否相符於人類直觀的判斷結果</w:t>
      </w:r>
      <w:r w:rsidRPr="00155080">
        <w:rPr>
          <w:rFonts w:hint="eastAsia"/>
          <w:color w:val="000000" w:themeColor="text1"/>
        </w:rPr>
        <w:t xml:space="preserve"> </w:t>
      </w:r>
      <w:r w:rsidRPr="00155080">
        <w:rPr>
          <w:color w:val="000000" w:themeColor="text1"/>
        </w:rPr>
        <w:t>(</w:t>
      </w:r>
      <w:r w:rsidRPr="00155080">
        <w:rPr>
          <w:rFonts w:hint="eastAsia"/>
          <w:color w:val="000000" w:themeColor="text1"/>
        </w:rPr>
        <w:t>如「是否呈現</w:t>
      </w:r>
      <w:r w:rsidR="00F1159B">
        <w:rPr>
          <w:rFonts w:hint="eastAsia"/>
          <w:color w:val="000000" w:themeColor="text1"/>
        </w:rPr>
        <w:t>全稱</w:t>
      </w:r>
      <w:r w:rsidRPr="00155080">
        <w:rPr>
          <w:rFonts w:hint="eastAsia"/>
          <w:color w:val="000000" w:themeColor="text1"/>
        </w:rPr>
        <w:t>語意」</w:t>
      </w:r>
      <w:r w:rsidRPr="00155080">
        <w:rPr>
          <w:color w:val="000000" w:themeColor="text1"/>
        </w:rPr>
        <w:t>)</w:t>
      </w:r>
      <w:r w:rsidRPr="00155080">
        <w:rPr>
          <w:color w:val="000000" w:themeColor="text1"/>
        </w:rPr>
        <w:t>，並依此檢驗理論邏輯上之完備性。</w:t>
      </w:r>
    </w:p>
    <w:p w14:paraId="4992669C" w14:textId="77777777" w:rsidR="00303126" w:rsidRPr="00411089" w:rsidRDefault="00303126" w:rsidP="00303126">
      <w:pPr>
        <w:ind w:firstLine="0"/>
        <w:rPr>
          <w:color w:val="FF0000"/>
        </w:rPr>
      </w:pPr>
    </w:p>
    <w:p w14:paraId="107748E4" w14:textId="2AA75F7E" w:rsidR="00303126" w:rsidRDefault="007C6B2B" w:rsidP="004233B4">
      <w:pPr>
        <w:ind w:firstLine="0"/>
        <w:jc w:val="center"/>
        <w:rPr>
          <w:color w:val="FF0000"/>
        </w:rPr>
      </w:pPr>
      <w:r>
        <w:rPr>
          <w:noProof/>
          <w:color w:val="FF0000"/>
        </w:rPr>
        <w:drawing>
          <wp:inline distT="0" distB="0" distL="0" distR="0" wp14:anchorId="181E87DA" wp14:editId="407AB088">
            <wp:extent cx="3063240" cy="3208020"/>
            <wp:effectExtent l="12700" t="12700" r="10160" b="17780"/>
            <wp:docPr id="1517147963"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63240" cy="3208020"/>
                    </a:xfrm>
                    <a:prstGeom prst="rect">
                      <a:avLst/>
                    </a:prstGeom>
                    <a:noFill/>
                    <a:ln>
                      <a:solidFill>
                        <a:schemeClr val="tx1"/>
                      </a:solidFill>
                    </a:ln>
                  </pic:spPr>
                </pic:pic>
              </a:graphicData>
            </a:graphic>
          </wp:inline>
        </w:drawing>
      </w:r>
    </w:p>
    <w:p w14:paraId="4B33FA9D" w14:textId="2F646F80" w:rsidR="00303126" w:rsidRPr="00155080" w:rsidRDefault="00303126" w:rsidP="00303126">
      <w:pPr>
        <w:ind w:firstLine="0"/>
        <w:jc w:val="center"/>
        <w:rPr>
          <w:color w:val="000000" w:themeColor="text1"/>
        </w:rPr>
      </w:pPr>
      <w:r w:rsidRPr="00155080">
        <w:rPr>
          <w:rFonts w:hint="eastAsia"/>
          <w:color w:val="000000" w:themeColor="text1"/>
        </w:rPr>
        <w:t>圖十四：</w:t>
      </w:r>
      <w:r w:rsidR="007C6B2B" w:rsidRPr="007C6B2B">
        <w:rPr>
          <w:color w:val="000000" w:themeColor="text1"/>
        </w:rPr>
        <w:t>log_TEST.txt</w:t>
      </w:r>
      <w:r w:rsidR="007C6B2B">
        <w:rPr>
          <w:rFonts w:hint="eastAsia"/>
          <w:color w:val="000000" w:themeColor="text1"/>
        </w:rPr>
        <w:t>檔案內</w:t>
      </w:r>
      <w:r w:rsidR="00F1159B">
        <w:rPr>
          <w:rFonts w:hint="eastAsia"/>
          <w:color w:val="000000" w:themeColor="text1"/>
        </w:rPr>
        <w:t>(5</w:t>
      </w:r>
      <w:r w:rsidR="00F1159B">
        <w:rPr>
          <w:color w:val="000000" w:themeColor="text1"/>
        </w:rPr>
        <w:t>3</w:t>
      </w:r>
      <w:r w:rsidRPr="00155080">
        <w:rPr>
          <w:color w:val="000000" w:themeColor="text1"/>
        </w:rPr>
        <w:t>)</w:t>
      </w:r>
      <w:r w:rsidR="005F0C5A" w:rsidRPr="00155080">
        <w:rPr>
          <w:color w:val="000000" w:themeColor="text1"/>
        </w:rPr>
        <w:t xml:space="preserve"> </w:t>
      </w:r>
      <w:r w:rsidRPr="00155080">
        <w:rPr>
          <w:rFonts w:hint="eastAsia"/>
          <w:color w:val="000000" w:themeColor="text1"/>
        </w:rPr>
        <w:t>測試句的檢驗結果</w:t>
      </w:r>
    </w:p>
    <w:p w14:paraId="2422442F" w14:textId="5967596C" w:rsidR="00303126" w:rsidRDefault="00303126" w:rsidP="00303126">
      <w:pPr>
        <w:pStyle w:val="2"/>
        <w:rPr>
          <w:color w:val="000000" w:themeColor="text1"/>
          <w:lang w:eastAsia="zh-TW"/>
        </w:rPr>
      </w:pPr>
      <w:bookmarkStart w:id="339" w:name="_Ref151564245"/>
      <w:bookmarkStart w:id="340" w:name="_Toc151636528"/>
      <w:r w:rsidRPr="006A3A1D">
        <w:rPr>
          <w:color w:val="000000" w:themeColor="text1"/>
        </w:rPr>
        <w:t>C-command</w:t>
      </w:r>
      <w:r w:rsidR="001B00DD">
        <w:rPr>
          <w:color w:val="000000" w:themeColor="text1"/>
        </w:rPr>
        <w:t xml:space="preserve"> </w:t>
      </w:r>
      <w:r w:rsidRPr="006A3A1D">
        <w:rPr>
          <w:rFonts w:hint="eastAsia"/>
          <w:color w:val="000000" w:themeColor="text1"/>
          <w:lang w:eastAsia="zh-TW"/>
        </w:rPr>
        <w:t>關係檢查器</w:t>
      </w:r>
      <w:r w:rsidRPr="006A3A1D">
        <w:rPr>
          <w:rFonts w:hint="eastAsia"/>
          <w:color w:val="000000" w:themeColor="text1"/>
        </w:rPr>
        <w:t>的</w:t>
      </w:r>
      <w:r w:rsidRPr="006A3A1D">
        <w:rPr>
          <w:rFonts w:hint="eastAsia"/>
          <w:color w:val="000000" w:themeColor="text1"/>
          <w:lang w:eastAsia="zh-TW"/>
        </w:rPr>
        <w:t>程式實作</w:t>
      </w:r>
      <w:bookmarkEnd w:id="339"/>
      <w:bookmarkEnd w:id="340"/>
    </w:p>
    <w:p w14:paraId="3953CBA1" w14:textId="5872FE6D" w:rsidR="00D562EE" w:rsidRDefault="00C16BA7" w:rsidP="00D562EE">
      <w:pPr>
        <w:rPr>
          <w:color w:val="FF0000"/>
        </w:rPr>
      </w:pPr>
      <w:r w:rsidRPr="00B00760">
        <w:rPr>
          <w:rFonts w:hint="eastAsia"/>
          <w:color w:val="000000" w:themeColor="text1"/>
        </w:rPr>
        <w:t>根據第</w:t>
      </w:r>
      <w:r w:rsidR="00B371F8" w:rsidRPr="00B00760">
        <w:rPr>
          <w:rFonts w:hint="eastAsia"/>
          <w:color w:val="000000" w:themeColor="text1"/>
        </w:rPr>
        <w:t xml:space="preserve"> </w:t>
      </w:r>
      <w:r w:rsidR="00B371F8" w:rsidRPr="00B00760">
        <w:rPr>
          <w:color w:val="000000" w:themeColor="text1"/>
        </w:rPr>
        <w:fldChar w:fldCharType="begin"/>
      </w:r>
      <w:r w:rsidR="00B371F8" w:rsidRPr="00B00760">
        <w:rPr>
          <w:color w:val="000000" w:themeColor="text1"/>
        </w:rPr>
        <w:instrText xml:space="preserve"> REF _Ref115692769 \r \h </w:instrText>
      </w:r>
      <w:r w:rsidR="00B00760" w:rsidRPr="00B00760">
        <w:rPr>
          <w:color w:val="000000" w:themeColor="text1"/>
        </w:rPr>
        <w:instrText xml:space="preserve"> \* MERGEFORMAT </w:instrText>
      </w:r>
      <w:r w:rsidR="00B371F8" w:rsidRPr="00B00760">
        <w:rPr>
          <w:color w:val="000000" w:themeColor="text1"/>
        </w:rPr>
      </w:r>
      <w:r w:rsidR="00B371F8" w:rsidRPr="00B00760">
        <w:rPr>
          <w:color w:val="000000" w:themeColor="text1"/>
        </w:rPr>
        <w:fldChar w:fldCharType="separate"/>
      </w:r>
      <w:r w:rsidR="00127171">
        <w:rPr>
          <w:color w:val="000000" w:themeColor="text1"/>
        </w:rPr>
        <w:t>2</w:t>
      </w:r>
      <w:r w:rsidR="00B371F8" w:rsidRPr="00B00760">
        <w:rPr>
          <w:color w:val="000000" w:themeColor="text1"/>
        </w:rPr>
        <w:fldChar w:fldCharType="end"/>
      </w:r>
      <w:r w:rsidR="00B371F8" w:rsidRPr="00B00760">
        <w:rPr>
          <w:color w:val="000000" w:themeColor="text1"/>
        </w:rPr>
        <w:t xml:space="preserve"> </w:t>
      </w:r>
      <w:r w:rsidRPr="00B00760">
        <w:rPr>
          <w:rFonts w:hint="eastAsia"/>
          <w:color w:val="000000" w:themeColor="text1"/>
        </w:rPr>
        <w:t>節的觀察，</w:t>
      </w:r>
      <w:r w:rsidR="00B371F8" w:rsidRPr="00B00760">
        <w:rPr>
          <w:color w:val="000000" w:themeColor="text1"/>
        </w:rPr>
        <w:t>c-command</w:t>
      </w:r>
      <w:r w:rsidR="00B371F8" w:rsidRPr="00B00760">
        <w:rPr>
          <w:rFonts w:hint="eastAsia"/>
          <w:color w:val="000000" w:themeColor="text1"/>
        </w:rPr>
        <w:t>關係的檢查對於</w:t>
      </w:r>
      <w:r w:rsidR="00D15748" w:rsidRPr="00B00760">
        <w:rPr>
          <w:color w:val="000000" w:themeColor="text1"/>
        </w:rPr>
        <w:t>中文</w:t>
      </w:r>
      <w:r w:rsidR="00D15748" w:rsidRPr="00B00760">
        <w:rPr>
          <w:rFonts w:hint="eastAsia"/>
          <w:color w:val="000000" w:themeColor="text1"/>
        </w:rPr>
        <w:t xml:space="preserve"> </w:t>
      </w:r>
      <w:proofErr w:type="spellStart"/>
      <w:r w:rsidR="00D15748" w:rsidRPr="00B00760">
        <w:rPr>
          <w:i/>
          <w:iCs/>
          <w:color w:val="000000" w:themeColor="text1"/>
        </w:rPr>
        <w:t>wh</w:t>
      </w:r>
      <w:proofErr w:type="spellEnd"/>
      <w:r w:rsidR="00D15748" w:rsidRPr="00B00760">
        <w:rPr>
          <w:i/>
          <w:iCs/>
          <w:color w:val="000000" w:themeColor="text1"/>
        </w:rPr>
        <w:t xml:space="preserve"> </w:t>
      </w:r>
      <w:r w:rsidR="00D15748" w:rsidRPr="00B00760">
        <w:rPr>
          <w:color w:val="000000" w:themeColor="text1"/>
        </w:rPr>
        <w:t>詞</w:t>
      </w:r>
      <w:r w:rsidR="00D15748" w:rsidRPr="00B00760">
        <w:rPr>
          <w:rFonts w:hint="eastAsia"/>
          <w:color w:val="000000" w:themeColor="text1"/>
        </w:rPr>
        <w:t>的語意理解工程</w:t>
      </w:r>
      <w:r w:rsidR="00183095" w:rsidRPr="00B00760">
        <w:rPr>
          <w:rFonts w:hint="eastAsia"/>
          <w:color w:val="000000" w:themeColor="text1"/>
        </w:rPr>
        <w:t>是一個關鍵</w:t>
      </w:r>
      <w:r w:rsidR="00D15748" w:rsidRPr="00B00760">
        <w:rPr>
          <w:rFonts w:hint="eastAsia"/>
          <w:color w:val="000000" w:themeColor="text1"/>
        </w:rPr>
        <w:t>的</w:t>
      </w:r>
      <w:r w:rsidR="00183095" w:rsidRPr="00B00760">
        <w:rPr>
          <w:rFonts w:hint="eastAsia"/>
          <w:color w:val="000000" w:themeColor="text1"/>
        </w:rPr>
        <w:t>功能</w:t>
      </w:r>
      <w:r w:rsidR="000121E0">
        <w:rPr>
          <w:rFonts w:hint="eastAsia"/>
          <w:color w:val="000000" w:themeColor="text1"/>
        </w:rPr>
        <w:t>。</w:t>
      </w:r>
      <w:r w:rsidR="007E641E" w:rsidRPr="00B00760">
        <w:rPr>
          <w:rFonts w:hint="eastAsia"/>
          <w:color w:val="000000" w:themeColor="text1"/>
        </w:rPr>
        <w:t>然而</w:t>
      </w:r>
      <w:r w:rsidR="007E641E" w:rsidRPr="00B00760">
        <w:rPr>
          <w:color w:val="000000" w:themeColor="text1"/>
        </w:rPr>
        <w:t>，</w:t>
      </w:r>
      <w:r w:rsidR="007E641E" w:rsidRPr="00B00760">
        <w:rPr>
          <w:color w:val="000000" w:themeColor="text1"/>
        </w:rPr>
        <w:t xml:space="preserve">c-command </w:t>
      </w:r>
      <w:r w:rsidR="007E641E" w:rsidRPr="00B00760">
        <w:rPr>
          <w:color w:val="000000" w:themeColor="text1"/>
        </w:rPr>
        <w:t>從</w:t>
      </w:r>
      <w:r w:rsidR="007E641E" w:rsidRPr="00B00760">
        <w:rPr>
          <w:color w:val="000000" w:themeColor="text1"/>
        </w:rPr>
        <w:t xml:space="preserve"> Reinhart (1976) </w:t>
      </w:r>
      <w:r w:rsidR="007E641E" w:rsidRPr="00B00760">
        <w:rPr>
          <w:color w:val="000000" w:themeColor="text1"/>
        </w:rPr>
        <w:t>即提出，但似乎並沒有成為任何標準</w:t>
      </w:r>
      <w:r w:rsidR="007E641E" w:rsidRPr="00B00760">
        <w:rPr>
          <w:color w:val="000000" w:themeColor="text1"/>
        </w:rPr>
        <w:t xml:space="preserve"> NLP </w:t>
      </w:r>
      <w:r w:rsidR="007E641E" w:rsidRPr="00B00760">
        <w:rPr>
          <w:color w:val="000000" w:themeColor="text1"/>
        </w:rPr>
        <w:t>模組或工具中的固定功能</w:t>
      </w:r>
      <w:r w:rsidR="000704B6">
        <w:rPr>
          <w:rFonts w:hint="eastAsia"/>
          <w:color w:val="000000" w:themeColor="text1"/>
        </w:rPr>
        <w:t>，</w:t>
      </w:r>
      <w:r w:rsidR="007E641E" w:rsidRPr="00EA39E7">
        <w:t>亞歷桑那大學</w:t>
      </w:r>
      <w:r w:rsidR="007E641E" w:rsidRPr="00EA39E7">
        <w:t xml:space="preserve"> </w:t>
      </w:r>
      <w:proofErr w:type="spellStart"/>
      <w:r w:rsidR="007E641E" w:rsidRPr="00EA39E7">
        <w:t>Sandiway</w:t>
      </w:r>
      <w:proofErr w:type="spellEnd"/>
      <w:r w:rsidR="007E641E" w:rsidRPr="00EA39E7">
        <w:t xml:space="preserve"> Fong </w:t>
      </w:r>
      <w:r w:rsidR="007E641E" w:rsidRPr="00EA39E7">
        <w:t>教授的</w:t>
      </w:r>
      <w:r>
        <w:fldChar w:fldCharType="begin"/>
      </w:r>
      <w:r>
        <w:instrText>HYPERLINK "https://sandiway.arizona.edu/ling581-22/lecture18.pdf"</w:instrText>
      </w:r>
      <w:r>
        <w:fldChar w:fldCharType="separate"/>
      </w:r>
      <w:r w:rsidR="007E641E" w:rsidRPr="00471BCC">
        <w:rPr>
          <w:rStyle w:val="afff2"/>
          <w:color w:val="0432FF"/>
        </w:rPr>
        <w:t>課堂簡報</w:t>
      </w:r>
      <w:r>
        <w:rPr>
          <w:rStyle w:val="afff2"/>
          <w:color w:val="0432FF"/>
        </w:rPr>
        <w:fldChar w:fldCharType="end"/>
      </w:r>
      <w:r w:rsidR="007E641E" w:rsidRPr="00EA39E7">
        <w:t xml:space="preserve"> (</w:t>
      </w:r>
      <w:hyperlink r:id="rId51" w:history="1">
        <w:r w:rsidR="007E641E" w:rsidRPr="00846888">
          <w:rPr>
            <w:rStyle w:val="afff2"/>
            <w:color w:val="0432FF"/>
          </w:rPr>
          <w:t>lecture18 (arizona.edu)</w:t>
        </w:r>
      </w:hyperlink>
      <w:r w:rsidR="007E641E" w:rsidRPr="00EA39E7">
        <w:t xml:space="preserve">) </w:t>
      </w:r>
      <w:r w:rsidR="007E641E" w:rsidRPr="00EA39E7">
        <w:t>裡利用</w:t>
      </w:r>
      <w:r w:rsidR="007E641E" w:rsidRPr="00EA39E7">
        <w:t xml:space="preserve"> NLTK </w:t>
      </w:r>
      <w:r w:rsidR="007E641E" w:rsidRPr="00EA39E7">
        <w:t>這個略顯古老但廣為流傳的</w:t>
      </w:r>
      <w:r w:rsidR="007E641E" w:rsidRPr="00EA39E7">
        <w:t xml:space="preserve"> NLP </w:t>
      </w:r>
      <w:r w:rsidR="007E641E" w:rsidRPr="00EA39E7">
        <w:t>工具實作了一個示範的簡化版本，但其中的句法樹是手動鍵入的教學用範例，而非取用語料自動生成的真實語料。因此無法直接套用於本研究所蒐集的語料。</w:t>
      </w:r>
    </w:p>
    <w:p w14:paraId="29DA4DD0" w14:textId="5AF6C726" w:rsidR="00303126" w:rsidRPr="00D562EE" w:rsidRDefault="00303126" w:rsidP="00D562EE">
      <w:pPr>
        <w:rPr>
          <w:color w:val="FF0000"/>
        </w:rPr>
      </w:pPr>
      <w:r w:rsidRPr="0059261E">
        <w:rPr>
          <w:rFonts w:hint="eastAsia"/>
          <w:color w:val="000000" w:themeColor="text1"/>
        </w:rPr>
        <w:t>要程式化檢驗</w:t>
      </w:r>
      <w:r w:rsidRPr="0059261E">
        <w:rPr>
          <w:rFonts w:hint="eastAsia"/>
          <w:color w:val="000000" w:themeColor="text1"/>
        </w:rPr>
        <w:t xml:space="preserve"> </w:t>
      </w:r>
      <w:r w:rsidRPr="0059261E">
        <w:rPr>
          <w:color w:val="000000" w:themeColor="text1"/>
        </w:rPr>
        <w:t xml:space="preserve">c-command </w:t>
      </w:r>
      <w:r w:rsidRPr="0059261E">
        <w:rPr>
          <w:rFonts w:hint="eastAsia"/>
          <w:color w:val="000000" w:themeColor="text1"/>
        </w:rPr>
        <w:t>關係</w:t>
      </w:r>
      <w:r w:rsidRPr="0059261E">
        <w:rPr>
          <w:color w:val="000000" w:themeColor="text1"/>
        </w:rPr>
        <w:t>需要</w:t>
      </w:r>
      <w:r w:rsidRPr="0059261E">
        <w:rPr>
          <w:rFonts w:hint="eastAsia"/>
          <w:color w:val="000000" w:themeColor="text1"/>
        </w:rPr>
        <w:t>先</w:t>
      </w:r>
      <w:r w:rsidRPr="0059261E">
        <w:rPr>
          <w:color w:val="000000" w:themeColor="text1"/>
        </w:rPr>
        <w:t>有採用語法結構理論</w:t>
      </w:r>
      <w:r w:rsidRPr="0059261E">
        <w:rPr>
          <w:rFonts w:hint="eastAsia"/>
          <w:color w:val="000000" w:themeColor="text1"/>
        </w:rPr>
        <w:t>以及</w:t>
      </w:r>
      <w:r w:rsidRPr="0059261E">
        <w:rPr>
          <w:color w:val="000000" w:themeColor="text1"/>
        </w:rPr>
        <w:t>句法剖析器</w:t>
      </w:r>
      <w:r w:rsidRPr="0059261E">
        <w:rPr>
          <w:color w:val="000000" w:themeColor="text1"/>
        </w:rPr>
        <w:t xml:space="preserve"> (syntactic parser)</w:t>
      </w:r>
      <w:r w:rsidRPr="0059261E">
        <w:rPr>
          <w:color w:val="000000" w:themeColor="text1"/>
        </w:rPr>
        <w:t>，然而也正因為各機構採用的語法結構理論不同，故一直缺乏一可嚴格遵守</w:t>
      </w:r>
      <w:r w:rsidRPr="0059261E">
        <w:rPr>
          <w:color w:val="000000" w:themeColor="text1"/>
        </w:rPr>
        <w:t xml:space="preserve"> X-bar </w:t>
      </w:r>
      <w:r w:rsidRPr="0059261E">
        <w:rPr>
          <w:color w:val="000000" w:themeColor="text1"/>
        </w:rPr>
        <w:t>語法結構理論</w:t>
      </w:r>
      <w:r w:rsidRPr="0059261E">
        <w:rPr>
          <w:color w:val="000000" w:themeColor="text1"/>
        </w:rPr>
        <w:lastRenderedPageBreak/>
        <w:t>的剖析器。以</w:t>
      </w:r>
      <w:r w:rsidRPr="0059261E">
        <w:rPr>
          <w:rFonts w:hint="eastAsia"/>
          <w:color w:val="000000" w:themeColor="text1"/>
        </w:rPr>
        <w:t>來自</w:t>
      </w:r>
      <w:r w:rsidRPr="0059261E">
        <w:rPr>
          <w:color w:val="000000" w:themeColor="text1"/>
        </w:rPr>
        <w:t>史丹佛</w:t>
      </w:r>
      <w:r w:rsidRPr="0059261E">
        <w:rPr>
          <w:color w:val="000000" w:themeColor="text1"/>
        </w:rPr>
        <w:t xml:space="preserve"> </w:t>
      </w:r>
      <w:proofErr w:type="spellStart"/>
      <w:r w:rsidRPr="0059261E">
        <w:rPr>
          <w:color w:val="000000" w:themeColor="text1"/>
        </w:rPr>
        <w:t>CoreNLP</w:t>
      </w:r>
      <w:proofErr w:type="spellEnd"/>
      <w:r w:rsidRPr="0059261E">
        <w:rPr>
          <w:rFonts w:hint="eastAsia"/>
          <w:color w:val="000000" w:themeColor="text1"/>
        </w:rPr>
        <w:t>的</w:t>
      </w:r>
      <w:r w:rsidRPr="0059261E">
        <w:rPr>
          <w:color w:val="000000" w:themeColor="text1"/>
        </w:rPr>
        <w:t>圖二</w:t>
      </w:r>
      <w:r w:rsidRPr="0059261E">
        <w:rPr>
          <w:rFonts w:hint="eastAsia"/>
          <w:color w:val="000000" w:themeColor="text1"/>
        </w:rPr>
        <w:t>為</w:t>
      </w:r>
      <w:r w:rsidRPr="0059261E">
        <w:rPr>
          <w:color w:val="000000" w:themeColor="text1"/>
        </w:rPr>
        <w:t>例，其單一節點多分支的結構，即無法呈現</w:t>
      </w:r>
      <w:r w:rsidRPr="0059261E">
        <w:rPr>
          <w:color w:val="000000" w:themeColor="text1"/>
        </w:rPr>
        <w:t xml:space="preserve"> X-bar </w:t>
      </w:r>
      <w:r w:rsidRPr="0059261E">
        <w:rPr>
          <w:color w:val="000000" w:themeColor="text1"/>
        </w:rPr>
        <w:t>語法結構理論的上下層關係。</w:t>
      </w:r>
      <w:r w:rsidRPr="0059261E">
        <w:rPr>
          <w:rFonts w:hint="eastAsia"/>
          <w:color w:val="000000" w:themeColor="text1"/>
        </w:rPr>
        <w:t>再者，根據</w:t>
      </w:r>
      <w:r w:rsidRPr="0059261E">
        <w:rPr>
          <w:color w:val="000000" w:themeColor="text1"/>
        </w:rPr>
        <w:t>中研院</w:t>
      </w:r>
      <w:r w:rsidRPr="0059261E">
        <w:rPr>
          <w:color w:val="000000" w:themeColor="text1"/>
        </w:rPr>
        <w:t xml:space="preserve"> CKIP </w:t>
      </w:r>
      <w:proofErr w:type="spellStart"/>
      <w:r w:rsidRPr="0059261E">
        <w:rPr>
          <w:color w:val="000000" w:themeColor="text1"/>
        </w:rPr>
        <w:t>CoreNLP</w:t>
      </w:r>
      <w:proofErr w:type="spellEnd"/>
      <w:r w:rsidRPr="0059261E">
        <w:rPr>
          <w:color w:val="000000" w:themeColor="text1"/>
        </w:rPr>
        <w:t xml:space="preserve"> </w:t>
      </w:r>
      <w:r w:rsidRPr="0059261E">
        <w:rPr>
          <w:rFonts w:hint="eastAsia"/>
          <w:color w:val="000000" w:themeColor="text1"/>
        </w:rPr>
        <w:t>的呈現的圖十五，</w:t>
      </w:r>
      <w:r w:rsidRPr="0059261E">
        <w:rPr>
          <w:color w:val="000000" w:themeColor="text1"/>
        </w:rPr>
        <w:t>即可看出無法妥善處理</w:t>
      </w:r>
      <w:r w:rsidRPr="0059261E">
        <w:rPr>
          <w:rFonts w:hint="eastAsia"/>
          <w:color w:val="000000" w:themeColor="text1"/>
        </w:rPr>
        <w:t>反身</w:t>
      </w:r>
      <w:r w:rsidRPr="0059261E">
        <w:rPr>
          <w:color w:val="000000" w:themeColor="text1"/>
        </w:rPr>
        <w:t>代名詞</w:t>
      </w:r>
      <w:r w:rsidRPr="0059261E">
        <w:rPr>
          <w:rFonts w:hint="eastAsia"/>
          <w:color w:val="000000" w:themeColor="text1"/>
        </w:rPr>
        <w:t>「自己」依據</w:t>
      </w:r>
      <w:r w:rsidRPr="0059261E">
        <w:rPr>
          <w:color w:val="000000" w:themeColor="text1"/>
        </w:rPr>
        <w:t xml:space="preserve"> c-command </w:t>
      </w:r>
      <w:r w:rsidRPr="0059261E">
        <w:rPr>
          <w:rFonts w:hint="eastAsia"/>
          <w:color w:val="000000" w:themeColor="text1"/>
        </w:rPr>
        <w:t>幾何關係</w:t>
      </w:r>
      <w:r w:rsidR="000E36BE">
        <w:rPr>
          <w:rStyle w:val="afff3"/>
          <w:color w:val="000000" w:themeColor="text1"/>
        </w:rPr>
        <w:footnoteReference w:id="33"/>
      </w:r>
      <w:r w:rsidRPr="0059261E">
        <w:rPr>
          <w:rFonts w:hint="eastAsia"/>
          <w:color w:val="000000" w:themeColor="text1"/>
        </w:rPr>
        <w:t>，處理其</w:t>
      </w:r>
      <w:r w:rsidRPr="0059261E">
        <w:rPr>
          <w:color w:val="000000" w:themeColor="text1"/>
        </w:rPr>
        <w:t>指代消解</w:t>
      </w:r>
      <w:r w:rsidRPr="0059261E">
        <w:rPr>
          <w:rFonts w:hint="eastAsia"/>
          <w:color w:val="000000" w:themeColor="text1"/>
        </w:rPr>
        <w:t>的</w:t>
      </w:r>
      <w:r w:rsidRPr="0059261E">
        <w:rPr>
          <w:color w:val="000000" w:themeColor="text1"/>
        </w:rPr>
        <w:t>問題</w:t>
      </w:r>
      <w:r w:rsidRPr="0059261E">
        <w:rPr>
          <w:rFonts w:hint="eastAsia"/>
          <w:color w:val="000000" w:themeColor="text1"/>
        </w:rPr>
        <w:t>。因此，</w:t>
      </w:r>
      <w:r w:rsidRPr="0059261E">
        <w:rPr>
          <w:color w:val="000000" w:themeColor="text1"/>
        </w:rPr>
        <w:t>本計劃無法採用現有</w:t>
      </w:r>
      <w:r w:rsidRPr="0059261E">
        <w:rPr>
          <w:rFonts w:hint="eastAsia"/>
          <w:color w:val="000000" w:themeColor="text1"/>
        </w:rPr>
        <w:t>產出如圖二</w:t>
      </w:r>
      <w:r w:rsidRPr="0059261E">
        <w:rPr>
          <w:color w:val="000000" w:themeColor="text1"/>
        </w:rPr>
        <w:t>/</w:t>
      </w:r>
      <w:r w:rsidRPr="0059261E">
        <w:rPr>
          <w:rFonts w:hint="eastAsia"/>
          <w:color w:val="000000" w:themeColor="text1"/>
        </w:rPr>
        <w:t>圖十五的</w:t>
      </w:r>
      <w:r w:rsidRPr="0059261E">
        <w:rPr>
          <w:color w:val="000000" w:themeColor="text1"/>
        </w:rPr>
        <w:t>句法剖析器。</w:t>
      </w:r>
    </w:p>
    <w:p w14:paraId="36E7EDC5" w14:textId="77777777" w:rsidR="00303126" w:rsidRDefault="00303126" w:rsidP="00303126">
      <w:pPr>
        <w:ind w:firstLine="0"/>
        <w:rPr>
          <w:color w:val="FF0000"/>
        </w:rPr>
      </w:pPr>
    </w:p>
    <w:p w14:paraId="7A9963CC" w14:textId="77777777" w:rsidR="00303126" w:rsidRDefault="00303126" w:rsidP="00303126">
      <w:pPr>
        <w:ind w:firstLine="0"/>
        <w:jc w:val="center"/>
        <w:rPr>
          <w:color w:val="FF0000"/>
        </w:rPr>
      </w:pPr>
      <w:r>
        <w:rPr>
          <w:noProof/>
        </w:rPr>
        <w:drawing>
          <wp:inline distT="0" distB="0" distL="0" distR="0" wp14:anchorId="51C172C4" wp14:editId="6ED92924">
            <wp:extent cx="4864359" cy="2099355"/>
            <wp:effectExtent l="0" t="0" r="0" b="0"/>
            <wp:docPr id="106575954" name="圖片 106575954" descr="一張含有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5954" name="圖片 106575954" descr="一張含有 黑色, 黑暗 的圖片&#10;&#10;自動產生的描述"/>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4883590" cy="2107655"/>
                    </a:xfrm>
                    <a:prstGeom prst="rect">
                      <a:avLst/>
                    </a:prstGeom>
                  </pic:spPr>
                </pic:pic>
              </a:graphicData>
            </a:graphic>
          </wp:inline>
        </w:drawing>
      </w:r>
    </w:p>
    <w:p w14:paraId="69968304" w14:textId="77777777" w:rsidR="00303126" w:rsidRPr="0059261E" w:rsidRDefault="00303126" w:rsidP="00303126">
      <w:pPr>
        <w:ind w:firstLine="0"/>
        <w:jc w:val="center"/>
        <w:rPr>
          <w:color w:val="000000" w:themeColor="text1"/>
        </w:rPr>
      </w:pPr>
      <w:r w:rsidRPr="0059261E">
        <w:rPr>
          <w:rFonts w:hint="eastAsia"/>
          <w:color w:val="000000" w:themeColor="text1"/>
        </w:rPr>
        <w:t>圖十五：</w:t>
      </w:r>
      <w:r w:rsidRPr="0059261E">
        <w:rPr>
          <w:color w:val="000000" w:themeColor="text1"/>
        </w:rPr>
        <w:t xml:space="preserve">CKIP </w:t>
      </w:r>
      <w:proofErr w:type="spellStart"/>
      <w:r w:rsidRPr="0059261E">
        <w:rPr>
          <w:color w:val="000000" w:themeColor="text1"/>
        </w:rPr>
        <w:t>CoreNLP</w:t>
      </w:r>
      <w:proofErr w:type="spellEnd"/>
      <w:r w:rsidRPr="0059261E">
        <w:rPr>
          <w:color w:val="000000" w:themeColor="text1"/>
        </w:rPr>
        <w:t xml:space="preserve"> </w:t>
      </w:r>
      <w:r w:rsidRPr="0059261E">
        <w:rPr>
          <w:rFonts w:hint="eastAsia"/>
          <w:color w:val="000000" w:themeColor="text1"/>
        </w:rPr>
        <w:t>的結構圖</w:t>
      </w:r>
    </w:p>
    <w:p w14:paraId="4E2D1EAC" w14:textId="77777777" w:rsidR="00303126" w:rsidRDefault="00303126" w:rsidP="00303126">
      <w:pPr>
        <w:ind w:firstLine="0"/>
        <w:rPr>
          <w:color w:val="FF0000"/>
        </w:rPr>
      </w:pPr>
    </w:p>
    <w:p w14:paraId="33FE8DBE" w14:textId="00C82D89" w:rsidR="00303126" w:rsidRPr="00352D02" w:rsidRDefault="00BE6881" w:rsidP="00303126">
      <w:pPr>
        <w:rPr>
          <w:color w:val="000000" w:themeColor="text1"/>
        </w:rPr>
      </w:pPr>
      <w:r>
        <w:rPr>
          <w:rFonts w:hint="eastAsia"/>
          <w:color w:val="000000" w:themeColor="text1"/>
        </w:rPr>
        <w:t>以</w:t>
      </w:r>
      <w:r>
        <w:rPr>
          <w:rFonts w:hint="eastAsia"/>
          <w:color w:val="000000" w:themeColor="text1"/>
        </w:rPr>
        <w:t xml:space="preserve"> </w:t>
      </w:r>
      <w:proofErr w:type="spellStart"/>
      <w:r>
        <w:rPr>
          <w:color w:val="000000" w:themeColor="text1"/>
        </w:rPr>
        <w:t>Articut</w:t>
      </w:r>
      <w:proofErr w:type="spellEnd"/>
      <w:r>
        <w:rPr>
          <w:color w:val="000000" w:themeColor="text1"/>
        </w:rPr>
        <w:t xml:space="preserve"> </w:t>
      </w:r>
      <w:r>
        <w:rPr>
          <w:rFonts w:hint="eastAsia"/>
          <w:color w:val="000000" w:themeColor="text1"/>
        </w:rPr>
        <w:t>斷詞系統為基礎</w:t>
      </w:r>
      <w:r w:rsidR="00303126" w:rsidRPr="00352D02">
        <w:rPr>
          <w:color w:val="000000" w:themeColor="text1"/>
        </w:rPr>
        <w:t>，本計劃無</w:t>
      </w:r>
      <w:r w:rsidR="00303126" w:rsidRPr="00352D02">
        <w:rPr>
          <w:rFonts w:hint="eastAsia"/>
          <w:color w:val="000000" w:themeColor="text1"/>
        </w:rPr>
        <w:t>需</w:t>
      </w:r>
      <w:r w:rsidR="00303126" w:rsidRPr="00352D02">
        <w:rPr>
          <w:color w:val="000000" w:themeColor="text1"/>
        </w:rPr>
        <w:t>自行開發新的句法剖析器，而是利用</w:t>
      </w:r>
      <w:r w:rsidR="00303126" w:rsidRPr="00352D02">
        <w:rPr>
          <w:rFonts w:hint="eastAsia"/>
          <w:color w:val="000000" w:themeColor="text1"/>
        </w:rPr>
        <w:t>自</w:t>
      </w:r>
      <w:r w:rsidR="00303126" w:rsidRPr="00352D02">
        <w:rPr>
          <w:rFonts w:hint="eastAsia"/>
          <w:color w:val="000000" w:themeColor="text1"/>
        </w:rPr>
        <w:t xml:space="preserve"> </w:t>
      </w:r>
      <w:proofErr w:type="spellStart"/>
      <w:r w:rsidR="00303126" w:rsidRPr="00352D02">
        <w:rPr>
          <w:color w:val="000000" w:themeColor="text1"/>
        </w:rPr>
        <w:t>Jackendoff</w:t>
      </w:r>
      <w:proofErr w:type="spellEnd"/>
      <w:r w:rsidR="00303126" w:rsidRPr="00352D02">
        <w:rPr>
          <w:color w:val="000000" w:themeColor="text1"/>
        </w:rPr>
        <w:t xml:space="preserve"> (1976)</w:t>
      </w:r>
      <w:r w:rsidR="00303126" w:rsidRPr="00352D02">
        <w:rPr>
          <w:rFonts w:hint="eastAsia"/>
          <w:color w:val="000000" w:themeColor="text1"/>
        </w:rPr>
        <w:t xml:space="preserve"> </w:t>
      </w:r>
      <w:r w:rsidR="00303126" w:rsidRPr="00352D02">
        <w:rPr>
          <w:rFonts w:hint="eastAsia"/>
          <w:color w:val="000000" w:themeColor="text1"/>
        </w:rPr>
        <w:t>提出的</w:t>
      </w:r>
      <w:r w:rsidR="00303126" w:rsidRPr="00352D02">
        <w:rPr>
          <w:color w:val="000000" w:themeColor="text1"/>
        </w:rPr>
        <w:t xml:space="preserve">X-bar </w:t>
      </w:r>
      <w:r w:rsidR="00303126" w:rsidRPr="00352D02">
        <w:rPr>
          <w:rFonts w:hint="eastAsia"/>
          <w:color w:val="000000" w:themeColor="text1"/>
        </w:rPr>
        <w:t>結構原型，不斷修正迭代至今的詞組結構原則</w:t>
      </w:r>
      <w:r w:rsidR="00303126" w:rsidRPr="00352D02">
        <w:rPr>
          <w:color w:val="000000" w:themeColor="text1"/>
        </w:rPr>
        <w:t>，搭配</w:t>
      </w:r>
      <w:r w:rsidR="00303126" w:rsidRPr="00352D02">
        <w:rPr>
          <w:color w:val="000000" w:themeColor="text1"/>
        </w:rPr>
        <w:t xml:space="preserve"> regex </w:t>
      </w:r>
      <w:r w:rsidR="00303126" w:rsidRPr="00352D02">
        <w:rPr>
          <w:color w:val="000000" w:themeColor="text1"/>
        </w:rPr>
        <w:t>以實現</w:t>
      </w:r>
      <w:r w:rsidR="00303126" w:rsidRPr="00352D02">
        <w:rPr>
          <w:color w:val="000000" w:themeColor="text1"/>
        </w:rPr>
        <w:t xml:space="preserve"> c-command </w:t>
      </w:r>
      <w:r w:rsidR="00303126" w:rsidRPr="00352D02">
        <w:rPr>
          <w:color w:val="000000" w:themeColor="text1"/>
        </w:rPr>
        <w:t>的檢驗。在本計劃草擬階段即已進行初步的測試，確認其可行性。開發中的</w:t>
      </w:r>
      <w:r w:rsidR="00303126" w:rsidRPr="00352D02">
        <w:rPr>
          <w:color w:val="000000" w:themeColor="text1"/>
        </w:rPr>
        <w:t xml:space="preserve"> c-command </w:t>
      </w:r>
      <w:r w:rsidR="00303126" w:rsidRPr="00352D02">
        <w:rPr>
          <w:color w:val="000000" w:themeColor="text1"/>
        </w:rPr>
        <w:t>關係檢驗程式執行</w:t>
      </w:r>
      <w:r w:rsidR="00F22FCB">
        <w:rPr>
          <w:rFonts w:hint="eastAsia"/>
          <w:color w:val="000000" w:themeColor="text1"/>
        </w:rPr>
        <w:t>畫</w:t>
      </w:r>
      <w:r w:rsidR="00303126" w:rsidRPr="00352D02">
        <w:rPr>
          <w:color w:val="000000" w:themeColor="text1"/>
        </w:rPr>
        <w:t>面如</w:t>
      </w:r>
      <w:r w:rsidR="00303126" w:rsidRPr="00352D02">
        <w:rPr>
          <w:rFonts w:hint="eastAsia"/>
          <w:color w:val="000000" w:themeColor="text1"/>
        </w:rPr>
        <w:t>圖十六，在程式中編寫的</w:t>
      </w:r>
      <w:r w:rsidR="00303126" w:rsidRPr="00352D02">
        <w:rPr>
          <w:color w:val="000000" w:themeColor="text1"/>
        </w:rPr>
        <w:t xml:space="preserve"> regex</w:t>
      </w:r>
      <w:r w:rsidR="00303126" w:rsidRPr="00352D02">
        <w:rPr>
          <w:rFonts w:hint="eastAsia"/>
          <w:color w:val="000000" w:themeColor="text1"/>
        </w:rPr>
        <w:t xml:space="preserve"> </w:t>
      </w:r>
      <w:r w:rsidR="00303126" w:rsidRPr="00352D02">
        <w:rPr>
          <w:rFonts w:hint="eastAsia"/>
          <w:color w:val="000000" w:themeColor="text1"/>
        </w:rPr>
        <w:t>如圖十七，</w:t>
      </w:r>
      <w:r w:rsidR="00303126" w:rsidRPr="00352D02">
        <w:rPr>
          <w:color w:val="000000" w:themeColor="text1"/>
        </w:rPr>
        <w:t>其運作原理，以圖像化顯示其基於</w:t>
      </w:r>
      <w:r w:rsidR="00303126" w:rsidRPr="00352D02">
        <w:rPr>
          <w:color w:val="000000" w:themeColor="text1"/>
        </w:rPr>
        <w:t xml:space="preserve"> X-bar </w:t>
      </w:r>
      <w:r w:rsidR="00303126" w:rsidRPr="00352D02">
        <w:rPr>
          <w:color w:val="000000" w:themeColor="text1"/>
        </w:rPr>
        <w:t>的剖析器結果如</w:t>
      </w:r>
      <w:r w:rsidR="00303126" w:rsidRPr="00352D02">
        <w:rPr>
          <w:rFonts w:hint="eastAsia"/>
          <w:color w:val="000000" w:themeColor="text1"/>
        </w:rPr>
        <w:t>圖十八。</w:t>
      </w:r>
    </w:p>
    <w:p w14:paraId="47908305" w14:textId="77777777" w:rsidR="00303126" w:rsidRDefault="00303126" w:rsidP="00303126">
      <w:pPr>
        <w:pStyle w:val="aff4"/>
        <w:ind w:firstLine="0"/>
      </w:pPr>
    </w:p>
    <w:p w14:paraId="0DFF3E39" w14:textId="77777777" w:rsidR="00303126" w:rsidRDefault="00303126" w:rsidP="00094812">
      <w:pPr>
        <w:pStyle w:val="aff4"/>
        <w:ind w:firstLine="0"/>
        <w:jc w:val="center"/>
      </w:pPr>
      <w:r>
        <w:rPr>
          <w:noProof/>
        </w:rPr>
        <w:lastRenderedPageBreak/>
        <w:drawing>
          <wp:inline distT="0" distB="0" distL="0" distR="0" wp14:anchorId="4C4121AE" wp14:editId="71246CA6">
            <wp:extent cx="6058678" cy="2284419"/>
            <wp:effectExtent l="0" t="0" r="0" b="1905"/>
            <wp:docPr id="982038344" name="圖片 982038344" descr="一張含有 文字, 軟體, 多媒體軟體,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38344" name="圖片 982038344" descr="一張含有 文字, 軟體, 多媒體軟體, 字型 的圖片&#10;&#10;自動產生的描述"/>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6085458" cy="2294516"/>
                    </a:xfrm>
                    <a:prstGeom prst="rect">
                      <a:avLst/>
                    </a:prstGeom>
                  </pic:spPr>
                </pic:pic>
              </a:graphicData>
            </a:graphic>
          </wp:inline>
        </w:drawing>
      </w:r>
    </w:p>
    <w:p w14:paraId="1402B74C" w14:textId="423D6CC3" w:rsidR="00303126" w:rsidRPr="00352D02" w:rsidRDefault="00303126" w:rsidP="00303126">
      <w:pPr>
        <w:pStyle w:val="aff4"/>
        <w:jc w:val="center"/>
        <w:rPr>
          <w:color w:val="000000" w:themeColor="text1"/>
        </w:rPr>
      </w:pPr>
      <w:r w:rsidRPr="00352D02">
        <w:rPr>
          <w:rFonts w:hint="eastAsia"/>
          <w:color w:val="000000" w:themeColor="text1"/>
        </w:rPr>
        <w:t>圖十六：</w:t>
      </w:r>
      <w:r w:rsidRPr="00352D02">
        <w:rPr>
          <w:color w:val="000000" w:themeColor="text1"/>
        </w:rPr>
        <w:t xml:space="preserve">C-command </w:t>
      </w:r>
      <w:r w:rsidRPr="00352D02">
        <w:rPr>
          <w:color w:val="000000" w:themeColor="text1"/>
        </w:rPr>
        <w:t>關係檢驗程式執行</w:t>
      </w:r>
      <w:r w:rsidR="00881AED">
        <w:rPr>
          <w:color w:val="000000" w:themeColor="text1"/>
        </w:rPr>
        <w:t>劃</w:t>
      </w:r>
      <w:r w:rsidRPr="00352D02">
        <w:rPr>
          <w:color w:val="000000" w:themeColor="text1"/>
        </w:rPr>
        <w:t>面</w:t>
      </w:r>
    </w:p>
    <w:p w14:paraId="473EA6FD" w14:textId="77777777" w:rsidR="00303126" w:rsidRDefault="00303126" w:rsidP="00094812">
      <w:pPr>
        <w:pStyle w:val="aff4"/>
        <w:ind w:firstLine="0"/>
        <w:jc w:val="center"/>
      </w:pPr>
      <w:r>
        <w:rPr>
          <w:noProof/>
        </w:rPr>
        <w:drawing>
          <wp:inline distT="0" distB="0" distL="0" distR="0" wp14:anchorId="519BF502" wp14:editId="67132C82">
            <wp:extent cx="6120130" cy="1122680"/>
            <wp:effectExtent l="0" t="0" r="1270" b="0"/>
            <wp:docPr id="1585097610" name="圖片 1585097610"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97610" name="圖片 1585097610" descr="一張含有 文字, 螢幕擷取畫面, 字型 的圖片&#10;&#10;自動產生的描述"/>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6120130" cy="1122680"/>
                    </a:xfrm>
                    <a:prstGeom prst="rect">
                      <a:avLst/>
                    </a:prstGeom>
                  </pic:spPr>
                </pic:pic>
              </a:graphicData>
            </a:graphic>
          </wp:inline>
        </w:drawing>
      </w:r>
    </w:p>
    <w:p w14:paraId="49992395" w14:textId="77777777" w:rsidR="00303126" w:rsidRPr="00352D02" w:rsidRDefault="00303126" w:rsidP="00303126">
      <w:pPr>
        <w:pStyle w:val="aff4"/>
        <w:jc w:val="center"/>
        <w:rPr>
          <w:color w:val="000000" w:themeColor="text1"/>
        </w:rPr>
      </w:pPr>
      <w:r w:rsidRPr="00352D02">
        <w:rPr>
          <w:rFonts w:hint="eastAsia"/>
          <w:color w:val="000000" w:themeColor="text1"/>
        </w:rPr>
        <w:t>圖十七：</w:t>
      </w:r>
      <w:r w:rsidRPr="00352D02">
        <w:rPr>
          <w:color w:val="000000" w:themeColor="text1"/>
        </w:rPr>
        <w:t xml:space="preserve">C-command </w:t>
      </w:r>
      <w:r w:rsidRPr="00352D02">
        <w:rPr>
          <w:color w:val="000000" w:themeColor="text1"/>
        </w:rPr>
        <w:t>關係檢驗程式</w:t>
      </w:r>
      <w:r w:rsidRPr="00352D02">
        <w:rPr>
          <w:rFonts w:hint="eastAsia"/>
          <w:color w:val="000000" w:themeColor="text1"/>
        </w:rPr>
        <w:t xml:space="preserve"> r</w:t>
      </w:r>
      <w:r w:rsidRPr="00352D02">
        <w:rPr>
          <w:color w:val="000000" w:themeColor="text1"/>
        </w:rPr>
        <w:t>egex</w:t>
      </w:r>
    </w:p>
    <w:p w14:paraId="12F6E5A5" w14:textId="77777777" w:rsidR="00303126" w:rsidRDefault="00303126" w:rsidP="00303126">
      <w:pPr>
        <w:pStyle w:val="aff4"/>
        <w:ind w:firstLine="0"/>
        <w:jc w:val="center"/>
      </w:pPr>
      <w:r>
        <w:rPr>
          <w:noProof/>
        </w:rPr>
        <w:drawing>
          <wp:inline distT="0" distB="0" distL="0" distR="0" wp14:anchorId="659F6ECF" wp14:editId="51A44DA1">
            <wp:extent cx="4428930" cy="2959506"/>
            <wp:effectExtent l="0" t="0" r="3810" b="0"/>
            <wp:docPr id="440356703" name="圖片 440356703" descr="一張含有 文字, 圖表, 行, 繪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56703" name="圖片 440356703" descr="一張含有 文字, 圖表, 行, 繪圖 的圖片&#10;&#10;自動產生的描述"/>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4450397" cy="2973851"/>
                    </a:xfrm>
                    <a:prstGeom prst="rect">
                      <a:avLst/>
                    </a:prstGeom>
                  </pic:spPr>
                </pic:pic>
              </a:graphicData>
            </a:graphic>
          </wp:inline>
        </w:drawing>
      </w:r>
    </w:p>
    <w:p w14:paraId="45E2C1CC" w14:textId="42BFB564" w:rsidR="00D14586" w:rsidRPr="00160F83" w:rsidRDefault="00303126" w:rsidP="00160F83">
      <w:pPr>
        <w:pStyle w:val="aff4"/>
        <w:jc w:val="center"/>
        <w:rPr>
          <w:color w:val="000000" w:themeColor="text1"/>
        </w:rPr>
      </w:pPr>
      <w:r w:rsidRPr="00352D02">
        <w:rPr>
          <w:rFonts w:hint="eastAsia"/>
          <w:color w:val="000000" w:themeColor="text1"/>
        </w:rPr>
        <w:t>圖十八：</w:t>
      </w:r>
      <w:r w:rsidRPr="00352D02">
        <w:rPr>
          <w:color w:val="000000" w:themeColor="text1"/>
        </w:rPr>
        <w:t xml:space="preserve">C-command </w:t>
      </w:r>
      <w:r w:rsidRPr="00352D02">
        <w:rPr>
          <w:color w:val="000000" w:themeColor="text1"/>
        </w:rPr>
        <w:t>關係檢驗程式</w:t>
      </w:r>
      <w:r w:rsidRPr="00352D02">
        <w:rPr>
          <w:rFonts w:hint="eastAsia"/>
          <w:color w:val="000000" w:themeColor="text1"/>
        </w:rPr>
        <w:t>之圖像化顯示</w:t>
      </w:r>
    </w:p>
    <w:p w14:paraId="29FAFD25" w14:textId="363A6E09" w:rsidR="002E3CEF" w:rsidRDefault="00B240B3" w:rsidP="00B240B3">
      <w:pPr>
        <w:pStyle w:val="2"/>
      </w:pPr>
      <w:bookmarkStart w:id="341" w:name="_Ref151630117"/>
      <w:bookmarkStart w:id="342" w:name="_Toc151636529"/>
      <w:proofErr w:type="spellStart"/>
      <w:r>
        <w:rPr>
          <w:rFonts w:hint="eastAsia"/>
        </w:rPr>
        <w:lastRenderedPageBreak/>
        <w:t>A</w:t>
      </w:r>
      <w:r>
        <w:t>rticut</w:t>
      </w:r>
      <w:proofErr w:type="spellEnd"/>
      <w:r>
        <w:t>/Loki</w:t>
      </w:r>
      <w:r>
        <w:rPr>
          <w:rFonts w:hint="eastAsia"/>
          <w:lang w:eastAsia="zh-TW"/>
        </w:rPr>
        <w:t xml:space="preserve"> </w:t>
      </w:r>
      <w:r>
        <w:rPr>
          <w:rFonts w:hint="eastAsia"/>
          <w:lang w:eastAsia="zh-TW"/>
        </w:rPr>
        <w:t>的</w:t>
      </w:r>
      <w:r w:rsidR="00055C64">
        <w:rPr>
          <w:rFonts w:hint="eastAsia"/>
          <w:lang w:eastAsia="zh-TW"/>
        </w:rPr>
        <w:t>效率、</w:t>
      </w:r>
      <w:r>
        <w:rPr>
          <w:rFonts w:hint="eastAsia"/>
          <w:lang w:eastAsia="zh-TW"/>
        </w:rPr>
        <w:t>效能與準確率</w:t>
      </w:r>
      <w:bookmarkEnd w:id="341"/>
      <w:bookmarkEnd w:id="342"/>
    </w:p>
    <w:bookmarkEnd w:id="100"/>
    <w:bookmarkEnd w:id="101"/>
    <w:p w14:paraId="648DF841" w14:textId="04C0542C" w:rsidR="00146980" w:rsidRDefault="00893FF2" w:rsidP="00146980">
      <w:r>
        <w:rPr>
          <w:rFonts w:hint="eastAsia"/>
        </w:rPr>
        <w:t>在前面的小節中，我說明了</w:t>
      </w:r>
      <w:proofErr w:type="spellStart"/>
      <w:r>
        <w:t>Articut</w:t>
      </w:r>
      <w:proofErr w:type="spellEnd"/>
      <w:r>
        <w:t xml:space="preserve">/Loki </w:t>
      </w:r>
      <w:r>
        <w:t>具備語句斷詞</w:t>
      </w:r>
      <w:r>
        <w:t>/</w:t>
      </w:r>
      <w:r>
        <w:t>詮釋的設計架構與擴充潛力，本節我</w:t>
      </w:r>
      <w:r>
        <w:rPr>
          <w:rFonts w:hint="eastAsia"/>
        </w:rPr>
        <w:t>簡略說明</w:t>
      </w:r>
      <w:r>
        <w:t xml:space="preserve"> </w:t>
      </w:r>
      <w:proofErr w:type="spellStart"/>
      <w:r>
        <w:t>Articut</w:t>
      </w:r>
      <w:proofErr w:type="spellEnd"/>
      <w:r>
        <w:t xml:space="preserve">/Loki </w:t>
      </w:r>
      <w:r>
        <w:t>在其他</w:t>
      </w:r>
      <w:r>
        <w:t xml:space="preserve"> NLP/NLU </w:t>
      </w:r>
      <w:r>
        <w:t>任務上如何表現優於傳統的</w:t>
      </w:r>
      <w:r>
        <w:t xml:space="preserve"> data-driven NLP </w:t>
      </w:r>
      <w:r>
        <w:t>運算系統。第一點突破為</w:t>
      </w:r>
      <w:r>
        <w:t xml:space="preserve"> NLP/NLU </w:t>
      </w:r>
      <w:r>
        <w:t>工具效率與效能的突破</w:t>
      </w:r>
      <w:r>
        <w:rPr>
          <w:lang w:eastAsia="de-DE"/>
        </w:rPr>
        <w:t>，</w:t>
      </w:r>
      <w:proofErr w:type="spellStart"/>
      <w:r>
        <w:rPr>
          <w:lang w:eastAsia="de-DE"/>
        </w:rPr>
        <w:t>基於資料的三種方法</w:t>
      </w:r>
      <w:proofErr w:type="spellEnd"/>
      <w:r>
        <w:t>的本質導致</w:t>
      </w:r>
      <w:proofErr w:type="spellStart"/>
      <w:r>
        <w:rPr>
          <w:lang w:eastAsia="de-DE"/>
        </w:rPr>
        <w:t>需要</w:t>
      </w:r>
      <w:proofErr w:type="spellEnd"/>
      <w:r>
        <w:t>海量</w:t>
      </w:r>
      <w:proofErr w:type="spellStart"/>
      <w:r>
        <w:rPr>
          <w:lang w:eastAsia="de-DE"/>
        </w:rPr>
        <w:t>訓練資料集</w:t>
      </w:r>
      <w:proofErr w:type="spellEnd"/>
      <w:r>
        <w:rPr>
          <w:rStyle w:val="afc"/>
          <w:lang w:eastAsia="de-DE"/>
        </w:rPr>
        <w:footnoteReference w:id="34"/>
      </w:r>
      <w:r>
        <w:rPr>
          <w:lang w:eastAsia="de-DE"/>
        </w:rPr>
        <w:t>，</w:t>
      </w:r>
      <w:proofErr w:type="spellStart"/>
      <w:r>
        <w:rPr>
          <w:lang w:eastAsia="de-DE"/>
        </w:rPr>
        <w:t>才能得到較佳的處理結果。但資料愈大</w:t>
      </w:r>
      <w:proofErr w:type="spellEnd"/>
      <w:r>
        <w:rPr>
          <w:lang w:eastAsia="de-DE"/>
        </w:rPr>
        <w:t>，</w:t>
      </w:r>
      <w:r>
        <w:t>運作所需的時間與效能成本越高，如此</w:t>
      </w:r>
      <w:proofErr w:type="spellStart"/>
      <w:r>
        <w:rPr>
          <w:lang w:eastAsia="de-DE"/>
        </w:rPr>
        <w:t>則難以在面臨實際社會</w:t>
      </w:r>
      <w:proofErr w:type="spellEnd"/>
      <w:r>
        <w:t>產業</w:t>
      </w:r>
      <w:proofErr w:type="spellStart"/>
      <w:r>
        <w:rPr>
          <w:lang w:eastAsia="de-DE"/>
        </w:rPr>
        <w:t>需求時</w:t>
      </w:r>
      <w:proofErr w:type="spellEnd"/>
      <w:r>
        <w:t>，</w:t>
      </w:r>
      <w:proofErr w:type="spellStart"/>
      <w:r>
        <w:rPr>
          <w:lang w:eastAsia="de-DE"/>
        </w:rPr>
        <w:t>提供</w:t>
      </w:r>
      <w:proofErr w:type="spellEnd"/>
      <w:r>
        <w:t>不具</w:t>
      </w:r>
      <w:r>
        <w:t xml:space="preserve"> Google </w:t>
      </w:r>
      <w:r>
        <w:t>運作規模的企業公司一個符合成本效益的</w:t>
      </w:r>
      <w:proofErr w:type="spellStart"/>
      <w:r>
        <w:rPr>
          <w:lang w:eastAsia="de-DE"/>
        </w:rPr>
        <w:t>解決方案</w:t>
      </w:r>
      <w:proofErr w:type="spellEnd"/>
      <w:r>
        <w:t>，</w:t>
      </w:r>
      <w:proofErr w:type="spellStart"/>
      <w:r>
        <w:rPr>
          <w:lang w:eastAsia="de-DE"/>
        </w:rPr>
        <w:t>因任何業界領域的資料相較於模型本身，都是「小數據」而非大數據。以目前已上線的大數據機器學習解決方案</w:t>
      </w:r>
      <w:proofErr w:type="spellEnd"/>
      <w:r>
        <w:rPr>
          <w:lang w:eastAsia="de-DE"/>
        </w:rPr>
        <w:t xml:space="preserve"> GPT-3 </w:t>
      </w:r>
      <w:proofErr w:type="spellStart"/>
      <w:r>
        <w:rPr>
          <w:lang w:eastAsia="de-DE"/>
        </w:rPr>
        <w:t>為例，其訓練資料集的規模為</w:t>
      </w:r>
      <w:proofErr w:type="spellEnd"/>
      <w:r>
        <w:rPr>
          <w:lang w:eastAsia="de-DE"/>
        </w:rPr>
        <w:t xml:space="preserve"> 45TB </w:t>
      </w:r>
      <w:proofErr w:type="spellStart"/>
      <w:r>
        <w:rPr>
          <w:lang w:eastAsia="de-DE"/>
        </w:rPr>
        <w:t>不同來源的文字資料</w:t>
      </w:r>
      <w:proofErr w:type="spellEnd"/>
      <w:r>
        <w:t>，</w:t>
      </w:r>
      <w:proofErr w:type="spellStart"/>
      <w:r>
        <w:rPr>
          <w:lang w:eastAsia="de-DE"/>
        </w:rPr>
        <w:t>相較之下，國內排名前三的媒體巨人聯合報，一年能產生的文字資料量只有</w:t>
      </w:r>
      <w:proofErr w:type="spellEnd"/>
      <w:r>
        <w:rPr>
          <w:lang w:eastAsia="de-DE"/>
        </w:rPr>
        <w:t xml:space="preserve"> 1GB</w:t>
      </w:r>
      <w:r>
        <w:rPr>
          <w:lang w:eastAsia="de-DE"/>
        </w:rPr>
        <w:t>。</w:t>
      </w:r>
      <w:proofErr w:type="spellStart"/>
      <w:r>
        <w:rPr>
          <w:lang w:eastAsia="de-DE"/>
        </w:rPr>
        <w:t>換言之</w:t>
      </w:r>
      <w:proofErr w:type="spellEnd"/>
      <w:r>
        <w:rPr>
          <w:lang w:eastAsia="de-DE"/>
        </w:rPr>
        <w:t>，</w:t>
      </w:r>
      <w:r>
        <w:rPr>
          <w:lang w:eastAsia="de-DE"/>
        </w:rPr>
        <w:t xml:space="preserve">GPT-3 </w:t>
      </w:r>
      <w:proofErr w:type="spellStart"/>
      <w:r>
        <w:rPr>
          <w:lang w:eastAsia="de-DE"/>
        </w:rPr>
        <w:t>需要的訓練資料量約為</w:t>
      </w:r>
      <w:proofErr w:type="spellEnd"/>
      <w:r>
        <w:rPr>
          <w:lang w:eastAsia="de-DE"/>
        </w:rPr>
        <w:t xml:space="preserve"> 5 </w:t>
      </w:r>
      <w:proofErr w:type="spellStart"/>
      <w:r>
        <w:rPr>
          <w:lang w:eastAsia="de-DE"/>
        </w:rPr>
        <w:t>萬年份的聯合報資料量。依此數量為參考點，沒有任何一家產業內的頂尖企業能將自己的資料套用在機器學習方法中，並期待能取得</w:t>
      </w:r>
      <w:proofErr w:type="spellEnd"/>
      <w:r>
        <w:rPr>
          <w:lang w:eastAsia="de-DE"/>
        </w:rPr>
        <w:t xml:space="preserve"> GPT-3 </w:t>
      </w:r>
      <w:proofErr w:type="spellStart"/>
      <w:r>
        <w:rPr>
          <w:lang w:eastAsia="de-DE"/>
        </w:rPr>
        <w:t>的成果。頂多只能以</w:t>
      </w:r>
      <w:proofErr w:type="spellEnd"/>
      <w:r>
        <w:rPr>
          <w:lang w:val="de-DE" w:eastAsia="de-DE"/>
        </w:rPr>
        <w:t xml:space="preserve"> GPT-3 </w:t>
      </w:r>
      <w:proofErr w:type="spellStart"/>
      <w:r>
        <w:rPr>
          <w:lang w:eastAsia="de-DE"/>
        </w:rPr>
        <w:t>做為預訓練模型</w:t>
      </w:r>
      <w:proofErr w:type="spellEnd"/>
      <w:r>
        <w:rPr>
          <w:lang w:val="de-DE" w:eastAsia="de-DE"/>
        </w:rPr>
        <w:t xml:space="preserve"> (</w:t>
      </w:r>
      <w:proofErr w:type="spellStart"/>
      <w:r>
        <w:rPr>
          <w:lang w:val="de-DE" w:eastAsia="de-DE"/>
        </w:rPr>
        <w:t>pretrained</w:t>
      </w:r>
      <w:proofErr w:type="spellEnd"/>
      <w:r>
        <w:rPr>
          <w:lang w:val="de-DE" w:eastAsia="de-DE"/>
        </w:rPr>
        <w:t xml:space="preserve"> </w:t>
      </w:r>
      <w:proofErr w:type="spellStart"/>
      <w:r>
        <w:rPr>
          <w:lang w:val="de-DE" w:eastAsia="de-DE"/>
        </w:rPr>
        <w:t>model</w:t>
      </w:r>
      <w:proofErr w:type="spellEnd"/>
      <w:r>
        <w:rPr>
          <w:lang w:val="de-DE" w:eastAsia="de-DE"/>
        </w:rPr>
        <w:t>)</w:t>
      </w:r>
      <w:r>
        <w:rPr>
          <w:lang w:val="de-DE" w:eastAsia="de-DE"/>
        </w:rPr>
        <w:t>，</w:t>
      </w:r>
      <w:proofErr w:type="spellStart"/>
      <w:r>
        <w:rPr>
          <w:lang w:eastAsia="de-DE"/>
        </w:rPr>
        <w:t>再加上自己的資料做為細調校訓練資料</w:t>
      </w:r>
      <w:proofErr w:type="spellEnd"/>
      <w:r>
        <w:rPr>
          <w:lang w:val="de-DE" w:eastAsia="de-DE"/>
        </w:rPr>
        <w:t xml:space="preserve"> (</w:t>
      </w:r>
      <w:proofErr w:type="spellStart"/>
      <w:r>
        <w:rPr>
          <w:lang w:val="de-DE" w:eastAsia="de-DE"/>
        </w:rPr>
        <w:t>fine</w:t>
      </w:r>
      <w:proofErr w:type="spellEnd"/>
      <w:r>
        <w:rPr>
          <w:lang w:val="de-DE" w:eastAsia="de-DE"/>
        </w:rPr>
        <w:t xml:space="preserve">-tune) </w:t>
      </w:r>
      <w:proofErr w:type="spellStart"/>
      <w:r>
        <w:rPr>
          <w:lang w:eastAsia="de-DE"/>
        </w:rPr>
        <w:t>以便應用機器學習方法在實際社會</w:t>
      </w:r>
      <w:proofErr w:type="spellEnd"/>
      <w:r>
        <w:t>產業</w:t>
      </w:r>
      <w:proofErr w:type="spellStart"/>
      <w:r>
        <w:rPr>
          <w:lang w:eastAsia="de-DE"/>
        </w:rPr>
        <w:t>需求上。然而</w:t>
      </w:r>
      <w:r>
        <w:rPr>
          <w:lang w:val="de-DE" w:eastAsia="de-DE"/>
        </w:rPr>
        <w:t>，</w:t>
      </w:r>
      <w:r>
        <w:rPr>
          <w:lang w:eastAsia="de-DE"/>
        </w:rPr>
        <w:t>基於語言學原理驅動的</w:t>
      </w:r>
      <w:proofErr w:type="spellEnd"/>
      <w:r>
        <w:rPr>
          <w:lang w:val="de-DE" w:eastAsia="de-DE"/>
        </w:rPr>
        <w:t xml:space="preserve"> </w:t>
      </w:r>
      <w:proofErr w:type="spellStart"/>
      <w:r>
        <w:rPr>
          <w:lang w:val="de-DE" w:eastAsia="de-DE"/>
        </w:rPr>
        <w:t>Articut</w:t>
      </w:r>
      <w:proofErr w:type="spellEnd"/>
      <w:r>
        <w:rPr>
          <w:lang w:val="de-DE" w:eastAsia="de-DE"/>
        </w:rPr>
        <w:t xml:space="preserve">/Loki </w:t>
      </w:r>
      <w:proofErr w:type="spellStart"/>
      <w:r>
        <w:rPr>
          <w:lang w:eastAsia="de-DE"/>
        </w:rPr>
        <w:t>系統不需要這麼多訓練資料</w:t>
      </w:r>
      <w:proofErr w:type="spellEnd"/>
      <w:r w:rsidR="002B0C36">
        <w:rPr>
          <w:rFonts w:hint="eastAsia"/>
          <w:lang w:val="de-DE"/>
        </w:rPr>
        <w:t>，</w:t>
      </w:r>
      <w:proofErr w:type="spellStart"/>
      <w:r>
        <w:rPr>
          <w:lang w:eastAsia="de-DE"/>
        </w:rPr>
        <w:t>以</w:t>
      </w:r>
      <w:r w:rsidRPr="00EA297F">
        <w:rPr>
          <w:lang w:eastAsia="de-DE"/>
        </w:rPr>
        <w:t>玉山銀行</w:t>
      </w:r>
      <w:proofErr w:type="spellEnd"/>
      <w:r w:rsidR="007C4631" w:rsidRPr="00893FF2">
        <w:rPr>
          <w:rFonts w:hint="eastAsia"/>
          <w:lang w:val="de-DE" w:eastAsia="de-DE"/>
        </w:rPr>
        <w:t xml:space="preserve"> 2</w:t>
      </w:r>
      <w:r w:rsidR="007C4631" w:rsidRPr="00893FF2">
        <w:rPr>
          <w:lang w:val="de-DE" w:eastAsia="de-DE"/>
        </w:rPr>
        <w:t xml:space="preserve">020 </w:t>
      </w:r>
      <w:proofErr w:type="spellStart"/>
      <w:r w:rsidRPr="00EA297F">
        <w:rPr>
          <w:lang w:eastAsia="de-DE"/>
        </w:rPr>
        <w:t>年舉辦的</w:t>
      </w:r>
      <w:proofErr w:type="spellEnd"/>
      <w:r w:rsidRPr="00EA297F">
        <w:rPr>
          <w:lang w:val="de-DE" w:eastAsia="de-DE"/>
        </w:rPr>
        <w:t xml:space="preserve"> </w:t>
      </w:r>
      <w:hyperlink r:id="rId56" w:history="1">
        <w:r w:rsidRPr="008F33E9">
          <w:rPr>
            <w:rStyle w:val="afff2"/>
            <w:color w:val="0432FF"/>
            <w:lang w:val="de-DE" w:eastAsia="de-DE"/>
          </w:rPr>
          <w:t xml:space="preserve">NLP </w:t>
        </w:r>
        <w:r w:rsidRPr="008F33E9">
          <w:rPr>
            <w:rStyle w:val="afff2"/>
            <w:color w:val="0432FF"/>
            <w:lang w:eastAsia="de-DE"/>
          </w:rPr>
          <w:t>黑客松挑戰</w:t>
        </w:r>
      </w:hyperlink>
      <w:r>
        <w:rPr>
          <w:lang w:eastAsia="de-DE"/>
        </w:rPr>
        <w:t>為例</w:t>
      </w:r>
      <w:r>
        <w:rPr>
          <w:lang w:val="de-DE" w:eastAsia="de-DE"/>
        </w:rPr>
        <w:t>，</w:t>
      </w:r>
      <w:r>
        <w:rPr>
          <w:lang w:eastAsia="de-DE"/>
        </w:rPr>
        <w:t>相較於其它隊伍苦於</w:t>
      </w:r>
      <w:r>
        <w:rPr>
          <w:lang w:val="de-DE" w:eastAsia="de-DE"/>
        </w:rPr>
        <w:t xml:space="preserve"> 5000 </w:t>
      </w:r>
      <w:proofErr w:type="spellStart"/>
      <w:r>
        <w:rPr>
          <w:lang w:eastAsia="de-DE"/>
        </w:rPr>
        <w:t>篇訓練文本仍無法產出有效模型的時候</w:t>
      </w:r>
      <w:r>
        <w:rPr>
          <w:lang w:val="de-DE" w:eastAsia="de-DE"/>
        </w:rPr>
        <w:t>，</w:t>
      </w:r>
      <w:r>
        <w:rPr>
          <w:lang w:eastAsia="de-DE"/>
        </w:rPr>
        <w:t>基於</w:t>
      </w:r>
      <w:proofErr w:type="spellEnd"/>
      <w:r>
        <w:rPr>
          <w:lang w:val="de-DE" w:eastAsia="de-DE"/>
        </w:rPr>
        <w:t xml:space="preserve"> </w:t>
      </w:r>
      <w:proofErr w:type="spellStart"/>
      <w:r>
        <w:rPr>
          <w:lang w:val="de-DE" w:eastAsia="de-DE"/>
        </w:rPr>
        <w:t>Articut</w:t>
      </w:r>
      <w:proofErr w:type="spellEnd"/>
      <w:r>
        <w:rPr>
          <w:lang w:val="de-DE" w:eastAsia="de-DE"/>
        </w:rPr>
        <w:t xml:space="preserve">/Loki </w:t>
      </w:r>
      <w:proofErr w:type="spellStart"/>
      <w:r>
        <w:rPr>
          <w:lang w:eastAsia="de-DE"/>
        </w:rPr>
        <w:t>系統的方案只使用了</w:t>
      </w:r>
      <w:proofErr w:type="spellEnd"/>
      <w:r>
        <w:rPr>
          <w:lang w:val="de-DE" w:eastAsia="de-DE"/>
        </w:rPr>
        <w:t xml:space="preserve"> 146 </w:t>
      </w:r>
      <w:proofErr w:type="spellStart"/>
      <w:r>
        <w:rPr>
          <w:lang w:eastAsia="de-DE"/>
        </w:rPr>
        <w:t>篇便能產出</w:t>
      </w:r>
      <w:proofErr w:type="spellEnd"/>
      <w:r>
        <w:rPr>
          <w:lang w:val="de-DE" w:eastAsia="de-DE"/>
        </w:rPr>
        <w:t xml:space="preserve"> F1-Score </w:t>
      </w:r>
      <w:r>
        <w:rPr>
          <w:lang w:eastAsia="de-DE"/>
        </w:rPr>
        <w:t>為</w:t>
      </w:r>
      <w:r>
        <w:rPr>
          <w:lang w:val="de-DE" w:eastAsia="de-DE"/>
        </w:rPr>
        <w:t xml:space="preserve"> 92.84% </w:t>
      </w:r>
      <w:proofErr w:type="spellStart"/>
      <w:r>
        <w:rPr>
          <w:lang w:eastAsia="de-DE"/>
        </w:rPr>
        <w:t>的驚人成效</w:t>
      </w:r>
      <w:proofErr w:type="spellEnd"/>
      <w:r>
        <w:rPr>
          <w:rStyle w:val="afc"/>
          <w:lang w:eastAsia="de-DE"/>
        </w:rPr>
        <w:footnoteReference w:id="35"/>
      </w:r>
      <w:r>
        <w:rPr>
          <w:lang w:eastAsia="de-DE"/>
        </w:rPr>
        <w:t>。</w:t>
      </w:r>
      <w:proofErr w:type="spellStart"/>
      <w:r>
        <w:rPr>
          <w:lang w:eastAsia="de-DE"/>
        </w:rPr>
        <w:t>相較之下，底層即基於</w:t>
      </w:r>
      <w:proofErr w:type="spellEnd"/>
      <w:r>
        <w:t>生成</w:t>
      </w:r>
      <w:proofErr w:type="spellStart"/>
      <w:r>
        <w:rPr>
          <w:lang w:eastAsia="de-DE"/>
        </w:rPr>
        <w:t>語言學原理運作的</w:t>
      </w:r>
      <w:proofErr w:type="spellEnd"/>
      <w:r>
        <w:rPr>
          <w:lang w:eastAsia="de-DE"/>
        </w:rPr>
        <w:t xml:space="preserve"> </w:t>
      </w:r>
      <w:proofErr w:type="spellStart"/>
      <w:r>
        <w:rPr>
          <w:lang w:eastAsia="de-DE"/>
        </w:rPr>
        <w:lastRenderedPageBreak/>
        <w:t>Articut</w:t>
      </w:r>
      <w:proofErr w:type="spellEnd"/>
      <w:r>
        <w:rPr>
          <w:lang w:eastAsia="de-DE"/>
        </w:rPr>
        <w:t xml:space="preserve">/Loki </w:t>
      </w:r>
      <w:proofErr w:type="spellStart"/>
      <w:r>
        <w:rPr>
          <w:lang w:eastAsia="de-DE"/>
        </w:rPr>
        <w:t>更能讓語言學研究獲得轉化</w:t>
      </w:r>
      <w:proofErr w:type="spellEnd"/>
      <w:r>
        <w:rPr>
          <w:lang w:eastAsia="de-DE"/>
        </w:rPr>
        <w:t xml:space="preserve"> (spin-off) </w:t>
      </w:r>
      <w:r>
        <w:rPr>
          <w:lang w:eastAsia="de-DE"/>
        </w:rPr>
        <w:t>為</w:t>
      </w:r>
      <w:r w:rsidR="00CD45FE">
        <w:rPr>
          <w:rFonts w:hint="eastAsia"/>
        </w:rPr>
        <w:t>業界</w:t>
      </w:r>
      <w:proofErr w:type="spellStart"/>
      <w:r>
        <w:rPr>
          <w:lang w:eastAsia="de-DE"/>
        </w:rPr>
        <w:t>實際落地應用的機會，並在極低的資料成本條件下，解決實際社會</w:t>
      </w:r>
      <w:proofErr w:type="spellEnd"/>
      <w:r>
        <w:t>產業</w:t>
      </w:r>
      <w:proofErr w:type="spellStart"/>
      <w:r>
        <w:rPr>
          <w:lang w:eastAsia="de-DE"/>
        </w:rPr>
        <w:t>需求</w:t>
      </w:r>
      <w:proofErr w:type="spellEnd"/>
      <w:r w:rsidR="005F475D">
        <w:rPr>
          <w:rStyle w:val="afff3"/>
          <w:lang w:eastAsia="de-DE"/>
        </w:rPr>
        <w:footnoteReference w:id="36"/>
      </w:r>
      <w:r w:rsidR="00D94818">
        <w:rPr>
          <w:rFonts w:hint="eastAsia"/>
        </w:rPr>
        <w:t>。</w:t>
      </w:r>
    </w:p>
    <w:p w14:paraId="45396D4C" w14:textId="66C5B524" w:rsidR="00EA5CBD" w:rsidRDefault="00E52AC3" w:rsidP="00D76BB8">
      <w:r>
        <w:t>第二，</w:t>
      </w:r>
      <w:r w:rsidR="00EA5CBD">
        <w:rPr>
          <w:rFonts w:hint="eastAsia"/>
        </w:rPr>
        <w:t>有效驗證</w:t>
      </w:r>
      <w:r w:rsidR="00EA5CBD">
        <w:rPr>
          <w:rFonts w:hint="eastAsia"/>
        </w:rPr>
        <w:t xml:space="preserve"> </w:t>
      </w:r>
      <w:r w:rsidR="00EA5CBD">
        <w:t>NLP</w:t>
      </w:r>
      <w:r w:rsidR="00B148D9">
        <w:t>/NLU</w:t>
      </w:r>
      <w:r w:rsidR="00EA5CBD">
        <w:t xml:space="preserve"> </w:t>
      </w:r>
      <w:r w:rsidR="00EA5CBD">
        <w:rPr>
          <w:rFonts w:hint="eastAsia"/>
        </w:rPr>
        <w:t>程式理解語言意義能力的一個方式為測試程式是否能夠正確解答如</w:t>
      </w:r>
      <w:r w:rsidR="000559E3">
        <w:rPr>
          <w:rFonts w:hint="eastAsia"/>
        </w:rPr>
        <w:t xml:space="preserve"> </w:t>
      </w:r>
      <w:r w:rsidR="00B75C4B">
        <w:fldChar w:fldCharType="begin"/>
      </w:r>
      <w:r w:rsidR="00B75C4B">
        <w:instrText xml:space="preserve"> </w:instrText>
      </w:r>
      <w:r w:rsidR="00B75C4B">
        <w:rPr>
          <w:rFonts w:hint="eastAsia"/>
        </w:rPr>
        <w:instrText>REF _Ref118355457 \r \h</w:instrText>
      </w:r>
      <w:r w:rsidR="00B75C4B">
        <w:instrText xml:space="preserve"> </w:instrText>
      </w:r>
      <w:r w:rsidR="00B75C4B">
        <w:fldChar w:fldCharType="separate"/>
      </w:r>
      <w:r w:rsidR="00127171">
        <w:t>(56</w:t>
      </w:r>
      <w:r w:rsidR="00B75C4B">
        <w:fldChar w:fldCharType="end"/>
      </w:r>
      <w:r w:rsidR="00EA5CBD">
        <w:t>a</w:t>
      </w:r>
      <w:r w:rsidR="00EA5CBD">
        <w:rPr>
          <w:rFonts w:hint="eastAsia"/>
        </w:rPr>
        <w:t>)</w:t>
      </w:r>
      <w:r w:rsidR="000559E3">
        <w:t xml:space="preserve"> </w:t>
      </w:r>
      <w:r w:rsidR="00EA5CBD">
        <w:rPr>
          <w:rFonts w:hint="eastAsia"/>
        </w:rPr>
        <w:t>的</w:t>
      </w:r>
      <w:r w:rsidR="00EA5CBD">
        <w:t>Math Word Problem (MWP</w:t>
      </w:r>
      <w:r w:rsidR="00EA5CBD">
        <w:rPr>
          <w:rFonts w:hint="eastAsia"/>
        </w:rPr>
        <w:t>，</w:t>
      </w:r>
      <w:r w:rsidR="00EA5CBD">
        <w:t>數學應用問題，又稱</w:t>
      </w:r>
      <w:r w:rsidR="00EA5CBD">
        <w:t xml:space="preserve"> Quantitative reasoning problem)</w:t>
      </w:r>
      <w:r w:rsidR="00EA5CBD">
        <w:rPr>
          <w:rFonts w:hint="eastAsia"/>
        </w:rPr>
        <w:t>：</w:t>
      </w:r>
    </w:p>
    <w:p w14:paraId="4722DAF2" w14:textId="77777777" w:rsidR="00EA5CBD" w:rsidRDefault="00EA5CBD" w:rsidP="00D76BB8">
      <w:pPr>
        <w:ind w:firstLine="0"/>
      </w:pPr>
    </w:p>
    <w:p w14:paraId="1F3643B1" w14:textId="77777777" w:rsidR="00EA5CBD" w:rsidRDefault="00EA5CBD" w:rsidP="00D76BB8">
      <w:pPr>
        <w:pStyle w:val="Example"/>
      </w:pPr>
      <w:bookmarkStart w:id="343" w:name="_Ref118355457"/>
      <w:r>
        <w:rPr>
          <w:rFonts w:hint="eastAsia"/>
        </w:rPr>
        <w:t>)</w:t>
      </w:r>
      <w:r>
        <w:tab/>
        <w:t>Math Word Problem:</w:t>
      </w:r>
      <w:bookmarkEnd w:id="343"/>
    </w:p>
    <w:p w14:paraId="7FCFA59A" w14:textId="77777777" w:rsidR="00EA5CBD" w:rsidRPr="00A71BA7" w:rsidRDefault="00EA5CBD" w:rsidP="003D5298">
      <w:pPr>
        <w:pStyle w:val="Examplea"/>
      </w:pPr>
      <w:proofErr w:type="spellStart"/>
      <w:r>
        <w:t>數學應用問題</w:t>
      </w:r>
      <w:proofErr w:type="spellEnd"/>
      <w:r>
        <w:rPr>
          <w:rFonts w:hint="eastAsia"/>
          <w:lang w:eastAsia="zh-TW"/>
        </w:rPr>
        <w:t>：</w:t>
      </w:r>
      <w:r w:rsidRPr="00E53BEF">
        <w:t>火</w:t>
      </w:r>
      <w:r>
        <w:rPr>
          <w:rFonts w:hint="eastAsia"/>
          <w:lang w:eastAsia="zh-TW"/>
        </w:rPr>
        <w:t>車</w:t>
      </w:r>
      <w:r w:rsidRPr="00E53BEF">
        <w:t xml:space="preserve"> </w:t>
      </w:r>
      <w:r w:rsidRPr="00C37F1C">
        <w:rPr>
          <w:b/>
        </w:rPr>
        <w:t>48</w:t>
      </w:r>
      <w:r w:rsidRPr="00E53BEF">
        <w:t xml:space="preserve"> </w:t>
      </w:r>
      <w:proofErr w:type="spellStart"/>
      <w:r w:rsidRPr="00E53BEF">
        <w:t>小</w:t>
      </w:r>
      <w:r w:rsidRPr="00E53BEF">
        <w:rPr>
          <w:rFonts w:hint="eastAsia"/>
        </w:rPr>
        <w:t>時</w:t>
      </w:r>
      <w:proofErr w:type="spellEnd"/>
      <w:r>
        <w:rPr>
          <w:rFonts w:hint="eastAsia"/>
          <w:lang w:eastAsia="zh-TW"/>
        </w:rPr>
        <w:t>行駛</w:t>
      </w:r>
      <w:r w:rsidRPr="00E53BEF">
        <w:t xml:space="preserve"> </w:t>
      </w:r>
      <w:r w:rsidRPr="00C37F1C">
        <w:rPr>
          <w:b/>
        </w:rPr>
        <w:t>5920</w:t>
      </w:r>
      <w:r w:rsidRPr="00E53BEF">
        <w:t xml:space="preserve"> </w:t>
      </w:r>
      <w:proofErr w:type="spellStart"/>
      <w:r w:rsidRPr="00E53BEF">
        <w:t>千米，汽</w:t>
      </w:r>
      <w:proofErr w:type="spellEnd"/>
      <w:r>
        <w:rPr>
          <w:rFonts w:hint="eastAsia"/>
          <w:lang w:eastAsia="zh-TW"/>
        </w:rPr>
        <w:t>車</w:t>
      </w:r>
      <w:r w:rsidRPr="00E53BEF">
        <w:t xml:space="preserve"> </w:t>
      </w:r>
      <w:r w:rsidRPr="00C37F1C">
        <w:rPr>
          <w:b/>
        </w:rPr>
        <w:t>25</w:t>
      </w:r>
      <w:r w:rsidRPr="00E53BEF">
        <w:t xml:space="preserve"> </w:t>
      </w:r>
      <w:proofErr w:type="spellStart"/>
      <w:r w:rsidRPr="00E53BEF">
        <w:t>小</w:t>
      </w:r>
      <w:r w:rsidRPr="00E53BEF">
        <w:rPr>
          <w:rFonts w:hint="eastAsia"/>
        </w:rPr>
        <w:t>時</w:t>
      </w:r>
      <w:proofErr w:type="spellEnd"/>
      <w:r>
        <w:rPr>
          <w:rFonts w:hint="eastAsia"/>
          <w:lang w:eastAsia="zh-TW"/>
        </w:rPr>
        <w:t>行駛</w:t>
      </w:r>
      <w:r w:rsidRPr="00E53BEF">
        <w:rPr>
          <w:rFonts w:hint="eastAsia"/>
          <w:lang w:eastAsia="zh-TW"/>
        </w:rPr>
        <w:t xml:space="preserve"> </w:t>
      </w:r>
      <w:r w:rsidRPr="00C37F1C">
        <w:rPr>
          <w:b/>
        </w:rPr>
        <w:t>2250</w:t>
      </w:r>
      <w:r w:rsidRPr="00E53BEF">
        <w:t xml:space="preserve"> </w:t>
      </w:r>
      <w:proofErr w:type="spellStart"/>
      <w:r w:rsidRPr="00E53BEF">
        <w:t>千米</w:t>
      </w:r>
      <w:proofErr w:type="spellEnd"/>
      <w:r w:rsidRPr="00E53BEF">
        <w:t>，</w:t>
      </w:r>
    </w:p>
    <w:p w14:paraId="5C111003" w14:textId="77777777" w:rsidR="00EA5CBD" w:rsidRPr="00774628" w:rsidRDefault="00EA5CBD" w:rsidP="00352DEC">
      <w:pPr>
        <w:pStyle w:val="Glosscontinued"/>
        <w:rPr>
          <w:rFonts w:ascii="BiauKai" w:hAnsi="BiauKai"/>
        </w:rPr>
      </w:pPr>
      <w:r>
        <w:t>汽</w:t>
      </w:r>
      <w:r w:rsidRPr="00774628">
        <w:rPr>
          <w:rFonts w:ascii="BiauKai" w:hAnsi="BiauKai" w:hint="eastAsia"/>
          <w:color w:val="000000" w:themeColor="text1"/>
        </w:rPr>
        <w:t>車</w:t>
      </w:r>
      <w:r>
        <w:t>平均每小</w:t>
      </w:r>
      <w:r>
        <w:rPr>
          <w:rFonts w:hint="eastAsia"/>
        </w:rPr>
        <w:t>時</w:t>
      </w:r>
      <w:r>
        <w:t>比火</w:t>
      </w:r>
      <w:r w:rsidRPr="00774628">
        <w:rPr>
          <w:rFonts w:ascii="BiauKai" w:hAnsi="BiauKai" w:hint="eastAsia"/>
          <w:color w:val="000000" w:themeColor="text1"/>
        </w:rPr>
        <w:t>車</w:t>
      </w:r>
      <w:r>
        <w:t>每小</w:t>
      </w:r>
      <w:r>
        <w:rPr>
          <w:rFonts w:hint="eastAsia"/>
        </w:rPr>
        <w:t>時</w:t>
      </w:r>
      <w:r>
        <w:t>慢多少千米</w:t>
      </w:r>
      <w:r w:rsidRPr="002847A8">
        <w:t>?</w:t>
      </w:r>
    </w:p>
    <w:p w14:paraId="15A021BA" w14:textId="77777777" w:rsidR="00EA5CBD" w:rsidRPr="00B10521" w:rsidRDefault="00EA5CBD" w:rsidP="003D5298">
      <w:pPr>
        <w:pStyle w:val="Examplea"/>
      </w:pPr>
      <w:proofErr w:type="spellStart"/>
      <w:r w:rsidRPr="00B10521">
        <w:t>正解數學式</w:t>
      </w:r>
      <w:proofErr w:type="spellEnd"/>
      <w:r w:rsidRPr="00B10521">
        <w:t>：</w:t>
      </w:r>
      <w:r w:rsidRPr="00B10521">
        <w:t>2250 ÷ 25 − 5920 ÷ 48</w:t>
      </w:r>
    </w:p>
    <w:p w14:paraId="57B1EEDD" w14:textId="77777777" w:rsidR="00EA5CBD" w:rsidRDefault="00EA5CBD" w:rsidP="00D76BB8"/>
    <w:p w14:paraId="3752E871" w14:textId="717E6D9E" w:rsidR="00E52AC3" w:rsidRPr="00E52AC3" w:rsidRDefault="00B75C4B" w:rsidP="00D76BB8">
      <w:pPr>
        <w:ind w:firstLine="0"/>
      </w:pPr>
      <w:r w:rsidRPr="00721DBA">
        <w:rPr>
          <w:rFonts w:hint="eastAsia"/>
        </w:rPr>
        <w:t>一方面，解題器需要可以正確理解應用問題中每個句子所描述的語意為何，重點是什麼，可計算的數量各自是哪個而題目的求解目標又是什麼；另一方面，解題器也需要有適當的數學求解能力，將取得的數字以加、減、乘或除等方式加以處理。</w:t>
      </w:r>
      <w:r w:rsidR="002D5BB4">
        <w:t>Wang et al. (2020) (</w:t>
      </w:r>
      <w:hyperlink r:id="rId57" w:history="1">
        <w:r w:rsidR="002D5BB4" w:rsidRPr="00AB08A9">
          <w:rPr>
            <w:rStyle w:val="afff2"/>
            <w:color w:val="0432FF"/>
          </w:rPr>
          <w:t>https://aclanthology.org/2020.rocling-1.21.pdf</w:t>
        </w:r>
      </w:hyperlink>
      <w:r w:rsidR="002D5BB4">
        <w:t xml:space="preserve">) </w:t>
      </w:r>
      <w:r w:rsidR="002D5BB4">
        <w:rPr>
          <w:rFonts w:hint="eastAsia"/>
        </w:rPr>
        <w:t>運用</w:t>
      </w:r>
      <w:proofErr w:type="spellStart"/>
      <w:r w:rsidR="002D5BB4">
        <w:rPr>
          <w:rFonts w:hint="eastAsia"/>
        </w:rPr>
        <w:t>A</w:t>
      </w:r>
      <w:r w:rsidR="002D5BB4">
        <w:t>rticut</w:t>
      </w:r>
      <w:proofErr w:type="spellEnd"/>
      <w:r w:rsidR="002D5BB4">
        <w:t>/Loki</w:t>
      </w:r>
      <w:r w:rsidR="00E52AC3">
        <w:t xml:space="preserve"> </w:t>
      </w:r>
      <w:r w:rsidR="00460607">
        <w:rPr>
          <w:rFonts w:hint="eastAsia"/>
        </w:rPr>
        <w:t>系統</w:t>
      </w:r>
      <w:r w:rsidR="002D5BB4">
        <w:rPr>
          <w:rFonts w:hint="eastAsia"/>
        </w:rPr>
        <w:t>展示</w:t>
      </w:r>
      <w:r w:rsidR="00E52AC3">
        <w:t>以「語言學理論」為基礎用「非機率模型」建立的數學應用問題作答系統</w:t>
      </w:r>
      <w:r w:rsidR="000B59D3">
        <w:t>只用了</w:t>
      </w:r>
      <w:r w:rsidR="000B59D3">
        <w:t xml:space="preserve"> 464 </w:t>
      </w:r>
      <w:r w:rsidR="000B59D3">
        <w:t>個句子</w:t>
      </w:r>
      <w:r w:rsidR="000B59D3">
        <w:t xml:space="preserve"> (</w:t>
      </w:r>
      <w:r w:rsidR="000B59D3">
        <w:t>約</w:t>
      </w:r>
      <w:r w:rsidR="000B59D3">
        <w:t xml:space="preserve"> 150 </w:t>
      </w:r>
      <w:r w:rsidR="000B59D3">
        <w:t>題</w:t>
      </w:r>
      <w:r w:rsidR="000B59D3">
        <w:t>)</w:t>
      </w:r>
      <w:r w:rsidR="000B59D3">
        <w:t>，即能達到</w:t>
      </w:r>
      <w:r w:rsidR="000B59D3">
        <w:t xml:space="preserve"> 98.57% </w:t>
      </w:r>
      <w:r w:rsidR="000B59D3">
        <w:t>的解題正確率</w:t>
      </w:r>
      <w:r w:rsidR="00AF2E05">
        <w:rPr>
          <w:rFonts w:hint="eastAsia"/>
        </w:rPr>
        <w:t>；</w:t>
      </w:r>
      <w:r w:rsidR="002A055C">
        <w:t>這個解題正確率的表現優於中國騰訊公司在</w:t>
      </w:r>
      <w:r w:rsidR="002A055C">
        <w:t xml:space="preserve"> 2017 </w:t>
      </w:r>
      <w:r w:rsidR="002A055C">
        <w:t>使用</w:t>
      </w:r>
      <w:r w:rsidR="002A055C">
        <w:t xml:space="preserve"> </w:t>
      </w:r>
      <w:r w:rsidR="002A055C">
        <w:t>的</w:t>
      </w:r>
      <w:r w:rsidR="002A055C">
        <w:t xml:space="preserve"> LSTM </w:t>
      </w:r>
      <w:r w:rsidR="002A055C">
        <w:t>架構</w:t>
      </w:r>
      <w:r w:rsidR="002A055C">
        <w:rPr>
          <w:rStyle w:val="afc"/>
        </w:rPr>
        <w:footnoteReference w:id="37"/>
      </w:r>
      <w:r w:rsidR="002A055C">
        <w:t xml:space="preserve"> (Wang et al. 2017)</w:t>
      </w:r>
      <w:r w:rsidR="002A055C">
        <w:t>，該研究使用</w:t>
      </w:r>
      <w:r w:rsidR="002A055C">
        <w:t xml:space="preserve"> 23,000 </w:t>
      </w:r>
      <w:r w:rsidR="002A055C">
        <w:t>題數學應用問題訓練中文的數學題庫的</w:t>
      </w:r>
      <w:r w:rsidR="002A055C">
        <w:t xml:space="preserve"> MWP </w:t>
      </w:r>
      <w:r w:rsidR="002A055C">
        <w:t>模型後，達到</w:t>
      </w:r>
      <w:r w:rsidR="002A055C">
        <w:t xml:space="preserve"> 58% </w:t>
      </w:r>
      <w:r w:rsidR="002A055C">
        <w:t>的解題正確率</w:t>
      </w:r>
      <w:r w:rsidR="0060791F">
        <w:rPr>
          <w:rFonts w:hint="eastAsia"/>
        </w:rPr>
        <w:t>；</w:t>
      </w:r>
      <w:r w:rsidR="002A055C">
        <w:t>此表現亦高於</w:t>
      </w:r>
      <w:r w:rsidR="002A055C">
        <w:t xml:space="preserve"> </w:t>
      </w:r>
      <w:r w:rsidR="006E45B9">
        <w:t>Chiang &amp; Chen (2019)</w:t>
      </w:r>
      <w:r w:rsidR="000560E0">
        <w:t xml:space="preserve"> </w:t>
      </w:r>
      <w:r w:rsidR="002A055C">
        <w:t>所提出的機器學習方法成果的</w:t>
      </w:r>
      <w:r w:rsidR="002A055C">
        <w:t xml:space="preserve"> 65.8% </w:t>
      </w:r>
      <w:r w:rsidR="002A055C">
        <w:t>解題正確率</w:t>
      </w:r>
      <w:r w:rsidR="002A055C">
        <w:t xml:space="preserve"> (</w:t>
      </w:r>
      <w:hyperlink r:id="rId58" w:history="1">
        <w:r w:rsidR="002E39CB" w:rsidRPr="002E39CB">
          <w:rPr>
            <w:rStyle w:val="afff2"/>
            <w:color w:val="0432FF"/>
          </w:rPr>
          <w:t>https://arxiv.org/pdf/1811.00720.pdf</w:t>
        </w:r>
      </w:hyperlink>
      <w:r w:rsidR="002A055C">
        <w:t>)</w:t>
      </w:r>
      <w:r w:rsidR="002A055C">
        <w:t>。</w:t>
      </w:r>
      <w:r w:rsidR="00E52AC3">
        <w:t>綜合前述，我們可以觀察到從</w:t>
      </w:r>
      <w:r w:rsidR="00E52AC3">
        <w:t xml:space="preserve"> 2012 </w:t>
      </w:r>
      <w:r w:rsidR="00E52AC3">
        <w:t>年大數據</w:t>
      </w:r>
      <w:r w:rsidR="00E52AC3">
        <w:t xml:space="preserve"> (Big Data) </w:t>
      </w:r>
      <w:r w:rsidR="00E52AC3">
        <w:t>興起以後，隨之而起的機器學習在面對需要精細理解語意的數學應用問題時，雖</w:t>
      </w:r>
      <w:r w:rsidR="00E52AC3">
        <w:t xml:space="preserve"> </w:t>
      </w:r>
      <w:r w:rsidR="005705AF">
        <w:t>Wang et al.</w:t>
      </w:r>
      <w:r w:rsidR="00E52AC3">
        <w:t xml:space="preserve"> (2017) </w:t>
      </w:r>
      <w:r w:rsidR="00E52AC3">
        <w:t>與</w:t>
      </w:r>
      <w:r w:rsidR="00E52AC3">
        <w:t xml:space="preserve">Chiang &amp; Chen (2019) </w:t>
      </w:r>
      <w:r w:rsidR="00E52AC3">
        <w:t>皆嘗試以機率模型挑戰此困難，但仍無法妥善處理，直至</w:t>
      </w:r>
      <w:r w:rsidR="00E52AC3">
        <w:t xml:space="preserve"> 2020 </w:t>
      </w:r>
      <w:r w:rsidR="00E52AC3">
        <w:t>年國內出現第一次以語言學原理設計的</w:t>
      </w:r>
      <w:r w:rsidR="00E52AC3">
        <w:t xml:space="preserve"> NLP/NLU </w:t>
      </w:r>
      <w:r w:rsidR="00E52AC3">
        <w:t>系統才開始有所突破。</w:t>
      </w:r>
    </w:p>
    <w:p w14:paraId="6A0441AD" w14:textId="77777777" w:rsidR="00035F4E" w:rsidRDefault="00CF1CA1" w:rsidP="00D76BB8">
      <w:pPr>
        <w:pStyle w:val="1"/>
        <w:spacing w:line="240" w:lineRule="auto"/>
      </w:pPr>
      <w:bookmarkStart w:id="344" w:name="_Toc115971789"/>
      <w:bookmarkStart w:id="345" w:name="_Toc115971569"/>
      <w:bookmarkStart w:id="346" w:name="_Ref115692822"/>
      <w:bookmarkStart w:id="347" w:name="_Toc151636530"/>
      <w:r>
        <w:lastRenderedPageBreak/>
        <w:t>Tentative plan and possible challenges</w:t>
      </w:r>
      <w:bookmarkEnd w:id="344"/>
      <w:bookmarkEnd w:id="345"/>
      <w:bookmarkEnd w:id="346"/>
      <w:bookmarkEnd w:id="347"/>
    </w:p>
    <w:p w14:paraId="40588A93" w14:textId="59D7E0EB" w:rsidR="00035F4E" w:rsidRDefault="00CF1CA1" w:rsidP="00D76BB8">
      <w:r>
        <w:t>本計</w:t>
      </w:r>
      <w:r w:rsidR="00881AED">
        <w:t>劃</w:t>
      </w:r>
      <w:r>
        <w:t>將運用</w:t>
      </w:r>
      <w:r>
        <w:t xml:space="preserve"> </w:t>
      </w:r>
      <w:proofErr w:type="spellStart"/>
      <w:r>
        <w:t>Articut</w:t>
      </w:r>
      <w:proofErr w:type="spellEnd"/>
      <w:r>
        <w:t xml:space="preserve">/Loki </w:t>
      </w:r>
      <w:r>
        <w:t>智慧運算系統處理中文</w:t>
      </w:r>
      <w:r>
        <w:t xml:space="preserve"> </w:t>
      </w:r>
      <w:proofErr w:type="spellStart"/>
      <w:r>
        <w:rPr>
          <w:i/>
          <w:iCs/>
        </w:rPr>
        <w:t>wh</w:t>
      </w:r>
      <w:proofErr w:type="spellEnd"/>
      <w:r>
        <w:rPr>
          <w:i/>
          <w:iCs/>
        </w:rPr>
        <w:t xml:space="preserve"> </w:t>
      </w:r>
      <w:r>
        <w:t>詞的解讀多樣性。根據第</w:t>
      </w:r>
      <w:r>
        <w:t xml:space="preserve"> </w:t>
      </w:r>
      <w:r>
        <w:fldChar w:fldCharType="begin"/>
      </w:r>
      <w:r>
        <w:instrText xml:space="preserve"> REF _Ref115692769 \r \h </w:instrText>
      </w:r>
      <w:r>
        <w:fldChar w:fldCharType="separate"/>
      </w:r>
      <w:r w:rsidR="00127171">
        <w:t>2</w:t>
      </w:r>
      <w:r>
        <w:fldChar w:fldCharType="end"/>
      </w:r>
      <w:r>
        <w:t xml:space="preserve"> </w:t>
      </w:r>
      <w:r>
        <w:t>節的討論，我們期待</w:t>
      </w:r>
      <w:r>
        <w:t xml:space="preserve"> </w:t>
      </w:r>
      <w:proofErr w:type="spellStart"/>
      <w:r>
        <w:t>Articut</w:t>
      </w:r>
      <w:proofErr w:type="spellEnd"/>
      <w:r>
        <w:t xml:space="preserve">/Loki </w:t>
      </w:r>
      <w:r>
        <w:t>可以處理以下實際語言現象</w:t>
      </w:r>
      <w:bookmarkStart w:id="348" w:name="_Ref121759110"/>
      <w:r w:rsidR="001D7D07">
        <w:rPr>
          <w:rStyle w:val="afff3"/>
        </w:rPr>
        <w:footnoteReference w:id="38"/>
      </w:r>
      <w:bookmarkEnd w:id="348"/>
      <w:r>
        <w:t>：</w:t>
      </w:r>
    </w:p>
    <w:p w14:paraId="1FC9057E" w14:textId="70350AF6" w:rsidR="00035F4E" w:rsidRDefault="00035F4E" w:rsidP="00D76BB8">
      <w:pPr>
        <w:ind w:firstLine="0"/>
      </w:pPr>
    </w:p>
    <w:p w14:paraId="7DE46F50" w14:textId="74EDF8D3" w:rsidR="00035F4E" w:rsidRDefault="00CF1CA1" w:rsidP="00D76BB8">
      <w:pPr>
        <w:pStyle w:val="Example"/>
        <w:rPr>
          <w:lang w:eastAsia="zh-TW"/>
        </w:rPr>
      </w:pPr>
      <w:bookmarkStart w:id="349" w:name="_Ref115692692"/>
      <w:r>
        <w:t>)</w:t>
      </w:r>
      <w:r>
        <w:tab/>
      </w:r>
      <w:r>
        <w:rPr>
          <w:lang w:eastAsia="zh-TW"/>
        </w:rPr>
        <w:t>本計</w:t>
      </w:r>
      <w:r w:rsidR="00881AED">
        <w:rPr>
          <w:lang w:eastAsia="zh-TW"/>
        </w:rPr>
        <w:t>劃</w:t>
      </w:r>
      <w:r>
        <w:rPr>
          <w:lang w:eastAsia="zh-TW"/>
        </w:rPr>
        <w:t>對</w:t>
      </w:r>
      <w:proofErr w:type="spellStart"/>
      <w:r>
        <w:t>中文</w:t>
      </w:r>
      <w:proofErr w:type="spellEnd"/>
      <w:r>
        <w:t>NLP/NLU</w:t>
      </w:r>
      <w:proofErr w:type="spellStart"/>
      <w:r>
        <w:t>智慧運算程式</w:t>
      </w:r>
      <w:proofErr w:type="spellEnd"/>
      <w:r>
        <w:rPr>
          <w:lang w:eastAsia="zh-TW"/>
        </w:rPr>
        <w:t>的期待</w:t>
      </w:r>
      <w:r>
        <w:rPr>
          <w:lang w:eastAsia="zh-TW"/>
        </w:rPr>
        <w:t xml:space="preserve"> (summary)</w:t>
      </w:r>
      <w:r>
        <w:rPr>
          <w:lang w:eastAsia="zh-TW"/>
        </w:rPr>
        <w:t>：</w:t>
      </w:r>
      <w:bookmarkEnd w:id="349"/>
    </w:p>
    <w:p w14:paraId="3F8F4746" w14:textId="3A1A6F8E" w:rsidR="00035F4E" w:rsidRDefault="00CF1CA1" w:rsidP="003D5298">
      <w:pPr>
        <w:pStyle w:val="Examplea"/>
      </w:pPr>
      <w:proofErr w:type="spellStart"/>
      <w:r>
        <w:t>區辨直接與間接</w:t>
      </w:r>
      <w:proofErr w:type="spellEnd"/>
      <w:r>
        <w:t xml:space="preserve"> </w:t>
      </w:r>
      <w:proofErr w:type="spellStart"/>
      <w:r>
        <w:rPr>
          <w:i/>
          <w:iCs/>
        </w:rPr>
        <w:t>wh</w:t>
      </w:r>
      <w:proofErr w:type="spellEnd"/>
      <w:r>
        <w:rPr>
          <w:i/>
          <w:iCs/>
        </w:rPr>
        <w:t xml:space="preserve"> </w:t>
      </w:r>
      <w:proofErr w:type="spellStart"/>
      <w:r>
        <w:t>問句</w:t>
      </w:r>
      <w:proofErr w:type="spellEnd"/>
    </w:p>
    <w:p w14:paraId="453BBEA3" w14:textId="77777777" w:rsidR="00035F4E" w:rsidRDefault="00CF1CA1" w:rsidP="003D5298">
      <w:pPr>
        <w:pStyle w:val="Examplea"/>
      </w:pPr>
      <w:proofErr w:type="spellStart"/>
      <w:r>
        <w:t>在不同的語境中，區辨</w:t>
      </w:r>
      <w:proofErr w:type="spellEnd"/>
      <w:r>
        <w:t xml:space="preserve"> </w:t>
      </w:r>
      <w:proofErr w:type="spellStart"/>
      <w:r>
        <w:rPr>
          <w:i/>
          <w:iCs/>
        </w:rPr>
        <w:t>wh</w:t>
      </w:r>
      <w:proofErr w:type="spellEnd"/>
      <w:r>
        <w:rPr>
          <w:i/>
          <w:iCs/>
        </w:rPr>
        <w:t xml:space="preserve"> </w:t>
      </w:r>
      <w:proofErr w:type="spellStart"/>
      <w:r>
        <w:t>詞的疑問與存在語意</w:t>
      </w:r>
      <w:proofErr w:type="spellEnd"/>
    </w:p>
    <w:p w14:paraId="200D4DE1" w14:textId="77777777" w:rsidR="00035F4E" w:rsidRDefault="00CF1CA1" w:rsidP="003D5298">
      <w:pPr>
        <w:pStyle w:val="Examplea"/>
      </w:pPr>
      <w:proofErr w:type="spellStart"/>
      <w:r>
        <w:t>判斷核可詞與</w:t>
      </w:r>
      <w:proofErr w:type="spellEnd"/>
      <w:r>
        <w:t xml:space="preserve"> EPW </w:t>
      </w:r>
      <w:proofErr w:type="spellStart"/>
      <w:r>
        <w:t>之間的結構</w:t>
      </w:r>
      <w:proofErr w:type="spellEnd"/>
      <w:r>
        <w:t xml:space="preserve"> c-command </w:t>
      </w:r>
      <w:proofErr w:type="spellStart"/>
      <w:r>
        <w:t>關係，而不只是線性前後次序</w:t>
      </w:r>
      <w:proofErr w:type="spellEnd"/>
    </w:p>
    <w:p w14:paraId="70DA3F9A" w14:textId="62889762" w:rsidR="00CF59B1" w:rsidRPr="00CF59B1" w:rsidRDefault="00CF1CA1" w:rsidP="00CF59B1">
      <w:pPr>
        <w:pStyle w:val="Examplea"/>
      </w:pPr>
      <w:proofErr w:type="spellStart"/>
      <w:r>
        <w:t>判定疑問核可詞與</w:t>
      </w:r>
      <w:proofErr w:type="spellEnd"/>
      <w:r>
        <w:t xml:space="preserve"> EPW </w:t>
      </w:r>
      <w:proofErr w:type="spellStart"/>
      <w:r>
        <w:t>核可詞的優先順序</w:t>
      </w:r>
      <w:proofErr w:type="spellEnd"/>
    </w:p>
    <w:p w14:paraId="0DC7D2E4" w14:textId="77777777" w:rsidR="00CF59B1" w:rsidRDefault="00CF59B1" w:rsidP="00CF59B1">
      <w:pPr>
        <w:pStyle w:val="Examplea"/>
      </w:pPr>
      <w:proofErr w:type="spellStart"/>
      <w:r>
        <w:t>可判別全稱量化語意的</w:t>
      </w:r>
      <w:proofErr w:type="spellEnd"/>
      <w:r>
        <w:t xml:space="preserve"> </w:t>
      </w:r>
      <w:proofErr w:type="spellStart"/>
      <w:r>
        <w:rPr>
          <w:i/>
          <w:iCs/>
        </w:rPr>
        <w:t>wh</w:t>
      </w:r>
      <w:proofErr w:type="spellEnd"/>
      <w:r>
        <w:rPr>
          <w:i/>
          <w:iCs/>
        </w:rPr>
        <w:t xml:space="preserve"> </w:t>
      </w:r>
      <w:proofErr w:type="spellStart"/>
      <w:r>
        <w:t>詞需與「都」出現在同個句子中，且需要出現在「都」的左側</w:t>
      </w:r>
      <w:proofErr w:type="spellEnd"/>
      <w:r>
        <w:t xml:space="preserve"> (the Leftness </w:t>
      </w:r>
      <w:proofErr w:type="gramStart"/>
      <w:r>
        <w:t>Condition)</w:t>
      </w:r>
      <w:r>
        <w:t>。</w:t>
      </w:r>
      <w:proofErr w:type="gramEnd"/>
    </w:p>
    <w:p w14:paraId="45F22814" w14:textId="77777777" w:rsidR="00CF59B1" w:rsidRDefault="00CF59B1" w:rsidP="00CF59B1">
      <w:pPr>
        <w:pStyle w:val="Examplea"/>
      </w:pPr>
      <w:proofErr w:type="spellStart"/>
      <w:r>
        <w:t>允許</w:t>
      </w:r>
      <w:proofErr w:type="spellEnd"/>
      <w:r>
        <w:t xml:space="preserve"> </w:t>
      </w:r>
      <w:proofErr w:type="spellStart"/>
      <w:r>
        <w:rPr>
          <w:i/>
          <w:iCs/>
        </w:rPr>
        <w:t>wh</w:t>
      </w:r>
      <w:proofErr w:type="spellEnd"/>
      <w:r>
        <w:rPr>
          <w:i/>
          <w:iCs/>
        </w:rPr>
        <w:t xml:space="preserve"> </w:t>
      </w:r>
      <w:proofErr w:type="spellStart"/>
      <w:r>
        <w:t>詞的全稱量化語意出現在孤島中</w:t>
      </w:r>
      <w:proofErr w:type="spellEnd"/>
      <w:r>
        <w:t>。</w:t>
      </w:r>
    </w:p>
    <w:p w14:paraId="75F86A65" w14:textId="77777777" w:rsidR="00CF59B1" w:rsidRDefault="00CF59B1" w:rsidP="00CF59B1">
      <w:pPr>
        <w:pStyle w:val="Examplea"/>
      </w:pPr>
      <w:proofErr w:type="spellStart"/>
      <w:r>
        <w:t>判別以下兩種狀況：當兩個</w:t>
      </w:r>
      <w:proofErr w:type="spellEnd"/>
      <w:r>
        <w:t xml:space="preserve"> </w:t>
      </w:r>
      <w:proofErr w:type="spellStart"/>
      <w:r>
        <w:rPr>
          <w:i/>
          <w:iCs/>
        </w:rPr>
        <w:t>wh</w:t>
      </w:r>
      <w:proofErr w:type="spellEnd"/>
      <w:r>
        <w:rPr>
          <w:i/>
          <w:iCs/>
        </w:rPr>
        <w:t xml:space="preserve"> </w:t>
      </w:r>
      <w:proofErr w:type="spellStart"/>
      <w:r>
        <w:t>詞與「都」在同個句子中時，且都</w:t>
      </w:r>
      <w:proofErr w:type="spellEnd"/>
      <w:r>
        <w:t xml:space="preserve"> c-command </w:t>
      </w:r>
      <w:r>
        <w:t>「都」，</w:t>
      </w:r>
      <w:proofErr w:type="spellStart"/>
      <w:r>
        <w:t>則只有結構距離較近</w:t>
      </w:r>
      <w:proofErr w:type="spellEnd"/>
      <w:r>
        <w:t xml:space="preserve"> (structural minimality) </w:t>
      </w:r>
      <w:r>
        <w:t>的</w:t>
      </w:r>
      <w:r>
        <w:t xml:space="preserve"> </w:t>
      </w:r>
      <w:proofErr w:type="spellStart"/>
      <w:r>
        <w:rPr>
          <w:i/>
          <w:iCs/>
        </w:rPr>
        <w:t>wh</w:t>
      </w:r>
      <w:proofErr w:type="spellEnd"/>
      <w:r>
        <w:rPr>
          <w:i/>
          <w:iCs/>
        </w:rPr>
        <w:t xml:space="preserve"> </w:t>
      </w:r>
      <w:proofErr w:type="spellStart"/>
      <w:r>
        <w:t>詞可到全稱量化語意；若兩個</w:t>
      </w:r>
      <w:proofErr w:type="spellEnd"/>
      <w:r>
        <w:t xml:space="preserve"> </w:t>
      </w:r>
      <w:proofErr w:type="spellStart"/>
      <w:r>
        <w:rPr>
          <w:i/>
          <w:iCs/>
        </w:rPr>
        <w:t>wh</w:t>
      </w:r>
      <w:proofErr w:type="spellEnd"/>
      <w:r>
        <w:rPr>
          <w:i/>
          <w:iCs/>
        </w:rPr>
        <w:t xml:space="preserve"> </w:t>
      </w:r>
      <w:proofErr w:type="spellStart"/>
      <w:r>
        <w:t>詞皆沒有</w:t>
      </w:r>
      <w:proofErr w:type="spellEnd"/>
      <w:r>
        <w:t xml:space="preserve"> c-command </w:t>
      </w:r>
      <w:r>
        <w:t>「都」，</w:t>
      </w:r>
      <w:proofErr w:type="spellStart"/>
      <w:r>
        <w:t>那兩者皆可獲得全稱量化語意</w:t>
      </w:r>
      <w:proofErr w:type="spellEnd"/>
      <w:r>
        <w:t>。</w:t>
      </w:r>
    </w:p>
    <w:p w14:paraId="0CD97771" w14:textId="77AC6A64" w:rsidR="00CF59B1" w:rsidRPr="00C318F0" w:rsidRDefault="00CF59B1" w:rsidP="00C318F0">
      <w:pPr>
        <w:pStyle w:val="Examplea"/>
        <w:rPr>
          <w:lang w:eastAsia="zh-TW"/>
        </w:rPr>
      </w:pPr>
      <w:proofErr w:type="spellStart"/>
      <w:r>
        <w:t>判定</w:t>
      </w:r>
      <w:r>
        <w:rPr>
          <w:rFonts w:hAnsi="Minion Pro" w:hint="eastAsia"/>
        </w:rPr>
        <w:t>疑問</w:t>
      </w:r>
      <w:proofErr w:type="spellEnd"/>
      <w:r>
        <w:rPr>
          <w:rFonts w:hAnsi="Minion Pro" w:hint="eastAsia"/>
          <w:lang w:eastAsia="zh-TW"/>
        </w:rPr>
        <w:t>、</w:t>
      </w:r>
      <w:proofErr w:type="spellStart"/>
      <w:r>
        <w:rPr>
          <w:rFonts w:hint="eastAsia"/>
        </w:rPr>
        <w:t>全稱</w:t>
      </w:r>
      <w:proofErr w:type="spellEnd"/>
      <w:r>
        <w:rPr>
          <w:rFonts w:hint="eastAsia"/>
          <w:lang w:eastAsia="zh-TW"/>
        </w:rPr>
        <w:t>、</w:t>
      </w:r>
      <w:proofErr w:type="spellStart"/>
      <w:r>
        <w:rPr>
          <w:rFonts w:hint="eastAsia"/>
        </w:rPr>
        <w:t>存在</w:t>
      </w:r>
      <w:proofErr w:type="spellEnd"/>
      <w:r>
        <w:rPr>
          <w:rFonts w:hint="eastAsia"/>
          <w:lang w:eastAsia="zh-TW"/>
        </w:rPr>
        <w:t>語意</w:t>
      </w:r>
      <w:proofErr w:type="spellStart"/>
      <w:r>
        <w:t>的優先順序</w:t>
      </w:r>
      <w:proofErr w:type="spellEnd"/>
      <w:r>
        <w:rPr>
          <w:rFonts w:hint="eastAsia"/>
          <w:lang w:eastAsia="zh-TW"/>
        </w:rPr>
        <w:t>。</w:t>
      </w:r>
    </w:p>
    <w:p w14:paraId="582B72EF" w14:textId="77777777" w:rsidR="00035F4E" w:rsidRDefault="00035F4E" w:rsidP="00D76BB8">
      <w:pPr>
        <w:ind w:firstLine="0"/>
      </w:pPr>
    </w:p>
    <w:p w14:paraId="375EB971" w14:textId="1D4B974A" w:rsidR="00567427" w:rsidRDefault="00CF7360" w:rsidP="00567427">
      <w:r>
        <w:rPr>
          <w:rFonts w:hint="eastAsia"/>
        </w:rPr>
        <w:t>在</w:t>
      </w:r>
      <w:r w:rsidR="00A5593A">
        <w:rPr>
          <w:rFonts w:hint="eastAsia"/>
        </w:rPr>
        <w:t>進入</w:t>
      </w:r>
      <w:r>
        <w:rPr>
          <w:rFonts w:hint="eastAsia"/>
        </w:rPr>
        <w:t>本</w:t>
      </w:r>
      <w:r>
        <w:t>計劃期程細節</w:t>
      </w:r>
      <w:r>
        <w:rPr>
          <w:rFonts w:hint="eastAsia"/>
        </w:rPr>
        <w:t>前，我必須說明本計</w:t>
      </w:r>
      <w:r w:rsidR="004B0C5F">
        <w:t>劃</w:t>
      </w:r>
      <w:r>
        <w:rPr>
          <w:rFonts w:hint="eastAsia"/>
        </w:rPr>
        <w:t>中</w:t>
      </w:r>
      <w:r w:rsidRPr="001E5115">
        <w:rPr>
          <w:rFonts w:hint="eastAsia"/>
        </w:rPr>
        <w:t>「語言理解」的含義。一個</w:t>
      </w:r>
      <w:r w:rsidRPr="001E5115">
        <w:t xml:space="preserve"> NLP</w:t>
      </w:r>
      <w:r w:rsidRPr="001E5115">
        <w:rPr>
          <w:rFonts w:hint="eastAsia"/>
        </w:rPr>
        <w:t xml:space="preserve"> </w:t>
      </w:r>
      <w:r w:rsidRPr="001E5115">
        <w:rPr>
          <w:rFonts w:hint="eastAsia"/>
        </w:rPr>
        <w:t>智慧運算軟體的「語言理解」有兩個層次的定義以及評估方式，要建構一個真正理解人類語言的</w:t>
      </w:r>
      <w:r w:rsidRPr="001E5115">
        <w:t xml:space="preserve"> NLP </w:t>
      </w:r>
      <w:r w:rsidRPr="001E5115">
        <w:rPr>
          <w:rFonts w:hint="eastAsia"/>
        </w:rPr>
        <w:t>模型，兩個層次都對，也都是必須的。第一個層次是「</w:t>
      </w:r>
      <w:r w:rsidRPr="001E5115">
        <w:t>top-down</w:t>
      </w:r>
      <w:r w:rsidRPr="001E5115">
        <w:rPr>
          <w:rFonts w:hint="eastAsia"/>
        </w:rPr>
        <w:t xml:space="preserve"> </w:t>
      </w:r>
      <w:r w:rsidRPr="001E5115">
        <w:rPr>
          <w:rFonts w:hint="eastAsia"/>
        </w:rPr>
        <w:t>的對話能力」，就是在給定的問答系統中，該</w:t>
      </w:r>
      <w:r w:rsidRPr="001E5115">
        <w:t xml:space="preserve"> NLP </w:t>
      </w:r>
      <w:r w:rsidRPr="001E5115">
        <w:rPr>
          <w:rFonts w:hint="eastAsia"/>
        </w:rPr>
        <w:t>程式可以給出適當的回應或是通過題庫的抽樣測試</w:t>
      </w:r>
      <w:r w:rsidRPr="001E5115">
        <w:t xml:space="preserve"> (</w:t>
      </w:r>
      <w:r w:rsidRPr="001E5115">
        <w:rPr>
          <w:rFonts w:hint="eastAsia"/>
        </w:rPr>
        <w:t>達到一定分數</w:t>
      </w:r>
      <w:r w:rsidRPr="001E5115">
        <w:t>)</w:t>
      </w:r>
      <w:r w:rsidRPr="001E5115">
        <w:rPr>
          <w:rFonts w:hint="eastAsia"/>
        </w:rPr>
        <w:t>，放在日常生活的情境中，就是一個服務性機器人會接受基本指令，可對談互動，會發問或提出建議。此理解能力的表現仰賴於統計性知識與訓練。而本</w:t>
      </w:r>
      <w:r w:rsidRPr="001E5115">
        <w:t>計劃定義中的「理解」</w:t>
      </w:r>
      <w:r w:rsidRPr="001E5115">
        <w:rPr>
          <w:rFonts w:hint="eastAsia"/>
        </w:rPr>
        <w:t>是「</w:t>
      </w:r>
      <w:r w:rsidRPr="001E5115">
        <w:t xml:space="preserve">bottom-up </w:t>
      </w:r>
      <w:r w:rsidRPr="001E5115">
        <w:rPr>
          <w:rFonts w:hint="eastAsia"/>
        </w:rPr>
        <w:t>根據詞組結構合成的語意」</w:t>
      </w:r>
      <w:r w:rsidR="00B21000">
        <w:rPr>
          <w:rFonts w:hint="eastAsia"/>
        </w:rPr>
        <w:t xml:space="preserve"> </w:t>
      </w:r>
      <w:r w:rsidR="00B21000">
        <w:t>(</w:t>
      </w:r>
      <w:r w:rsidR="00B21000">
        <w:rPr>
          <w:rFonts w:hint="eastAsia"/>
        </w:rPr>
        <w:t>可參考</w:t>
      </w:r>
      <w:r w:rsidR="0036100E">
        <w:t xml:space="preserve"> 2020</w:t>
      </w:r>
      <w:r w:rsidR="0036100E">
        <w:rPr>
          <w:rFonts w:hint="eastAsia"/>
        </w:rPr>
        <w:t>美國計算語言學會年會最佳主題論文</w:t>
      </w:r>
      <w:r w:rsidR="00B21000">
        <w:rPr>
          <w:rFonts w:hint="eastAsia"/>
        </w:rPr>
        <w:t xml:space="preserve"> </w:t>
      </w:r>
      <w:r w:rsidR="00B21000">
        <w:t>Bender &amp; Koller 2020</w:t>
      </w:r>
      <w:r w:rsidR="00227F02">
        <w:t xml:space="preserve"> </w:t>
      </w:r>
      <w:r w:rsidR="00227F02">
        <w:rPr>
          <w:rFonts w:hint="eastAsia"/>
        </w:rPr>
        <w:t>對於</w:t>
      </w:r>
      <w:r w:rsidR="00227F02">
        <w:rPr>
          <w:rFonts w:hint="eastAsia"/>
        </w:rPr>
        <w:t xml:space="preserve"> </w:t>
      </w:r>
      <w:r w:rsidR="00227F02">
        <w:t xml:space="preserve">NLU </w:t>
      </w:r>
      <w:r w:rsidR="00227F02">
        <w:rPr>
          <w:rFonts w:hint="eastAsia"/>
        </w:rPr>
        <w:t>的闡釋</w:t>
      </w:r>
      <w:r w:rsidR="00B21000">
        <w:t>)</w:t>
      </w:r>
      <w:r w:rsidRPr="001E5115">
        <w:rPr>
          <w:rFonts w:hint="eastAsia"/>
        </w:rPr>
        <w:t>，</w:t>
      </w:r>
      <w:r w:rsidRPr="001E5115">
        <w:t>指透過表層結構與深層結構之間的真值條件，藉由逐步消除歧義的可解釋性邏輯，使系統不僅是判斷結果和人類一致，而其推算過程亦逐步可考，此時方為知其然，亦知其所以然的理解。</w:t>
      </w:r>
      <w:r w:rsidRPr="001E5115">
        <w:rPr>
          <w:rFonts w:hint="eastAsia"/>
        </w:rPr>
        <w:t>此理解能力的表現仰賴於模組化的結構知識</w:t>
      </w:r>
      <w:r w:rsidRPr="001E5115">
        <w:t xml:space="preserve"> (</w:t>
      </w:r>
      <w:r w:rsidRPr="001E5115">
        <w:rPr>
          <w:rFonts w:hint="eastAsia"/>
        </w:rPr>
        <w:t>構詞、句法、語意真值邏輯式</w:t>
      </w:r>
      <w:r w:rsidRPr="001E5115">
        <w:rPr>
          <w:rFonts w:hint="eastAsia"/>
        </w:rPr>
        <w:t>)</w:t>
      </w:r>
      <w:r w:rsidRPr="001E5115">
        <w:rPr>
          <w:rFonts w:hint="eastAsia"/>
        </w:rPr>
        <w:t>。根據以上兩個必要層次的定義，本研究計</w:t>
      </w:r>
      <w:r w:rsidR="00881AED">
        <w:rPr>
          <w:rFonts w:hint="eastAsia"/>
        </w:rPr>
        <w:t>劃</w:t>
      </w:r>
      <w:r w:rsidRPr="001E5115">
        <w:rPr>
          <w:rFonts w:hint="eastAsia"/>
        </w:rPr>
        <w:t>的目標並不是推翻現行主流的作法與判斷標準，而是要邁向混成式的</w:t>
      </w:r>
      <w:r w:rsidRPr="001E5115">
        <w:rPr>
          <w:rFonts w:hint="eastAsia"/>
        </w:rPr>
        <w:t xml:space="preserve"> </w:t>
      </w:r>
      <w:r w:rsidRPr="001E5115">
        <w:t xml:space="preserve">NLP </w:t>
      </w:r>
      <w:r w:rsidRPr="001E5115">
        <w:rPr>
          <w:rFonts w:hint="eastAsia"/>
        </w:rPr>
        <w:t>建構方式</w:t>
      </w:r>
      <w:r w:rsidRPr="001E5115">
        <w:rPr>
          <w:rFonts w:hint="eastAsia"/>
        </w:rPr>
        <w:t xml:space="preserve"> </w:t>
      </w:r>
      <w:r w:rsidRPr="001E5115">
        <w:t>(hybrid approach)</w:t>
      </w:r>
      <w:r w:rsidRPr="001E5115">
        <w:rPr>
          <w:rFonts w:hint="eastAsia"/>
        </w:rPr>
        <w:t>，並針對</w:t>
      </w:r>
      <w:r w:rsidRPr="001E5115">
        <w:t xml:space="preserve"> bottom-up </w:t>
      </w:r>
      <w:r w:rsidRPr="001E5115">
        <w:rPr>
          <w:rFonts w:hint="eastAsia"/>
        </w:rPr>
        <w:t>作法的概念、流程與實證</w:t>
      </w:r>
      <w:r w:rsidRPr="001E5115">
        <w:rPr>
          <w:rFonts w:hint="eastAsia"/>
        </w:rPr>
        <w:lastRenderedPageBreak/>
        <w:t>應用提出更精確的細節。藉由本計</w:t>
      </w:r>
      <w:r w:rsidR="00881AED">
        <w:rPr>
          <w:rFonts w:hint="eastAsia"/>
        </w:rPr>
        <w:t>劃</w:t>
      </w:r>
      <w:r w:rsidRPr="001E5115">
        <w:rPr>
          <w:rFonts w:hint="eastAsia"/>
        </w:rPr>
        <w:t>的執行，可以產出</w:t>
      </w:r>
      <w:r w:rsidRPr="001E5115">
        <w:t xml:space="preserve"> bottom-up</w:t>
      </w:r>
      <w:r w:rsidRPr="001E5115">
        <w:rPr>
          <w:rFonts w:hint="eastAsia"/>
        </w:rPr>
        <w:t>作法的成果與概念性驗證</w:t>
      </w:r>
      <w:r w:rsidRPr="001E5115">
        <w:rPr>
          <w:rFonts w:hint="eastAsia"/>
        </w:rPr>
        <w:t xml:space="preserve"> </w:t>
      </w:r>
      <w:r w:rsidRPr="001E5115">
        <w:t>(Proof of Concept, POC</w:t>
      </w:r>
      <w:r w:rsidRPr="001E5115">
        <w:rPr>
          <w:rFonts w:hint="eastAsia"/>
        </w:rPr>
        <w:t>)</w:t>
      </w:r>
      <w:r w:rsidRPr="001E5115">
        <w:rPr>
          <w:rFonts w:hint="eastAsia"/>
        </w:rPr>
        <w:t>，方可與已有豐碩成果的</w:t>
      </w:r>
      <w:r w:rsidRPr="001E5115">
        <w:t xml:space="preserve"> top-down</w:t>
      </w:r>
      <w:r w:rsidRPr="001E5115">
        <w:rPr>
          <w:rFonts w:hint="eastAsia"/>
        </w:rPr>
        <w:t>作法銜接，邁向真正理解人類語言的</w:t>
      </w:r>
      <w:r w:rsidRPr="001E5115">
        <w:t xml:space="preserve"> hybrid NLP model</w:t>
      </w:r>
      <w:r w:rsidRPr="001E5115">
        <w:rPr>
          <w:rFonts w:hint="eastAsia"/>
        </w:rPr>
        <w:t>。</w:t>
      </w:r>
    </w:p>
    <w:p w14:paraId="15E53051" w14:textId="2D3FC4A1" w:rsidR="00035F4E" w:rsidRDefault="00CF1CA1" w:rsidP="00567427">
      <w:r>
        <w:t>為逐步打造可以捕捉</w:t>
      </w:r>
      <w:r w:rsidR="00A6069D">
        <w:rPr>
          <w:rFonts w:hint="eastAsia"/>
        </w:rPr>
        <w:t xml:space="preserve"> </w:t>
      </w:r>
      <w:r>
        <w:fldChar w:fldCharType="begin"/>
      </w:r>
      <w:r>
        <w:instrText xml:space="preserve"> REF _Ref115692692 \r \h </w:instrText>
      </w:r>
      <w:r>
        <w:fldChar w:fldCharType="separate"/>
      </w:r>
      <w:r w:rsidR="00127171">
        <w:t>(57</w:t>
      </w:r>
      <w:r>
        <w:fldChar w:fldCharType="end"/>
      </w:r>
      <w:r>
        <w:t>)</w:t>
      </w:r>
      <w:r w:rsidR="00A6069D">
        <w:t xml:space="preserve"> </w:t>
      </w:r>
      <w:r>
        <w:t>的</w:t>
      </w:r>
      <w:r>
        <w:t xml:space="preserve">NLP/NLU </w:t>
      </w:r>
      <w:r>
        <w:t>系統，</w:t>
      </w:r>
      <w:r w:rsidR="00A00CC0">
        <w:rPr>
          <w:rFonts w:hint="eastAsia"/>
        </w:rPr>
        <w:t>本計劃</w:t>
      </w:r>
      <w:r>
        <w:t>的三年期程細節如下表：</w:t>
      </w:r>
    </w:p>
    <w:p w14:paraId="147B3FB6" w14:textId="1EDD4CA5" w:rsidR="00035F4E" w:rsidRDefault="00035F4E" w:rsidP="00D76BB8">
      <w:pPr>
        <w:ind w:firstLine="0"/>
      </w:pPr>
    </w:p>
    <w:p w14:paraId="5747EA01" w14:textId="6D668A27" w:rsidR="00035F4E" w:rsidRDefault="00CF1CA1" w:rsidP="00D76BB8">
      <w:pPr>
        <w:pStyle w:val="-1"/>
      </w:pPr>
      <w:r>
        <w:t>Tentative plan (from 08/202</w:t>
      </w:r>
      <w:r w:rsidR="00C318F0">
        <w:t>4</w:t>
      </w:r>
      <w:r>
        <w:t>-07/202</w:t>
      </w:r>
      <w:r w:rsidR="00C318F0">
        <w:t>7</w:t>
      </w:r>
      <w:r>
        <w:t>)</w:t>
      </w:r>
    </w:p>
    <w:tbl>
      <w:tblPr>
        <w:tblStyle w:val="afff1"/>
        <w:tblW w:w="9350" w:type="dxa"/>
        <w:tblLayout w:type="fixed"/>
        <w:tblLook w:val="04A0" w:firstRow="1" w:lastRow="0" w:firstColumn="1" w:lastColumn="0" w:noHBand="0" w:noVBand="1"/>
      </w:tblPr>
      <w:tblGrid>
        <w:gridCol w:w="2122"/>
        <w:gridCol w:w="7228"/>
      </w:tblGrid>
      <w:tr w:rsidR="00035F4E" w14:paraId="6E8F5EDD" w14:textId="77777777" w:rsidTr="00FE5C4C">
        <w:tc>
          <w:tcPr>
            <w:tcW w:w="2122" w:type="dxa"/>
          </w:tcPr>
          <w:p w14:paraId="7CE90DBD" w14:textId="77777777" w:rsidR="00035F4E" w:rsidRDefault="00CF1CA1" w:rsidP="00D76BB8">
            <w:pPr>
              <w:widowControl w:val="0"/>
              <w:ind w:firstLine="0"/>
              <w:jc w:val="center"/>
            </w:pPr>
            <w:r>
              <w:t>Time</w:t>
            </w:r>
          </w:p>
        </w:tc>
        <w:tc>
          <w:tcPr>
            <w:tcW w:w="7228" w:type="dxa"/>
          </w:tcPr>
          <w:p w14:paraId="13C102A6" w14:textId="77777777" w:rsidR="00035F4E" w:rsidRDefault="00CF1CA1" w:rsidP="00D76BB8">
            <w:pPr>
              <w:widowControl w:val="0"/>
              <w:ind w:firstLine="0"/>
              <w:jc w:val="center"/>
            </w:pPr>
            <w:r>
              <w:t>Plan</w:t>
            </w:r>
          </w:p>
        </w:tc>
      </w:tr>
      <w:tr w:rsidR="00035F4E" w14:paraId="1CC20E3D" w14:textId="77777777" w:rsidTr="00FE5C4C">
        <w:tc>
          <w:tcPr>
            <w:tcW w:w="2122" w:type="dxa"/>
          </w:tcPr>
          <w:p w14:paraId="0D3725D8" w14:textId="7D42AD54" w:rsidR="00035F4E" w:rsidRDefault="00CF1CA1" w:rsidP="00DF3953">
            <w:pPr>
              <w:pStyle w:val="afff"/>
              <w:widowControl w:val="0"/>
              <w:numPr>
                <w:ilvl w:val="1"/>
                <w:numId w:val="36"/>
              </w:numPr>
            </w:pPr>
            <w:r>
              <w:t>– 12.202</w:t>
            </w:r>
            <w:r w:rsidR="00001667">
              <w:t>4</w:t>
            </w:r>
          </w:p>
        </w:tc>
        <w:tc>
          <w:tcPr>
            <w:tcW w:w="7228" w:type="dxa"/>
          </w:tcPr>
          <w:p w14:paraId="1068E3FF" w14:textId="05753C12" w:rsidR="00DF3953" w:rsidRDefault="00CF1CA1" w:rsidP="00C40603">
            <w:pPr>
              <w:pStyle w:val="afff"/>
              <w:widowControl w:val="0"/>
              <w:numPr>
                <w:ilvl w:val="0"/>
                <w:numId w:val="16"/>
              </w:numPr>
              <w:ind w:left="284" w:hanging="284"/>
            </w:pPr>
            <w:r>
              <w:t>訓練研究助理熟悉計</w:t>
            </w:r>
            <w:r w:rsidR="00881AED">
              <w:t>劃</w:t>
            </w:r>
            <w:r>
              <w:t>內容與研究問題。</w:t>
            </w:r>
          </w:p>
          <w:p w14:paraId="54666683" w14:textId="77777777" w:rsidR="00035F4E" w:rsidRDefault="00CF1CA1" w:rsidP="00DF3953">
            <w:pPr>
              <w:pStyle w:val="afff"/>
              <w:widowControl w:val="0"/>
              <w:numPr>
                <w:ilvl w:val="0"/>
                <w:numId w:val="16"/>
              </w:numPr>
              <w:ind w:left="284" w:hanging="284"/>
            </w:pPr>
            <w:r>
              <w:t>撰寫語料格式預處理與資料清洗程式。</w:t>
            </w:r>
          </w:p>
          <w:p w14:paraId="2C6AEAE5" w14:textId="3FE94497" w:rsidR="00C40603" w:rsidRDefault="00C40603" w:rsidP="00DF3953">
            <w:pPr>
              <w:pStyle w:val="afff"/>
              <w:widowControl w:val="0"/>
              <w:numPr>
                <w:ilvl w:val="0"/>
                <w:numId w:val="16"/>
              </w:numPr>
              <w:ind w:left="284" w:hanging="284"/>
            </w:pPr>
            <w:r>
              <w:t>撰寫語料蒐集的爬蟲程式</w:t>
            </w:r>
            <w:r w:rsidR="00EB070E">
              <w:rPr>
                <w:rFonts w:hint="eastAsia"/>
              </w:rPr>
              <w:t>。</w:t>
            </w:r>
          </w:p>
        </w:tc>
      </w:tr>
      <w:tr w:rsidR="00035F4E" w14:paraId="7D76FABB" w14:textId="77777777" w:rsidTr="00FE5C4C">
        <w:tc>
          <w:tcPr>
            <w:tcW w:w="2122" w:type="dxa"/>
          </w:tcPr>
          <w:p w14:paraId="5BA8F2BB" w14:textId="7CE62E03" w:rsidR="00035F4E" w:rsidRDefault="00CF1CA1" w:rsidP="0002255D">
            <w:pPr>
              <w:pStyle w:val="afff"/>
              <w:widowControl w:val="0"/>
              <w:numPr>
                <w:ilvl w:val="1"/>
                <w:numId w:val="37"/>
              </w:numPr>
            </w:pPr>
            <w:r>
              <w:t>– 07.202</w:t>
            </w:r>
            <w:r w:rsidR="00001667">
              <w:t>5</w:t>
            </w:r>
          </w:p>
        </w:tc>
        <w:tc>
          <w:tcPr>
            <w:tcW w:w="7228" w:type="dxa"/>
          </w:tcPr>
          <w:p w14:paraId="330012CF" w14:textId="28AEFADF" w:rsidR="00035F4E" w:rsidRDefault="008A59BF" w:rsidP="009E6F98">
            <w:pPr>
              <w:pStyle w:val="afff"/>
              <w:widowControl w:val="0"/>
              <w:numPr>
                <w:ilvl w:val="0"/>
                <w:numId w:val="17"/>
              </w:numPr>
              <w:ind w:left="284" w:hanging="284"/>
            </w:pPr>
            <w:r>
              <w:rPr>
                <w:rFonts w:hint="eastAsia"/>
              </w:rPr>
              <w:t>針對</w:t>
            </w:r>
            <w:proofErr w:type="spellStart"/>
            <w:r w:rsidR="00AB0F73">
              <w:rPr>
                <w:i/>
                <w:iCs/>
              </w:rPr>
              <w:t>wh</w:t>
            </w:r>
            <w:proofErr w:type="spellEnd"/>
            <w:r w:rsidR="00AB0F73">
              <w:rPr>
                <w:rFonts w:hint="eastAsia"/>
              </w:rPr>
              <w:t>詞</w:t>
            </w:r>
            <w:r>
              <w:rPr>
                <w:rFonts w:hint="eastAsia"/>
              </w:rPr>
              <w:t>三種語意出現的環境，</w:t>
            </w:r>
            <w:r w:rsidR="002540CB">
              <w:rPr>
                <w:rFonts w:hint="eastAsia"/>
              </w:rPr>
              <w:t>進行</w:t>
            </w:r>
            <w:r w:rsidR="009E6F98">
              <w:rPr>
                <w:rFonts w:hint="eastAsia"/>
              </w:rPr>
              <w:t>初步</w:t>
            </w:r>
            <w:r w:rsidR="002540CB">
              <w:rPr>
                <w:rFonts w:hint="eastAsia"/>
              </w:rPr>
              <w:t>分類</w:t>
            </w:r>
            <w:r w:rsidR="009E6F98">
              <w:rPr>
                <w:rFonts w:hint="eastAsia"/>
              </w:rPr>
              <w:t>與</w:t>
            </w:r>
            <w:r w:rsidR="00C361C9">
              <w:rPr>
                <w:rFonts w:hint="eastAsia"/>
              </w:rPr>
              <w:t xml:space="preserve"> </w:t>
            </w:r>
            <w:r w:rsidR="00C361C9">
              <w:t xml:space="preserve">regex </w:t>
            </w:r>
            <w:r w:rsidR="009E6F98">
              <w:rPr>
                <w:rFonts w:hint="eastAsia"/>
              </w:rPr>
              <w:t>建模</w:t>
            </w:r>
            <w:r w:rsidR="002540CB">
              <w:rPr>
                <w:rFonts w:hint="eastAsia"/>
              </w:rPr>
              <w:t>。</w:t>
            </w:r>
          </w:p>
          <w:p w14:paraId="0B597B4A" w14:textId="77777777" w:rsidR="000417D0" w:rsidRDefault="00C361C9" w:rsidP="000417D0">
            <w:pPr>
              <w:pStyle w:val="afff"/>
              <w:widowControl w:val="0"/>
              <w:numPr>
                <w:ilvl w:val="0"/>
                <w:numId w:val="17"/>
              </w:numPr>
              <w:ind w:left="284" w:hanging="284"/>
            </w:pPr>
            <w:r>
              <w:rPr>
                <w:rFonts w:hint="eastAsia"/>
              </w:rPr>
              <w:t>測試初版</w:t>
            </w:r>
            <w:r>
              <w:rPr>
                <w:rFonts w:hint="eastAsia"/>
              </w:rPr>
              <w:t xml:space="preserve"> r</w:t>
            </w:r>
            <w:r>
              <w:t xml:space="preserve">egex </w:t>
            </w:r>
            <w:r>
              <w:rPr>
                <w:rFonts w:hint="eastAsia"/>
              </w:rPr>
              <w:t>模型是否能正確區辨</w:t>
            </w:r>
            <w:proofErr w:type="spellStart"/>
            <w:r>
              <w:rPr>
                <w:i/>
                <w:iCs/>
              </w:rPr>
              <w:t>wh</w:t>
            </w:r>
            <w:proofErr w:type="spellEnd"/>
            <w:r>
              <w:rPr>
                <w:rFonts w:hint="eastAsia"/>
              </w:rPr>
              <w:t>詞三種語意。</w:t>
            </w:r>
          </w:p>
          <w:p w14:paraId="7BBF85A5" w14:textId="175A3275" w:rsidR="000417D0" w:rsidRDefault="000417D0" w:rsidP="000417D0">
            <w:pPr>
              <w:pStyle w:val="afff"/>
              <w:widowControl w:val="0"/>
              <w:numPr>
                <w:ilvl w:val="0"/>
                <w:numId w:val="17"/>
              </w:numPr>
              <w:ind w:left="284" w:hanging="284"/>
            </w:pPr>
            <w:r>
              <w:rPr>
                <w:rFonts w:hint="eastAsia"/>
              </w:rPr>
              <w:t>運用</w:t>
            </w:r>
            <w:r>
              <w:rPr>
                <w:rFonts w:hint="eastAsia"/>
              </w:rPr>
              <w:t xml:space="preserve"> </w:t>
            </w:r>
            <w:proofErr w:type="spellStart"/>
            <w:r>
              <w:t>Articut</w:t>
            </w:r>
            <w:proofErr w:type="spellEnd"/>
            <w:r>
              <w:t xml:space="preserve">/Loki </w:t>
            </w:r>
            <w:r>
              <w:rPr>
                <w:rFonts w:hint="eastAsia"/>
              </w:rPr>
              <w:t>建模，撰寫「誰」全稱語意的判斷程式。</w:t>
            </w:r>
          </w:p>
        </w:tc>
      </w:tr>
      <w:tr w:rsidR="00035F4E" w14:paraId="7CBD45B0" w14:textId="77777777" w:rsidTr="00FE5C4C">
        <w:tc>
          <w:tcPr>
            <w:tcW w:w="2122" w:type="dxa"/>
          </w:tcPr>
          <w:p w14:paraId="587DD86F" w14:textId="1001D52C" w:rsidR="00035F4E" w:rsidRDefault="00CF1CA1" w:rsidP="00D76BB8">
            <w:pPr>
              <w:widowControl w:val="0"/>
              <w:ind w:firstLine="0"/>
            </w:pPr>
            <w:r>
              <w:t>08.202</w:t>
            </w:r>
            <w:r w:rsidR="00001667">
              <w:t>5</w:t>
            </w:r>
            <w:r>
              <w:t xml:space="preserve"> – 12.202</w:t>
            </w:r>
            <w:r w:rsidR="00001667">
              <w:t>5</w:t>
            </w:r>
          </w:p>
        </w:tc>
        <w:tc>
          <w:tcPr>
            <w:tcW w:w="7228" w:type="dxa"/>
          </w:tcPr>
          <w:p w14:paraId="6B09AE21" w14:textId="2937F47A" w:rsidR="00061ED3" w:rsidRDefault="00061ED3" w:rsidP="00BE6954">
            <w:pPr>
              <w:pStyle w:val="afff"/>
              <w:widowControl w:val="0"/>
              <w:numPr>
                <w:ilvl w:val="0"/>
                <w:numId w:val="18"/>
              </w:numPr>
              <w:ind w:left="284" w:hanging="284"/>
            </w:pPr>
            <w:r>
              <w:rPr>
                <w:rFonts w:hint="eastAsia"/>
              </w:rPr>
              <w:t>持續優化</w:t>
            </w:r>
            <w:r w:rsidR="00333E91">
              <w:rPr>
                <w:rFonts w:hint="eastAsia"/>
              </w:rPr>
              <w:t>r</w:t>
            </w:r>
            <w:r w:rsidR="00333E91">
              <w:t xml:space="preserve">egex </w:t>
            </w:r>
            <w:r w:rsidR="00333E91">
              <w:rPr>
                <w:rFonts w:hint="eastAsia"/>
              </w:rPr>
              <w:t>模型。</w:t>
            </w:r>
          </w:p>
          <w:p w14:paraId="25CE7723" w14:textId="3F9E1EBE" w:rsidR="00035F4E" w:rsidRDefault="008954D1" w:rsidP="001D5931">
            <w:pPr>
              <w:pStyle w:val="afff"/>
              <w:widowControl w:val="0"/>
              <w:numPr>
                <w:ilvl w:val="0"/>
                <w:numId w:val="18"/>
              </w:numPr>
              <w:ind w:left="284" w:hanging="284"/>
            </w:pPr>
            <w:r>
              <w:rPr>
                <w:rFonts w:hint="eastAsia"/>
              </w:rPr>
              <w:t>運用</w:t>
            </w:r>
            <w:r>
              <w:rPr>
                <w:rFonts w:hint="eastAsia"/>
              </w:rPr>
              <w:t xml:space="preserve"> </w:t>
            </w:r>
            <w:proofErr w:type="spellStart"/>
            <w:r>
              <w:t>Articut</w:t>
            </w:r>
            <w:proofErr w:type="spellEnd"/>
            <w:r>
              <w:t xml:space="preserve">/Loki </w:t>
            </w:r>
            <w:r>
              <w:rPr>
                <w:rFonts w:hint="eastAsia"/>
              </w:rPr>
              <w:t>建模，撰寫「什麼」全稱語意的判斷程式。</w:t>
            </w:r>
          </w:p>
        </w:tc>
      </w:tr>
      <w:tr w:rsidR="00035F4E" w14:paraId="6BE88DF9" w14:textId="77777777" w:rsidTr="00FE5C4C">
        <w:tc>
          <w:tcPr>
            <w:tcW w:w="2122" w:type="dxa"/>
          </w:tcPr>
          <w:p w14:paraId="04277830" w14:textId="385A0ACA" w:rsidR="00035F4E" w:rsidRDefault="00CF1CA1" w:rsidP="00D76BB8">
            <w:pPr>
              <w:widowControl w:val="0"/>
              <w:ind w:firstLine="0"/>
            </w:pPr>
            <w:r>
              <w:t>01.202</w:t>
            </w:r>
            <w:r w:rsidR="00001667">
              <w:t>6</w:t>
            </w:r>
            <w:r>
              <w:t xml:space="preserve"> – 07.202</w:t>
            </w:r>
            <w:r w:rsidR="00001667">
              <w:t>6</w:t>
            </w:r>
          </w:p>
        </w:tc>
        <w:tc>
          <w:tcPr>
            <w:tcW w:w="7228" w:type="dxa"/>
          </w:tcPr>
          <w:p w14:paraId="7A27775A" w14:textId="283C7F1D" w:rsidR="0039331A" w:rsidRDefault="001D5931" w:rsidP="0039331A">
            <w:pPr>
              <w:pStyle w:val="afff"/>
              <w:widowControl w:val="0"/>
              <w:numPr>
                <w:ilvl w:val="0"/>
                <w:numId w:val="19"/>
              </w:numPr>
              <w:ind w:left="284" w:hanging="284"/>
            </w:pPr>
            <w:r>
              <w:rPr>
                <w:rFonts w:hint="eastAsia"/>
              </w:rPr>
              <w:t>優化</w:t>
            </w:r>
            <w:r>
              <w:t xml:space="preserve"> c-command </w:t>
            </w:r>
            <w:r w:rsidR="005D5DFD">
              <w:rPr>
                <w:rFonts w:hint="eastAsia"/>
              </w:rPr>
              <w:t>關係檢查器</w:t>
            </w:r>
            <w:r>
              <w:t>，利用本研究至今累積的語料和程式、語言模型與主流</w:t>
            </w:r>
            <w:r>
              <w:t xml:space="preserve"> NLP </w:t>
            </w:r>
            <w:r>
              <w:t>只採計線性前後次序而建出的各種大型語言模型進行比較。</w:t>
            </w:r>
          </w:p>
          <w:p w14:paraId="12B67742" w14:textId="77777777" w:rsidR="00F73AB2" w:rsidRDefault="001D5931" w:rsidP="00F73AB2">
            <w:pPr>
              <w:pStyle w:val="afff"/>
              <w:widowControl w:val="0"/>
              <w:numPr>
                <w:ilvl w:val="0"/>
                <w:numId w:val="19"/>
              </w:numPr>
              <w:ind w:left="284" w:hanging="284"/>
            </w:pPr>
            <w:r>
              <w:rPr>
                <w:rFonts w:hint="eastAsia"/>
              </w:rPr>
              <w:t>優化</w:t>
            </w:r>
            <w:r>
              <w:rPr>
                <w:rFonts w:hint="eastAsia"/>
              </w:rPr>
              <w:t xml:space="preserve"> </w:t>
            </w:r>
            <w:r>
              <w:t>c-command</w:t>
            </w:r>
            <w:r w:rsidR="00B348C9">
              <w:rPr>
                <w:rFonts w:hint="eastAsia"/>
              </w:rPr>
              <w:t>關係檢查器</w:t>
            </w:r>
            <w:r>
              <w:t>並利用爬蟲程式蒐集的資料驗證程式與假設。</w:t>
            </w:r>
          </w:p>
          <w:p w14:paraId="504E6E41" w14:textId="2300FDC8" w:rsidR="00F73AB2" w:rsidRDefault="00F73AB2" w:rsidP="00F73AB2">
            <w:pPr>
              <w:pStyle w:val="afff"/>
              <w:widowControl w:val="0"/>
              <w:numPr>
                <w:ilvl w:val="0"/>
                <w:numId w:val="19"/>
              </w:numPr>
              <w:ind w:left="284" w:hanging="284"/>
            </w:pPr>
            <w:r>
              <w:t>考察所蒐集之語料和設計之程式、語言模型是否皆可正確解算多個</w:t>
            </w:r>
            <w:r>
              <w:t xml:space="preserve"> </w:t>
            </w:r>
            <w:proofErr w:type="spellStart"/>
            <w:r w:rsidRPr="00F73AB2">
              <w:rPr>
                <w:i/>
                <w:iCs/>
              </w:rPr>
              <w:t>wh</w:t>
            </w:r>
            <w:proofErr w:type="spellEnd"/>
            <w:r>
              <w:t xml:space="preserve"> </w:t>
            </w:r>
            <w:r>
              <w:t>詞搭配同一個被</w:t>
            </w:r>
            <w:r>
              <w:t xml:space="preserve"> c-command </w:t>
            </w:r>
            <w:r>
              <w:t>的全稱量化詞</w:t>
            </w:r>
            <w:r>
              <w:t xml:space="preserve"> (</w:t>
            </w:r>
            <w:r>
              <w:t>都</w:t>
            </w:r>
            <w:r>
              <w:t xml:space="preserve">) </w:t>
            </w:r>
            <w:r>
              <w:t>時，唯有維持最小結構距離</w:t>
            </w:r>
            <w:r>
              <w:t xml:space="preserve"> (structural minimality) </w:t>
            </w:r>
            <w:r>
              <w:t>的</w:t>
            </w:r>
            <w:r>
              <w:t xml:space="preserve"> </w:t>
            </w:r>
            <w:proofErr w:type="spellStart"/>
            <w:r w:rsidRPr="00F73AB2">
              <w:rPr>
                <w:i/>
                <w:iCs/>
              </w:rPr>
              <w:t>wh</w:t>
            </w:r>
            <w:proofErr w:type="spellEnd"/>
            <w:r>
              <w:t xml:space="preserve"> </w:t>
            </w:r>
            <w:r>
              <w:t>詞可獲得全稱量化語意。且若兩者皆不</w:t>
            </w:r>
            <w:r>
              <w:t xml:space="preserve"> c-command </w:t>
            </w:r>
            <w:r>
              <w:t>該全稱量化詞，則兩者皆可獲得預設的全稱量化語意。</w:t>
            </w:r>
            <w:r w:rsidRPr="00166174">
              <w:rPr>
                <w:rFonts w:hint="eastAsia"/>
              </w:rPr>
              <w:t>即和傳統理論分析看法不同的是，工程實作的切入點為「</w:t>
            </w:r>
            <w:proofErr w:type="spellStart"/>
            <w:r w:rsidRPr="00F73AB2">
              <w:rPr>
                <w:rFonts w:hint="eastAsia"/>
                <w:i/>
                <w:iCs/>
              </w:rPr>
              <w:t>wh</w:t>
            </w:r>
            <w:proofErr w:type="spellEnd"/>
            <w:r w:rsidRPr="00166174">
              <w:rPr>
                <w:rFonts w:hint="eastAsia"/>
              </w:rPr>
              <w:t xml:space="preserve"> </w:t>
            </w:r>
            <w:r w:rsidRPr="00166174">
              <w:rPr>
                <w:rFonts w:hint="eastAsia"/>
              </w:rPr>
              <w:t>詞的全稱量化語意不是被核可而來，而是被取消的」。</w:t>
            </w:r>
          </w:p>
        </w:tc>
      </w:tr>
      <w:tr w:rsidR="00FE5C4C" w14:paraId="22783DF2" w14:textId="77777777" w:rsidTr="00FE5C4C">
        <w:tc>
          <w:tcPr>
            <w:tcW w:w="2122" w:type="dxa"/>
          </w:tcPr>
          <w:p w14:paraId="539B8BE8" w14:textId="2545E47B" w:rsidR="00FE5C4C" w:rsidRDefault="00FE5C4C" w:rsidP="00FE5C4C">
            <w:pPr>
              <w:widowControl w:val="0"/>
              <w:ind w:firstLine="0"/>
            </w:pPr>
            <w:r>
              <w:t>08.2026 – 12.2026</w:t>
            </w:r>
          </w:p>
        </w:tc>
        <w:tc>
          <w:tcPr>
            <w:tcW w:w="7228" w:type="dxa"/>
          </w:tcPr>
          <w:p w14:paraId="6F0D4B96" w14:textId="77777777" w:rsidR="00A86AFF" w:rsidRDefault="00920711" w:rsidP="00D332C0">
            <w:pPr>
              <w:pStyle w:val="afff"/>
              <w:widowControl w:val="0"/>
              <w:numPr>
                <w:ilvl w:val="0"/>
                <w:numId w:val="38"/>
              </w:numPr>
              <w:ind w:left="284" w:hanging="284"/>
            </w:pPr>
            <w:r>
              <w:rPr>
                <w:rFonts w:hint="eastAsia"/>
              </w:rPr>
              <w:t>運用</w:t>
            </w:r>
            <w:r>
              <w:rPr>
                <w:rFonts w:hint="eastAsia"/>
              </w:rPr>
              <w:t xml:space="preserve"> </w:t>
            </w:r>
            <w:proofErr w:type="spellStart"/>
            <w:r>
              <w:t>Articut</w:t>
            </w:r>
            <w:proofErr w:type="spellEnd"/>
            <w:r>
              <w:t xml:space="preserve">/Loki </w:t>
            </w:r>
            <w:r>
              <w:rPr>
                <w:rFonts w:hint="eastAsia"/>
              </w:rPr>
              <w:t>建模，撰寫「誰」存在語意的判斷程式。</w:t>
            </w:r>
          </w:p>
          <w:p w14:paraId="2F45C3E0" w14:textId="2D4C9C1A" w:rsidR="00FE5C4C" w:rsidRDefault="00920711" w:rsidP="00D332C0">
            <w:pPr>
              <w:pStyle w:val="afff"/>
              <w:widowControl w:val="0"/>
              <w:numPr>
                <w:ilvl w:val="0"/>
                <w:numId w:val="38"/>
              </w:numPr>
              <w:ind w:left="284" w:hanging="284"/>
            </w:pPr>
            <w:r>
              <w:rPr>
                <w:rFonts w:hint="eastAsia"/>
              </w:rPr>
              <w:t>運用</w:t>
            </w:r>
            <w:r>
              <w:rPr>
                <w:rFonts w:hint="eastAsia"/>
              </w:rPr>
              <w:t xml:space="preserve"> </w:t>
            </w:r>
            <w:proofErr w:type="spellStart"/>
            <w:r>
              <w:t>Articut</w:t>
            </w:r>
            <w:proofErr w:type="spellEnd"/>
            <w:r>
              <w:t xml:space="preserve">/Loki </w:t>
            </w:r>
            <w:r>
              <w:rPr>
                <w:rFonts w:hint="eastAsia"/>
              </w:rPr>
              <w:t>建模，撰寫「什麼」存在語意的判斷程式</w:t>
            </w:r>
            <w:r w:rsidR="00FE5C4C">
              <w:rPr>
                <w:rFonts w:hint="eastAsia"/>
              </w:rPr>
              <w:t>。</w:t>
            </w:r>
          </w:p>
        </w:tc>
      </w:tr>
      <w:tr w:rsidR="00FE5C4C" w14:paraId="70EEC041" w14:textId="77777777" w:rsidTr="00FE5C4C">
        <w:tc>
          <w:tcPr>
            <w:tcW w:w="2122" w:type="dxa"/>
          </w:tcPr>
          <w:p w14:paraId="79ED3105" w14:textId="37C1C7EF" w:rsidR="00FE5C4C" w:rsidRDefault="00FE5C4C" w:rsidP="00FE5C4C">
            <w:pPr>
              <w:widowControl w:val="0"/>
              <w:ind w:firstLine="0"/>
            </w:pPr>
            <w:r>
              <w:t>01.2027 – 07.2027</w:t>
            </w:r>
          </w:p>
        </w:tc>
        <w:tc>
          <w:tcPr>
            <w:tcW w:w="7228" w:type="dxa"/>
          </w:tcPr>
          <w:p w14:paraId="4B0B4874" w14:textId="77777777" w:rsidR="005B7E57" w:rsidRDefault="00B2513F" w:rsidP="005B7E57">
            <w:pPr>
              <w:pStyle w:val="afff"/>
              <w:widowControl w:val="0"/>
              <w:numPr>
                <w:ilvl w:val="0"/>
                <w:numId w:val="22"/>
              </w:numPr>
              <w:ind w:left="284" w:hanging="284"/>
            </w:pPr>
            <w:r>
              <w:t>執行及維護爬蟲程式運作，蒐集直接與間接</w:t>
            </w:r>
            <w:r>
              <w:t xml:space="preserve"> </w:t>
            </w:r>
            <w:proofErr w:type="spellStart"/>
            <w:r>
              <w:rPr>
                <w:i/>
                <w:iCs/>
              </w:rPr>
              <w:t>wh</w:t>
            </w:r>
            <w:proofErr w:type="spellEnd"/>
            <w:r>
              <w:t xml:space="preserve"> </w:t>
            </w:r>
            <w:r>
              <w:t>問句的語料。</w:t>
            </w:r>
          </w:p>
          <w:p w14:paraId="721A6AAC" w14:textId="77777777" w:rsidR="0065249C" w:rsidRDefault="008A326E" w:rsidP="0065249C">
            <w:pPr>
              <w:pStyle w:val="afff"/>
              <w:widowControl w:val="0"/>
              <w:numPr>
                <w:ilvl w:val="0"/>
                <w:numId w:val="22"/>
              </w:numPr>
              <w:ind w:left="284" w:hanging="284"/>
            </w:pPr>
            <w:r>
              <w:rPr>
                <w:rFonts w:hint="eastAsia"/>
              </w:rPr>
              <w:t>運用</w:t>
            </w:r>
            <w:r>
              <w:rPr>
                <w:rFonts w:hint="eastAsia"/>
              </w:rPr>
              <w:t xml:space="preserve"> </w:t>
            </w:r>
            <w:proofErr w:type="spellStart"/>
            <w:r>
              <w:t>Articut</w:t>
            </w:r>
            <w:proofErr w:type="spellEnd"/>
            <w:r>
              <w:t xml:space="preserve">/Loki </w:t>
            </w:r>
            <w:r>
              <w:rPr>
                <w:rFonts w:hint="eastAsia"/>
              </w:rPr>
              <w:t>建模，撰寫「誰」</w:t>
            </w:r>
            <w:r w:rsidR="004C4B44">
              <w:rPr>
                <w:rFonts w:hint="eastAsia"/>
              </w:rPr>
              <w:t>疑問</w:t>
            </w:r>
            <w:r>
              <w:rPr>
                <w:rFonts w:hint="eastAsia"/>
              </w:rPr>
              <w:t>語意的判斷程式。</w:t>
            </w:r>
          </w:p>
          <w:p w14:paraId="305603C1" w14:textId="02DCFF38" w:rsidR="001F368A" w:rsidRDefault="008A326E" w:rsidP="001F368A">
            <w:pPr>
              <w:pStyle w:val="afff"/>
              <w:widowControl w:val="0"/>
              <w:numPr>
                <w:ilvl w:val="0"/>
                <w:numId w:val="22"/>
              </w:numPr>
              <w:ind w:left="284" w:hanging="284"/>
            </w:pPr>
            <w:r>
              <w:rPr>
                <w:rFonts w:hint="eastAsia"/>
              </w:rPr>
              <w:lastRenderedPageBreak/>
              <w:t>運用</w:t>
            </w:r>
            <w:r>
              <w:rPr>
                <w:rFonts w:hint="eastAsia"/>
              </w:rPr>
              <w:t xml:space="preserve"> </w:t>
            </w:r>
            <w:proofErr w:type="spellStart"/>
            <w:r>
              <w:t>Articut</w:t>
            </w:r>
            <w:proofErr w:type="spellEnd"/>
            <w:r>
              <w:t xml:space="preserve">/Loki </w:t>
            </w:r>
            <w:r>
              <w:rPr>
                <w:rFonts w:hint="eastAsia"/>
              </w:rPr>
              <w:t>建模，撰寫「什麼」</w:t>
            </w:r>
            <w:r w:rsidR="00A0746C">
              <w:rPr>
                <w:rFonts w:hint="eastAsia"/>
              </w:rPr>
              <w:t>疑問</w:t>
            </w:r>
            <w:r>
              <w:rPr>
                <w:rFonts w:hint="eastAsia"/>
              </w:rPr>
              <w:t>語意的判斷程式</w:t>
            </w:r>
            <w:r w:rsidR="00937975">
              <w:rPr>
                <w:rFonts w:hint="eastAsia"/>
              </w:rPr>
              <w:t>。</w:t>
            </w:r>
          </w:p>
          <w:p w14:paraId="1D2FAB26" w14:textId="18246219" w:rsidR="00937975" w:rsidRDefault="00937975" w:rsidP="001F368A">
            <w:pPr>
              <w:pStyle w:val="afff"/>
              <w:widowControl w:val="0"/>
              <w:numPr>
                <w:ilvl w:val="0"/>
                <w:numId w:val="22"/>
              </w:numPr>
              <w:ind w:left="284" w:hanging="284"/>
            </w:pPr>
            <w:r>
              <w:rPr>
                <w:rFonts w:hint="eastAsia"/>
              </w:rPr>
              <w:t>確認三種語意判斷程式可以</w:t>
            </w:r>
            <w:r>
              <w:t>判定</w:t>
            </w:r>
            <w:r>
              <w:rPr>
                <w:rFonts w:hAnsi="Minion Pro" w:hint="eastAsia"/>
              </w:rPr>
              <w:t>疑問、</w:t>
            </w:r>
            <w:r>
              <w:rPr>
                <w:rFonts w:hint="eastAsia"/>
              </w:rPr>
              <w:t>全稱、存在語意</w:t>
            </w:r>
            <w:r>
              <w:t>的優先順序</w:t>
            </w:r>
            <w:r>
              <w:rPr>
                <w:rFonts w:hint="eastAsia"/>
              </w:rPr>
              <w:t>。</w:t>
            </w:r>
          </w:p>
          <w:p w14:paraId="4F89EA59" w14:textId="6447C4CE" w:rsidR="001F368A" w:rsidRDefault="001F368A" w:rsidP="001F368A">
            <w:pPr>
              <w:pStyle w:val="afff"/>
              <w:widowControl w:val="0"/>
              <w:numPr>
                <w:ilvl w:val="0"/>
                <w:numId w:val="22"/>
              </w:numPr>
              <w:ind w:left="284" w:hanging="284"/>
            </w:pPr>
            <w:r>
              <w:t>將累積至今的研究成果、所蒐集的語料整理為線上開放原始碼的資源，除做為跨域整合的成果，亦提供各界</w:t>
            </w:r>
            <w:r>
              <w:t xml:space="preserve"> NLP </w:t>
            </w:r>
            <w:r>
              <w:t>對細膩</w:t>
            </w:r>
            <w:r>
              <w:t xml:space="preserve"> NLP </w:t>
            </w:r>
            <w:r>
              <w:t>語意解算需求一個基於語言學原理，且經過長時間，大量語料驗証的資訊工具。</w:t>
            </w:r>
          </w:p>
          <w:p w14:paraId="37B68A91" w14:textId="53B6AE37" w:rsidR="00FE5C4C" w:rsidRPr="00EC3D6A" w:rsidRDefault="001F368A" w:rsidP="00EC3D6A">
            <w:pPr>
              <w:pStyle w:val="afff"/>
              <w:widowControl w:val="0"/>
              <w:numPr>
                <w:ilvl w:val="0"/>
                <w:numId w:val="22"/>
              </w:numPr>
              <w:ind w:left="284" w:hanging="284"/>
            </w:pPr>
            <w:r>
              <w:t>將累積至今的研究成果，撰寫並打包為符合</w:t>
            </w:r>
            <w:r>
              <w:t xml:space="preserve"> pipy (Python </w:t>
            </w:r>
            <w:r>
              <w:t>第三方軟體套件的軟體存儲庫</w:t>
            </w:r>
            <w:r>
              <w:t xml:space="preserve">) </w:t>
            </w:r>
            <w:r>
              <w:t>規格的模組工具包以發佈予全球</w:t>
            </w:r>
            <w:r>
              <w:t xml:space="preserve"> Python </w:t>
            </w:r>
            <w:r>
              <w:t>程式語言使用者用於處理中文</w:t>
            </w:r>
            <w:r>
              <w:t xml:space="preserve"> NLP </w:t>
            </w:r>
            <w:r>
              <w:t>之語意計算。</w:t>
            </w:r>
          </w:p>
        </w:tc>
      </w:tr>
    </w:tbl>
    <w:p w14:paraId="125266D1" w14:textId="77777777" w:rsidR="00035F4E" w:rsidRDefault="00035F4E" w:rsidP="00D76BB8">
      <w:pPr>
        <w:ind w:firstLine="0"/>
      </w:pPr>
    </w:p>
    <w:p w14:paraId="0E4EEF03" w14:textId="47A5A778" w:rsidR="00D2449D" w:rsidRPr="00D2449D" w:rsidRDefault="00D2449D" w:rsidP="0063301D">
      <w:pPr>
        <w:ind w:firstLine="0"/>
        <w:rPr>
          <w:color w:val="000000" w:themeColor="text1"/>
        </w:rPr>
      </w:pPr>
      <w:r w:rsidRPr="00D2449D">
        <w:rPr>
          <w:rFonts w:hint="eastAsia"/>
          <w:color w:val="000000" w:themeColor="text1"/>
        </w:rPr>
        <w:t>本計劃</w:t>
      </w:r>
      <w:r w:rsidRPr="00D2449D">
        <w:rPr>
          <w:color w:val="000000" w:themeColor="text1"/>
        </w:rPr>
        <w:t>以</w:t>
      </w:r>
      <w:r w:rsidRPr="00D2449D">
        <w:rPr>
          <w:rFonts w:hint="eastAsia"/>
          <w:color w:val="000000" w:themeColor="text1"/>
        </w:rPr>
        <w:t>明確且可逐步拆解的的</w:t>
      </w:r>
      <w:r w:rsidRPr="00D2449D">
        <w:rPr>
          <w:color w:val="000000" w:themeColor="text1"/>
        </w:rPr>
        <w:t>詞組結構</w:t>
      </w:r>
      <w:r w:rsidRPr="00D2449D">
        <w:rPr>
          <w:rFonts w:hint="eastAsia"/>
          <w:color w:val="000000" w:themeColor="text1"/>
        </w:rPr>
        <w:t>與</w:t>
      </w:r>
      <w:r w:rsidRPr="00D2449D">
        <w:rPr>
          <w:rFonts w:hint="eastAsia"/>
          <w:color w:val="000000" w:themeColor="text1"/>
        </w:rPr>
        <w:t xml:space="preserve"> </w:t>
      </w:r>
      <w:r w:rsidRPr="00D2449D">
        <w:rPr>
          <w:color w:val="000000" w:themeColor="text1"/>
        </w:rPr>
        <w:t xml:space="preserve">lambda </w:t>
      </w:r>
      <w:r w:rsidRPr="00D2449D">
        <w:rPr>
          <w:color w:val="000000" w:themeColor="text1"/>
        </w:rPr>
        <w:t>邏輯式</w:t>
      </w:r>
      <w:r w:rsidRPr="00D2449D">
        <w:rPr>
          <w:rFonts w:hint="eastAsia"/>
          <w:color w:val="000000" w:themeColor="text1"/>
        </w:rPr>
        <w:t>語意</w:t>
      </w:r>
      <w:r w:rsidRPr="00D2449D">
        <w:rPr>
          <w:color w:val="000000" w:themeColor="text1"/>
        </w:rPr>
        <w:t>為底</w:t>
      </w:r>
      <w:r w:rsidRPr="00D2449D">
        <w:rPr>
          <w:rFonts w:hint="eastAsia"/>
          <w:color w:val="000000" w:themeColor="text1"/>
          <w:lang w:val="de-DE"/>
        </w:rPr>
        <w:t>，處理</w:t>
      </w:r>
      <w:r w:rsidRPr="00D2449D">
        <w:rPr>
          <w:rFonts w:hint="eastAsia"/>
          <w:color w:val="000000" w:themeColor="text1"/>
        </w:rPr>
        <w:t>中文</w:t>
      </w:r>
      <w:r w:rsidRPr="00D2449D">
        <w:rPr>
          <w:rFonts w:hint="eastAsia"/>
          <w:color w:val="000000" w:themeColor="text1"/>
        </w:rPr>
        <w:t xml:space="preserve"> </w:t>
      </w:r>
      <w:r w:rsidRPr="00D2449D">
        <w:rPr>
          <w:i/>
          <w:iCs/>
          <w:color w:val="000000" w:themeColor="text1"/>
          <w:lang w:val="de-DE"/>
        </w:rPr>
        <w:t>w</w:t>
      </w:r>
      <w:r w:rsidRPr="00D2449D">
        <w:rPr>
          <w:i/>
          <w:iCs/>
          <w:color w:val="000000" w:themeColor="text1"/>
        </w:rPr>
        <w:t xml:space="preserve">h </w:t>
      </w:r>
      <w:r w:rsidRPr="00D2449D">
        <w:rPr>
          <w:rFonts w:hint="eastAsia"/>
          <w:color w:val="000000" w:themeColor="text1"/>
          <w:lang w:val="de-DE"/>
        </w:rPr>
        <w:t>詞</w:t>
      </w:r>
      <w:r w:rsidRPr="00D2449D">
        <w:rPr>
          <w:rFonts w:hint="eastAsia"/>
          <w:color w:val="000000" w:themeColor="text1"/>
        </w:rPr>
        <w:t>的詮釋問題；而採用此方式的誘因之一為詞組結構一旦建立完成</w:t>
      </w:r>
      <w:r w:rsidRPr="00D2449D">
        <w:rPr>
          <w:rFonts w:hint="eastAsia"/>
          <w:bCs/>
          <w:color w:val="000000" w:themeColor="text1"/>
        </w:rPr>
        <w:t xml:space="preserve"> </w:t>
      </w:r>
      <w:r w:rsidRPr="00D2449D">
        <w:rPr>
          <w:bCs/>
          <w:color w:val="000000" w:themeColor="text1"/>
        </w:rPr>
        <w:t>(</w:t>
      </w:r>
      <w:r w:rsidRPr="00D2449D">
        <w:rPr>
          <w:rFonts w:hint="eastAsia"/>
          <w:bCs/>
          <w:color w:val="000000" w:themeColor="text1"/>
        </w:rPr>
        <w:t>明確的詞組結構寫得完，而不會像海量資料沒有上限</w:t>
      </w:r>
      <w:r w:rsidRPr="00D2449D">
        <w:rPr>
          <w:bCs/>
          <w:color w:val="000000" w:themeColor="text1"/>
        </w:rPr>
        <w:t>)</w:t>
      </w:r>
      <w:r w:rsidRPr="00D2449D">
        <w:rPr>
          <w:rFonts w:hint="eastAsia"/>
          <w:color w:val="000000" w:themeColor="text1"/>
        </w:rPr>
        <w:t>，則不需大量訓練語料，如此可以降低瀏覽大量訓練語料所需的人力與時間成本。此外，根據</w:t>
      </w:r>
      <w:r>
        <w:fldChar w:fldCharType="begin"/>
      </w:r>
      <w:r>
        <w:instrText>HYPERLINK "https://www.youtube.com/watch?v=lhxWE6b0Cpo&amp;t=4105s"</w:instrText>
      </w:r>
      <w:r>
        <w:fldChar w:fldCharType="separate"/>
      </w:r>
      <w:r w:rsidRPr="005748B1">
        <w:rPr>
          <w:rStyle w:val="afff2"/>
          <w:rFonts w:hint="eastAsia"/>
          <w:color w:val="0432FF"/>
        </w:rPr>
        <w:t>中研院許聞廉特聘研究員針對</w:t>
      </w:r>
      <w:r w:rsidRPr="005748B1">
        <w:rPr>
          <w:rStyle w:val="afff2"/>
          <w:color w:val="0432FF"/>
        </w:rPr>
        <w:t xml:space="preserve"> NLP</w:t>
      </w:r>
      <w:r w:rsidRPr="005748B1">
        <w:rPr>
          <w:rStyle w:val="afff2"/>
          <w:rFonts w:hint="eastAsia"/>
          <w:color w:val="0432FF"/>
        </w:rPr>
        <w:t xml:space="preserve"> </w:t>
      </w:r>
      <w:r w:rsidRPr="005748B1">
        <w:rPr>
          <w:rStyle w:val="afff2"/>
          <w:rFonts w:hint="eastAsia"/>
          <w:color w:val="0432FF"/>
        </w:rPr>
        <w:t>的演講影片</w:t>
      </w:r>
      <w:r>
        <w:rPr>
          <w:rStyle w:val="afff2"/>
          <w:color w:val="0432FF"/>
        </w:rPr>
        <w:fldChar w:fldCharType="end"/>
      </w:r>
      <w:r w:rsidRPr="00D2449D">
        <w:rPr>
          <w:rFonts w:hint="eastAsia"/>
          <w:color w:val="000000" w:themeColor="text1"/>
        </w:rPr>
        <w:t>，「不可解釋性」不只是深度學習模型的唯一問題，由於其非線性、多層次數列交錯影響的黑盒子學習歷程，一但遇到問題時</w:t>
      </w:r>
      <w:r w:rsidRPr="00D2449D">
        <w:rPr>
          <w:rFonts w:hint="eastAsia"/>
          <w:color w:val="000000" w:themeColor="text1"/>
          <w:lang w:val="de-DE"/>
        </w:rPr>
        <w:t>，往往無法</w:t>
      </w:r>
      <w:r w:rsidRPr="00D2449D">
        <w:rPr>
          <w:color w:val="000000" w:themeColor="text1"/>
        </w:rPr>
        <w:t xml:space="preserve"> pinpoint</w:t>
      </w:r>
      <w:r w:rsidRPr="00D2449D">
        <w:rPr>
          <w:rFonts w:hint="eastAsia"/>
          <w:color w:val="000000" w:themeColor="text1"/>
          <w:lang w:val="de-DE"/>
        </w:rPr>
        <w:t xml:space="preserve"> </w:t>
      </w:r>
      <w:r w:rsidRPr="00D2449D">
        <w:rPr>
          <w:rFonts w:hint="eastAsia"/>
          <w:color w:val="000000" w:themeColor="text1"/>
          <w:lang w:val="de-DE"/>
        </w:rPr>
        <w:t>問題來源進行精確直接的修正，導致</w:t>
      </w:r>
      <w:r w:rsidRPr="00D2449D">
        <w:rPr>
          <w:rFonts w:hint="eastAsia"/>
          <w:color w:val="000000" w:themeColor="text1"/>
        </w:rPr>
        <w:t>其建構出來的語言模型還會有「難以預測」的錯誤以及「知錯難改」兩大問題</w:t>
      </w:r>
      <w:r w:rsidRPr="00D2449D">
        <w:rPr>
          <w:rFonts w:hint="eastAsia"/>
          <w:color w:val="000000" w:themeColor="text1"/>
          <w:lang w:val="de-DE"/>
        </w:rPr>
        <w:t>；</w:t>
      </w:r>
      <w:r w:rsidRPr="00D2449D">
        <w:rPr>
          <w:rFonts w:hint="eastAsia"/>
          <w:color w:val="000000" w:themeColor="text1"/>
        </w:rPr>
        <w:t>而本計劃運用</w:t>
      </w:r>
      <w:proofErr w:type="spellStart"/>
      <w:r w:rsidRPr="00D2449D">
        <w:rPr>
          <w:color w:val="000000" w:themeColor="text1"/>
        </w:rPr>
        <w:t>Articut</w:t>
      </w:r>
      <w:proofErr w:type="spellEnd"/>
      <w:r w:rsidRPr="00D2449D">
        <w:rPr>
          <w:color w:val="000000" w:themeColor="text1"/>
        </w:rPr>
        <w:t xml:space="preserve">/Loki </w:t>
      </w:r>
      <w:r w:rsidRPr="00D2449D">
        <w:rPr>
          <w:rFonts w:hint="eastAsia"/>
          <w:color w:val="000000" w:themeColor="text1"/>
        </w:rPr>
        <w:t>建立</w:t>
      </w:r>
      <w:r w:rsidRPr="00D2449D">
        <w:rPr>
          <w:rFonts w:hint="eastAsia"/>
          <w:color w:val="000000" w:themeColor="text1"/>
          <w:lang w:val="de-DE"/>
        </w:rPr>
        <w:t xml:space="preserve"> </w:t>
      </w:r>
      <w:r w:rsidRPr="00D2449D">
        <w:rPr>
          <w:color w:val="000000" w:themeColor="text1"/>
          <w:lang w:val="de-DE"/>
        </w:rPr>
        <w:t xml:space="preserve">NLP </w:t>
      </w:r>
      <w:r w:rsidRPr="00D2449D">
        <w:rPr>
          <w:rFonts w:hint="eastAsia"/>
          <w:color w:val="000000" w:themeColor="text1"/>
        </w:rPr>
        <w:t>智慧運算程式的方式立基於明確且可逐步拆解的結構</w:t>
      </w:r>
      <w:r w:rsidRPr="00D2449D">
        <w:rPr>
          <w:color w:val="000000" w:themeColor="text1"/>
          <w:lang w:val="de-DE"/>
        </w:rPr>
        <w:t>/</w:t>
      </w:r>
      <w:r w:rsidRPr="00D2449D">
        <w:rPr>
          <w:rFonts w:hint="eastAsia"/>
          <w:color w:val="000000" w:themeColor="text1"/>
        </w:rPr>
        <w:t>語意規則運作</w:t>
      </w:r>
      <w:r w:rsidRPr="00D2449D">
        <w:rPr>
          <w:rFonts w:hint="eastAsia"/>
          <w:color w:val="000000" w:themeColor="text1"/>
          <w:lang w:val="de-DE"/>
        </w:rPr>
        <w:t>，因此</w:t>
      </w:r>
      <w:r w:rsidRPr="00D2449D">
        <w:rPr>
          <w:rFonts w:hint="eastAsia"/>
          <w:color w:val="000000" w:themeColor="text1"/>
        </w:rPr>
        <w:t>遇到問題時</w:t>
      </w:r>
      <w:r w:rsidRPr="00D2449D">
        <w:rPr>
          <w:rFonts w:hint="eastAsia"/>
          <w:color w:val="000000" w:themeColor="text1"/>
          <w:lang w:val="de-DE"/>
        </w:rPr>
        <w:t>，</w:t>
      </w:r>
      <w:r w:rsidRPr="00D2449D">
        <w:rPr>
          <w:rFonts w:hint="eastAsia"/>
          <w:color w:val="000000" w:themeColor="text1"/>
        </w:rPr>
        <w:t>可以精準地找到問題所在</w:t>
      </w:r>
      <w:r w:rsidRPr="00D2449D">
        <w:rPr>
          <w:rFonts w:hint="eastAsia"/>
          <w:color w:val="000000" w:themeColor="text1"/>
          <w:lang w:val="de-DE"/>
        </w:rPr>
        <w:t>，</w:t>
      </w:r>
      <w:r w:rsidRPr="00D2449D">
        <w:rPr>
          <w:rFonts w:hint="eastAsia"/>
          <w:color w:val="000000" w:themeColor="text1"/>
        </w:rPr>
        <w:t>進行修正</w:t>
      </w:r>
      <w:r w:rsidRPr="00D2449D">
        <w:rPr>
          <w:rFonts w:hint="eastAsia"/>
          <w:color w:val="000000" w:themeColor="text1"/>
          <w:lang w:val="de-DE"/>
        </w:rPr>
        <w:t>，</w:t>
      </w:r>
      <w:r w:rsidRPr="00D2449D">
        <w:rPr>
          <w:rFonts w:hint="eastAsia"/>
          <w:color w:val="000000" w:themeColor="text1"/>
        </w:rPr>
        <w:t>朝向「可解釋性</w:t>
      </w:r>
      <w:r w:rsidRPr="00D2449D">
        <w:rPr>
          <w:rFonts w:hint="eastAsia"/>
          <w:color w:val="000000" w:themeColor="text1"/>
          <w:lang w:val="de-DE"/>
        </w:rPr>
        <w:t xml:space="preserve"> </w:t>
      </w:r>
      <w:r w:rsidRPr="00D2449D">
        <w:rPr>
          <w:color w:val="000000" w:themeColor="text1"/>
          <w:lang w:val="de-DE"/>
        </w:rPr>
        <w:t>AI (</w:t>
      </w:r>
      <w:proofErr w:type="spellStart"/>
      <w:r w:rsidRPr="00D2449D">
        <w:rPr>
          <w:color w:val="000000" w:themeColor="text1"/>
          <w:lang w:val="de-DE"/>
        </w:rPr>
        <w:t>explainable</w:t>
      </w:r>
      <w:proofErr w:type="spellEnd"/>
      <w:r w:rsidRPr="00D2449D">
        <w:rPr>
          <w:color w:val="000000" w:themeColor="text1"/>
          <w:lang w:val="de-DE"/>
        </w:rPr>
        <w:t xml:space="preserve"> AI, XAI)</w:t>
      </w:r>
      <w:r w:rsidRPr="00D2449D">
        <w:rPr>
          <w:rFonts w:hint="eastAsia"/>
          <w:color w:val="000000" w:themeColor="text1"/>
        </w:rPr>
        <w:t>」邁進</w:t>
      </w:r>
      <w:r w:rsidRPr="00D2449D">
        <w:rPr>
          <w:color w:val="000000" w:themeColor="text1"/>
          <w:lang w:val="de-DE"/>
        </w:rPr>
        <w:t xml:space="preserve"> (cf. Samek et al. </w:t>
      </w:r>
      <w:proofErr w:type="gramStart"/>
      <w:r w:rsidRPr="00D2449D">
        <w:rPr>
          <w:color w:val="000000" w:themeColor="text1"/>
          <w:lang w:val="de-DE"/>
        </w:rPr>
        <w:t>2017)</w:t>
      </w:r>
      <w:r w:rsidRPr="00D2449D">
        <w:rPr>
          <w:rFonts w:hint="eastAsia"/>
          <w:color w:val="000000" w:themeColor="text1"/>
        </w:rPr>
        <w:t>。</w:t>
      </w:r>
      <w:proofErr w:type="gramEnd"/>
    </w:p>
    <w:p w14:paraId="6D242856" w14:textId="49E7EF84" w:rsidR="007E095A" w:rsidRDefault="00CF1CA1" w:rsidP="00EE1DC6">
      <w:r>
        <w:t>在打造能捕捉</w:t>
      </w:r>
      <w:r w:rsidR="0096092B">
        <w:rPr>
          <w:rFonts w:hint="eastAsia"/>
        </w:rPr>
        <w:t xml:space="preserve"> </w:t>
      </w:r>
      <w:r>
        <w:fldChar w:fldCharType="begin"/>
      </w:r>
      <w:r>
        <w:instrText xml:space="preserve"> REF _Ref115692692 \r \h </w:instrText>
      </w:r>
      <w:r>
        <w:fldChar w:fldCharType="separate"/>
      </w:r>
      <w:r w:rsidR="00127171">
        <w:t>(57</w:t>
      </w:r>
      <w:r>
        <w:fldChar w:fldCharType="end"/>
      </w:r>
      <w:r>
        <w:t>)</w:t>
      </w:r>
      <w:r w:rsidR="0096092B">
        <w:t xml:space="preserve"> </w:t>
      </w:r>
      <w:r>
        <w:t>的</w:t>
      </w:r>
      <w:r>
        <w:t xml:space="preserve"> NLP/NLU </w:t>
      </w:r>
      <w:r>
        <w:t>系統過程中，我們預期遇到的</w:t>
      </w:r>
      <w:r w:rsidR="00A75F90">
        <w:rPr>
          <w:rFonts w:hint="eastAsia"/>
        </w:rPr>
        <w:t>兩</w:t>
      </w:r>
      <w:r>
        <w:t>大挑戰如下。首先是</w:t>
      </w:r>
      <w:r>
        <w:rPr>
          <w:b/>
          <w:bCs/>
        </w:rPr>
        <w:t>爬蟲程式的撰寫與長期維護</w:t>
      </w:r>
      <w:r>
        <w:t>是一項不得不為之的苦工。爬蟲程式的任務是持續從不同的公開網站平台收集含有研究目標語料的句子做為研究材料。而一方面網站平台本就改版頻繁，每一次網站改版，爬蟲程式就需要做出相對應的程式碼修改，否則就失效了。其次是各網站伺服器為了將頻寬保留給真人用戶，通常會有各種防止爬蟲程式的設計。因此在本計劃一開始，就要先召募相關人力，投入爬蟲程式的設計，並在整個計劃期間持續維護。</w:t>
      </w:r>
      <w:r w:rsidR="00D52556">
        <w:rPr>
          <w:rFonts w:hint="eastAsia"/>
        </w:rPr>
        <w:t>第二</w:t>
      </w:r>
      <w:r w:rsidRPr="00EA39E7">
        <w:t>，透過和其它基於機器學習的</w:t>
      </w:r>
      <w:r w:rsidRPr="00EA39E7">
        <w:t xml:space="preserve"> NLP </w:t>
      </w:r>
      <w:r w:rsidRPr="00EA39E7">
        <w:t>方案的比較，並以累積三年的大量語料做為驗證，取得較佳的語意詮釋與語意計算能力的證明後。</w:t>
      </w:r>
      <w:r w:rsidRPr="00EA39E7">
        <w:rPr>
          <w:b/>
          <w:bCs/>
        </w:rPr>
        <w:t>將成果打包為符合</w:t>
      </w:r>
      <w:r w:rsidRPr="00EA39E7">
        <w:rPr>
          <w:b/>
          <w:bCs/>
        </w:rPr>
        <w:t xml:space="preserve"> pipy (Python </w:t>
      </w:r>
      <w:r w:rsidRPr="00EA39E7">
        <w:rPr>
          <w:b/>
          <w:bCs/>
        </w:rPr>
        <w:t>第三方軟體套件的軟體存儲庫</w:t>
      </w:r>
      <w:r w:rsidRPr="00EA39E7">
        <w:rPr>
          <w:b/>
          <w:bCs/>
        </w:rPr>
        <w:t xml:space="preserve">) </w:t>
      </w:r>
      <w:r w:rsidRPr="00EA39E7">
        <w:rPr>
          <w:b/>
          <w:bCs/>
        </w:rPr>
        <w:t>規格的</w:t>
      </w:r>
      <w:r w:rsidRPr="00EA39E7">
        <w:rPr>
          <w:b/>
          <w:bCs/>
        </w:rPr>
        <w:t xml:space="preserve"> Python </w:t>
      </w:r>
      <w:r w:rsidRPr="00EA39E7">
        <w:rPr>
          <w:b/>
          <w:bCs/>
        </w:rPr>
        <w:t>程式語言模組工具包以發佈予全球</w:t>
      </w:r>
      <w:r w:rsidRPr="00EA39E7">
        <w:rPr>
          <w:b/>
          <w:bCs/>
        </w:rPr>
        <w:t xml:space="preserve"> Python </w:t>
      </w:r>
      <w:r w:rsidRPr="00EA39E7">
        <w:rPr>
          <w:b/>
          <w:bCs/>
        </w:rPr>
        <w:t>程式語言使用者</w:t>
      </w:r>
      <w:r w:rsidRPr="00EA39E7">
        <w:t>用於處理中文</w:t>
      </w:r>
      <w:r w:rsidRPr="00EA39E7">
        <w:t xml:space="preserve"> </w:t>
      </w:r>
      <w:proofErr w:type="spellStart"/>
      <w:r w:rsidRPr="00EA39E7">
        <w:rPr>
          <w:i/>
          <w:iCs/>
        </w:rPr>
        <w:t>wh</w:t>
      </w:r>
      <w:proofErr w:type="spellEnd"/>
      <w:r w:rsidRPr="00EA39E7">
        <w:rPr>
          <w:i/>
          <w:iCs/>
        </w:rPr>
        <w:t xml:space="preserve"> </w:t>
      </w:r>
      <w:r w:rsidRPr="00EA39E7">
        <w:t>詞在</w:t>
      </w:r>
      <w:r w:rsidRPr="00EA39E7">
        <w:t xml:space="preserve"> NLP </w:t>
      </w:r>
      <w:r w:rsidRPr="00EA39E7">
        <w:t>應用中之語意計算，亦有一定的技術門檻需要克服。</w:t>
      </w:r>
      <w:r w:rsidR="00EA1F6E">
        <w:rPr>
          <w:rFonts w:hint="eastAsia"/>
        </w:rPr>
        <w:t>以上</w:t>
      </w:r>
      <w:r w:rsidR="006C0780">
        <w:rPr>
          <w:rFonts w:hint="eastAsia"/>
        </w:rPr>
        <w:t>兩</w:t>
      </w:r>
      <w:r w:rsidR="00EA1F6E">
        <w:rPr>
          <w:rFonts w:hint="eastAsia"/>
        </w:rPr>
        <w:t>個問題的核心在於維護爬蟲程式以及程式撰寫</w:t>
      </w:r>
      <w:r w:rsidR="00EA1F6E">
        <w:rPr>
          <w:rFonts w:hint="eastAsia"/>
        </w:rPr>
        <w:lastRenderedPageBreak/>
        <w:t>與發佈的時間與人力成本，相應解決方案為聘請</w:t>
      </w:r>
      <w:r w:rsidR="0020644F">
        <w:rPr>
          <w:rFonts w:hint="eastAsia"/>
        </w:rPr>
        <w:t>兩</w:t>
      </w:r>
      <w:r w:rsidR="00EA1F6E">
        <w:rPr>
          <w:rFonts w:hint="eastAsia"/>
        </w:rPr>
        <w:t>位</w:t>
      </w:r>
      <w:r w:rsidR="0020644F">
        <w:rPr>
          <w:rFonts w:hint="eastAsia"/>
        </w:rPr>
        <w:t>碩士兼任助理以及</w:t>
      </w:r>
      <w:r w:rsidR="00EA1F6E">
        <w:rPr>
          <w:rFonts w:hint="eastAsia"/>
        </w:rPr>
        <w:t>兩位大專生兼任助理，逐步</w:t>
      </w:r>
      <w:r w:rsidR="007F0234">
        <w:rPr>
          <w:rFonts w:hint="eastAsia"/>
        </w:rPr>
        <w:t>分工</w:t>
      </w:r>
      <w:r w:rsidR="00EA1F6E">
        <w:rPr>
          <w:rFonts w:hint="eastAsia"/>
        </w:rPr>
        <w:t>處理本研究計</w:t>
      </w:r>
      <w:r w:rsidR="00881AED">
        <w:rPr>
          <w:rFonts w:hint="eastAsia"/>
        </w:rPr>
        <w:t>劃</w:t>
      </w:r>
      <w:r w:rsidR="00EA1F6E">
        <w:rPr>
          <w:rFonts w:hint="eastAsia"/>
        </w:rPr>
        <w:t>的分段期程任務。</w:t>
      </w:r>
    </w:p>
    <w:p w14:paraId="0E0F96CA" w14:textId="73C8E514" w:rsidR="00035F4E" w:rsidRDefault="00CF1CA1" w:rsidP="00D76BB8">
      <w:pPr>
        <w:pStyle w:val="1"/>
        <w:spacing w:line="240" w:lineRule="auto"/>
      </w:pPr>
      <w:bookmarkStart w:id="350" w:name="_Toc115971790"/>
      <w:bookmarkStart w:id="351" w:name="_Toc115971570"/>
      <w:bookmarkStart w:id="352" w:name="_Ref115692827"/>
      <w:bookmarkStart w:id="353" w:name="_Toc151636531"/>
      <w:r>
        <w:t>Conclusion &amp; future work</w:t>
      </w:r>
      <w:bookmarkEnd w:id="350"/>
      <w:bookmarkEnd w:id="351"/>
      <w:bookmarkEnd w:id="352"/>
      <w:bookmarkEnd w:id="353"/>
    </w:p>
    <w:p w14:paraId="07188300" w14:textId="3C1DF87D" w:rsidR="00035F4E" w:rsidRDefault="00CF1CA1" w:rsidP="00D76BB8">
      <w:pPr>
        <w:pStyle w:val="Web"/>
      </w:pPr>
      <w:r>
        <w:t>科學領域裡的每一個基礎學科，諸如物理、化學、生命科學等，隨著知識的累積與發現，在技術成熟時，都能產生工程實作，進而產生科技應用，解決人類文明進程中的實際需求。生成語言學的研究與辯證方法皆為科學方法，亦為認知科學的一個</w:t>
      </w:r>
      <w:r w:rsidR="00A1396F">
        <w:rPr>
          <w:rFonts w:hint="eastAsia"/>
        </w:rPr>
        <w:t>核心</w:t>
      </w:r>
      <w:r>
        <w:t>分支</w:t>
      </w:r>
      <w:r w:rsidR="005C1098">
        <w:rPr>
          <w:rFonts w:hint="eastAsia"/>
        </w:rPr>
        <w:t xml:space="preserve"> </w:t>
      </w:r>
      <w:r w:rsidR="005C1098">
        <w:t>(</w:t>
      </w:r>
      <w:r w:rsidR="005C1098">
        <w:rPr>
          <w:rFonts w:hint="eastAsia"/>
        </w:rPr>
        <w:t>如圖十九所示</w:t>
      </w:r>
      <w:r w:rsidR="005C1098">
        <w:rPr>
          <w:rFonts w:hint="eastAsia"/>
        </w:rPr>
        <w:t>)</w:t>
      </w:r>
      <w:r>
        <w:t>，現今</w:t>
      </w:r>
      <w:r w:rsidR="003E513A">
        <w:rPr>
          <w:rFonts w:hint="eastAsia"/>
        </w:rPr>
        <w:t>的</w:t>
      </w:r>
      <w:r>
        <w:t>資訊技術已成熟至可以支援驗證</w:t>
      </w:r>
      <w:r w:rsidR="00575471">
        <w:rPr>
          <w:rFonts w:hint="eastAsia"/>
        </w:rPr>
        <w:t>生成</w:t>
      </w:r>
      <w:r>
        <w:t>語言學領域</w:t>
      </w:r>
      <w:r w:rsidR="009975FA">
        <w:t>過去六十年</w:t>
      </w:r>
      <w:r>
        <w:t>積累的研究與發現。</w:t>
      </w:r>
    </w:p>
    <w:p w14:paraId="69CF5F00" w14:textId="77777777" w:rsidR="008847E4" w:rsidRDefault="008847E4" w:rsidP="00D76BB8">
      <w:pPr>
        <w:pStyle w:val="Web"/>
      </w:pPr>
    </w:p>
    <w:p w14:paraId="68BCCAD7" w14:textId="1FEA9265" w:rsidR="008847E4" w:rsidRDefault="008847E4" w:rsidP="008847E4">
      <w:pPr>
        <w:pStyle w:val="Web"/>
        <w:ind w:firstLine="0"/>
        <w:jc w:val="center"/>
      </w:pPr>
      <w:r>
        <w:rPr>
          <w:noProof/>
        </w:rPr>
        <w:drawing>
          <wp:inline distT="0" distB="0" distL="0" distR="0" wp14:anchorId="04FEEB09" wp14:editId="23B1432B">
            <wp:extent cx="3589176" cy="2057334"/>
            <wp:effectExtent l="0" t="0" r="5080" b="635"/>
            <wp:docPr id="1227343337" name="圖片 1" descr="一張含有 圖表, 行, 三角形, 折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43337" name="圖片 1" descr="一張含有 圖表, 行, 三角形, 折紙 的圖片&#10;&#10;自動產生的描述"/>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621800" cy="2076034"/>
                    </a:xfrm>
                    <a:prstGeom prst="rect">
                      <a:avLst/>
                    </a:prstGeom>
                  </pic:spPr>
                </pic:pic>
              </a:graphicData>
            </a:graphic>
          </wp:inline>
        </w:drawing>
      </w:r>
    </w:p>
    <w:p w14:paraId="5BFBBD16" w14:textId="66453F6C" w:rsidR="00424DC6" w:rsidRDefault="00285FB2" w:rsidP="00424DC6">
      <w:pPr>
        <w:pStyle w:val="Web"/>
        <w:ind w:firstLine="0"/>
        <w:jc w:val="center"/>
      </w:pPr>
      <w:r>
        <w:rPr>
          <w:rFonts w:hint="eastAsia"/>
        </w:rPr>
        <w:t>圖十</w:t>
      </w:r>
      <w:r w:rsidR="00CA43BB">
        <w:rPr>
          <w:rFonts w:hint="eastAsia"/>
        </w:rPr>
        <w:t>九</w:t>
      </w:r>
      <w:r>
        <w:rPr>
          <w:rFonts w:hint="eastAsia"/>
        </w:rPr>
        <w:t>：認知科學核心領域</w:t>
      </w:r>
    </w:p>
    <w:p w14:paraId="0050071F" w14:textId="31BDDE09" w:rsidR="008847E4" w:rsidRDefault="00424DC6" w:rsidP="00424DC6">
      <w:pPr>
        <w:pStyle w:val="Web"/>
        <w:ind w:firstLine="0"/>
        <w:jc w:val="center"/>
      </w:pPr>
      <w:r>
        <w:rPr>
          <w:rFonts w:hint="eastAsia"/>
        </w:rPr>
        <w:t>A</w:t>
      </w:r>
      <w:r>
        <w:t xml:space="preserve">dapted from </w:t>
      </w:r>
      <w:r w:rsidR="00285FB2">
        <w:t>Gar</w:t>
      </w:r>
      <w:r w:rsidR="00285FB2">
        <w:rPr>
          <w:rFonts w:hint="eastAsia"/>
        </w:rPr>
        <w:t>d</w:t>
      </w:r>
      <w:r w:rsidR="00285FB2">
        <w:t>ner</w:t>
      </w:r>
      <w:r w:rsidR="0046792D">
        <w:t>, Howard</w:t>
      </w:r>
      <w:r w:rsidR="00285FB2">
        <w:t xml:space="preserve"> 1985</w:t>
      </w:r>
      <w:r w:rsidR="0046792D">
        <w:t>.</w:t>
      </w:r>
      <w:r w:rsidR="001A3257">
        <w:t xml:space="preserve"> </w:t>
      </w:r>
      <w:r w:rsidR="0046792D" w:rsidRPr="0059649B">
        <w:rPr>
          <w:i/>
          <w:iCs/>
        </w:rPr>
        <w:t>The Mind’s New Science</w:t>
      </w:r>
      <w:r w:rsidR="00B5761C" w:rsidRPr="0059649B">
        <w:rPr>
          <w:i/>
          <w:iCs/>
        </w:rPr>
        <w:t>: A H</w:t>
      </w:r>
      <w:r w:rsidR="0029658D" w:rsidRPr="0059649B">
        <w:rPr>
          <w:i/>
          <w:iCs/>
        </w:rPr>
        <w:t>i</w:t>
      </w:r>
      <w:r w:rsidR="00B5761C" w:rsidRPr="0059649B">
        <w:rPr>
          <w:i/>
          <w:iCs/>
        </w:rPr>
        <w:t>story of Cognitive Revolution</w:t>
      </w:r>
      <w:r w:rsidR="00AE2FCB">
        <w:t>.</w:t>
      </w:r>
    </w:p>
    <w:p w14:paraId="352B0D85" w14:textId="64616F69" w:rsidR="00AE2FCB" w:rsidRDefault="00AE2FCB" w:rsidP="00285FB2">
      <w:pPr>
        <w:pStyle w:val="Web"/>
        <w:ind w:firstLine="0"/>
        <w:jc w:val="center"/>
      </w:pPr>
      <w:r>
        <w:rPr>
          <w:rFonts w:hint="eastAsia"/>
        </w:rPr>
        <w:t>N</w:t>
      </w:r>
      <w:r>
        <w:t>ew York: Basic Books, Inc.</w:t>
      </w:r>
    </w:p>
    <w:p w14:paraId="116C90FE" w14:textId="77777777" w:rsidR="008847E4" w:rsidRDefault="008847E4" w:rsidP="00E15DA0">
      <w:pPr>
        <w:pStyle w:val="Web"/>
        <w:ind w:firstLine="0"/>
      </w:pPr>
    </w:p>
    <w:p w14:paraId="7F6495B8" w14:textId="06E97FBF" w:rsidR="00E252C9" w:rsidRDefault="00E252C9" w:rsidP="000060BA">
      <w:r>
        <w:rPr>
          <w:rFonts w:hint="eastAsia"/>
        </w:rPr>
        <w:t>本計劃一開始提到</w:t>
      </w:r>
      <w:r w:rsidR="00AD3815">
        <w:rPr>
          <w:rFonts w:hint="eastAsia"/>
        </w:rPr>
        <w:t>，</w:t>
      </w:r>
      <w:r>
        <w:rPr>
          <w:rFonts w:hint="eastAsia"/>
        </w:rPr>
        <w:t>人工智慧類神經網路與生成語言學</w:t>
      </w:r>
      <w:r w:rsidR="002E3996">
        <w:rPr>
          <w:rFonts w:hint="eastAsia"/>
        </w:rPr>
        <w:t>的誕生</w:t>
      </w:r>
      <w:r>
        <w:rPr>
          <w:rFonts w:hint="eastAsia"/>
        </w:rPr>
        <w:t>皆為</w:t>
      </w:r>
      <w:r w:rsidR="00340375">
        <w:rPr>
          <w:rFonts w:hint="eastAsia"/>
        </w:rPr>
        <w:t xml:space="preserve"> </w:t>
      </w:r>
      <w:r>
        <w:t>1957</w:t>
      </w:r>
      <w:r w:rsidR="00340375">
        <w:t xml:space="preserve"> </w:t>
      </w:r>
      <w:r>
        <w:rPr>
          <w:rFonts w:hint="eastAsia"/>
        </w:rPr>
        <w:t>年，</w:t>
      </w:r>
      <w:r w:rsidR="002E3996">
        <w:rPr>
          <w:rFonts w:hint="eastAsia"/>
        </w:rPr>
        <w:t>前者</w:t>
      </w:r>
      <w:r>
        <w:rPr>
          <w:rFonts w:hint="eastAsia"/>
        </w:rPr>
        <w:t>自</w:t>
      </w:r>
      <w:r w:rsidR="00340375">
        <w:rPr>
          <w:rFonts w:hint="eastAsia"/>
        </w:rPr>
        <w:t xml:space="preserve"> </w:t>
      </w:r>
      <w:r>
        <w:t>1957</w:t>
      </w:r>
      <w:r w:rsidR="00340375">
        <w:t xml:space="preserve"> </w:t>
      </w:r>
      <w:r>
        <w:rPr>
          <w:rFonts w:hint="eastAsia"/>
        </w:rPr>
        <w:t>年至今的發展</w:t>
      </w:r>
      <w:r w:rsidR="000E2D26">
        <w:rPr>
          <w:rFonts w:hint="eastAsia"/>
        </w:rPr>
        <w:t>如圖</w:t>
      </w:r>
      <w:r w:rsidR="00761E42">
        <w:rPr>
          <w:rFonts w:hint="eastAsia"/>
        </w:rPr>
        <w:t>二</w:t>
      </w:r>
      <w:r w:rsidR="006444A5">
        <w:rPr>
          <w:rFonts w:hint="eastAsia"/>
        </w:rPr>
        <w:t>十</w:t>
      </w:r>
      <w:r w:rsidR="000E2D26">
        <w:rPr>
          <w:rFonts w:hint="eastAsia"/>
        </w:rPr>
        <w:t>所示，可</w:t>
      </w:r>
      <w:r>
        <w:rPr>
          <w:rFonts w:hint="eastAsia"/>
        </w:rPr>
        <w:t>分為三波，第一波為</w:t>
      </w:r>
      <w:r w:rsidR="00C660F6">
        <w:rPr>
          <w:rFonts w:hint="eastAsia"/>
        </w:rPr>
        <w:t xml:space="preserve"> </w:t>
      </w:r>
      <w:r>
        <w:t>1950-1960</w:t>
      </w:r>
      <w:r w:rsidR="00C660F6">
        <w:t xml:space="preserve"> </w:t>
      </w:r>
      <w:r>
        <w:rPr>
          <w:rFonts w:hint="eastAsia"/>
        </w:rPr>
        <w:t>年的符號邏輯時代，第二波為</w:t>
      </w:r>
      <w:r w:rsidR="00C660F6">
        <w:rPr>
          <w:rFonts w:hint="eastAsia"/>
        </w:rPr>
        <w:t xml:space="preserve"> </w:t>
      </w:r>
      <w:r>
        <w:t>1980-1990</w:t>
      </w:r>
      <w:r w:rsidR="00C660F6">
        <w:t xml:space="preserve"> </w:t>
      </w:r>
      <w:r>
        <w:rPr>
          <w:rFonts w:hint="eastAsia"/>
        </w:rPr>
        <w:t>年的專家系統年代，</w:t>
      </w:r>
      <w:r w:rsidR="001644A3">
        <w:rPr>
          <w:rFonts w:hint="eastAsia"/>
        </w:rPr>
        <w:t>在</w:t>
      </w:r>
      <w:r w:rsidR="0056606C">
        <w:rPr>
          <w:rFonts w:hint="eastAsia"/>
        </w:rPr>
        <w:t>第二</w:t>
      </w:r>
      <w:r w:rsidR="001644A3">
        <w:rPr>
          <w:rFonts w:hint="eastAsia"/>
        </w:rPr>
        <w:t>波發展中，</w:t>
      </w:r>
      <w:r w:rsidR="0056606C">
        <w:rPr>
          <w:rFonts w:hint="eastAsia"/>
        </w:rPr>
        <w:t>當時的</w:t>
      </w:r>
      <w:r w:rsidR="003F6B58">
        <w:rPr>
          <w:rFonts w:hint="eastAsia"/>
        </w:rPr>
        <w:t>生成</w:t>
      </w:r>
      <w:r w:rsidR="001644A3">
        <w:rPr>
          <w:rFonts w:hint="eastAsia"/>
        </w:rPr>
        <w:t>語言學之所以被資訊科學領域</w:t>
      </w:r>
      <w:r w:rsidR="002259D3">
        <w:rPr>
          <w:rFonts w:hint="eastAsia"/>
        </w:rPr>
        <w:t>判斷為</w:t>
      </w:r>
      <w:r w:rsidR="001644A3">
        <w:rPr>
          <w:rFonts w:hint="eastAsia"/>
        </w:rPr>
        <w:t>不堪使用的主因在於</w:t>
      </w:r>
      <w:r w:rsidR="00E72A8E">
        <w:rPr>
          <w:rFonts w:hint="eastAsia"/>
        </w:rPr>
        <w:t>當時的詞組語法</w:t>
      </w:r>
      <w:r w:rsidR="00E72A8E">
        <w:rPr>
          <w:rFonts w:hint="eastAsia"/>
        </w:rPr>
        <w:t xml:space="preserve"> </w:t>
      </w:r>
      <w:r w:rsidR="00E72A8E">
        <w:t xml:space="preserve">(Phrase Structure Grammar) </w:t>
      </w:r>
      <w:r w:rsidR="00E72A8E">
        <w:rPr>
          <w:rFonts w:hint="eastAsia"/>
        </w:rPr>
        <w:t>與變形規則</w:t>
      </w:r>
      <w:r w:rsidR="00E72A8E">
        <w:rPr>
          <w:rFonts w:hint="eastAsia"/>
        </w:rPr>
        <w:t xml:space="preserve"> </w:t>
      </w:r>
      <w:r w:rsidR="00E72A8E">
        <w:t xml:space="preserve">(transformational rules) </w:t>
      </w:r>
      <w:r w:rsidR="00E55DFA">
        <w:rPr>
          <w:rFonts w:hint="eastAsia"/>
        </w:rPr>
        <w:t>被認定為龐雜寫不完，耗費人力，且不同人的主觀意識差異很大，導致不同工程師寫的規則甚至會互相衝突</w:t>
      </w:r>
      <w:r w:rsidR="00CF16FC">
        <w:rPr>
          <w:rFonts w:hint="eastAsia"/>
        </w:rPr>
        <w:t xml:space="preserve"> </w:t>
      </w:r>
      <w:r w:rsidR="00CF16FC">
        <w:t>(</w:t>
      </w:r>
      <w:r w:rsidR="00D739E2">
        <w:rPr>
          <w:rFonts w:hint="eastAsia"/>
        </w:rPr>
        <w:t>請</w:t>
      </w:r>
      <w:r w:rsidR="00CF16FC">
        <w:rPr>
          <w:rFonts w:hint="eastAsia"/>
        </w:rPr>
        <w:t>參照註腳</w:t>
      </w:r>
      <w:r w:rsidR="00673D39">
        <w:rPr>
          <w:rFonts w:hint="eastAsia"/>
        </w:rPr>
        <w:t xml:space="preserve"> </w:t>
      </w:r>
      <w:r w:rsidR="00D739E2">
        <w:fldChar w:fldCharType="begin"/>
      </w:r>
      <w:r w:rsidR="00D739E2">
        <w:instrText xml:space="preserve"> </w:instrText>
      </w:r>
      <w:r w:rsidR="00D739E2">
        <w:rPr>
          <w:rFonts w:hint="eastAsia"/>
        </w:rPr>
        <w:instrText>NOTEREF _Ref121759107 \h</w:instrText>
      </w:r>
      <w:r w:rsidR="00D739E2">
        <w:instrText xml:space="preserve"> </w:instrText>
      </w:r>
      <w:r w:rsidR="00D739E2">
        <w:fldChar w:fldCharType="separate"/>
      </w:r>
      <w:r w:rsidR="00127171">
        <w:t>29</w:t>
      </w:r>
      <w:r w:rsidR="00D739E2">
        <w:fldChar w:fldCharType="end"/>
      </w:r>
      <w:r w:rsidR="00673D39">
        <w:t xml:space="preserve"> </w:t>
      </w:r>
      <w:r w:rsidR="00D739E2">
        <w:rPr>
          <w:rFonts w:hint="eastAsia"/>
        </w:rPr>
        <w:t>與</w:t>
      </w:r>
      <w:r w:rsidR="00673D39">
        <w:rPr>
          <w:rFonts w:hint="eastAsia"/>
        </w:rPr>
        <w:t xml:space="preserve"> </w:t>
      </w:r>
      <w:r w:rsidR="00D739E2">
        <w:fldChar w:fldCharType="begin"/>
      </w:r>
      <w:r w:rsidR="00D739E2">
        <w:instrText xml:space="preserve"> NOTEREF _Ref121759110 \h </w:instrText>
      </w:r>
      <w:r w:rsidR="00D739E2">
        <w:fldChar w:fldCharType="separate"/>
      </w:r>
      <w:r w:rsidR="00127171">
        <w:t>38</w:t>
      </w:r>
      <w:r w:rsidR="00D739E2">
        <w:fldChar w:fldCharType="end"/>
      </w:r>
      <w:r w:rsidR="00CF16FC">
        <w:t>)</w:t>
      </w:r>
      <w:r w:rsidR="0011378C">
        <w:rPr>
          <w:rStyle w:val="afff3"/>
        </w:rPr>
        <w:footnoteReference w:id="39"/>
      </w:r>
      <w:r w:rsidR="00412619">
        <w:rPr>
          <w:rFonts w:hint="eastAsia"/>
        </w:rPr>
        <w:t>。</w:t>
      </w:r>
    </w:p>
    <w:p w14:paraId="5C1FD688" w14:textId="4C75F4E6" w:rsidR="00E252C9" w:rsidRPr="00EE5310" w:rsidRDefault="00E252C9" w:rsidP="00EE5310">
      <w:pPr>
        <w:pStyle w:val="Web"/>
        <w:ind w:firstLine="0"/>
      </w:pPr>
    </w:p>
    <w:p w14:paraId="6440FF0F" w14:textId="6A62FA80" w:rsidR="00E252C9" w:rsidRDefault="00E252C9" w:rsidP="00550041">
      <w:pPr>
        <w:pStyle w:val="Web"/>
        <w:ind w:firstLine="0"/>
        <w:jc w:val="center"/>
      </w:pPr>
      <w:r>
        <w:rPr>
          <w:rFonts w:hint="eastAsia"/>
          <w:noProof/>
        </w:rPr>
        <w:lastRenderedPageBreak/>
        <w:drawing>
          <wp:inline distT="0" distB="0" distL="0" distR="0" wp14:anchorId="0B1F4483" wp14:editId="203F18A8">
            <wp:extent cx="6177107" cy="3415004"/>
            <wp:effectExtent l="0" t="0" r="0" b="1905"/>
            <wp:docPr id="25" name="圖片 2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descr="一張含有 文字 的圖片&#10;&#10;自動產生的描述"/>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309286" cy="3488079"/>
                    </a:xfrm>
                    <a:prstGeom prst="rect">
                      <a:avLst/>
                    </a:prstGeom>
                  </pic:spPr>
                </pic:pic>
              </a:graphicData>
            </a:graphic>
          </wp:inline>
        </w:drawing>
      </w:r>
    </w:p>
    <w:p w14:paraId="2C76F193" w14:textId="77777777" w:rsidR="00BB0699" w:rsidRDefault="00E252C9" w:rsidP="00A0334C">
      <w:pPr>
        <w:pStyle w:val="Web"/>
        <w:ind w:firstLine="0"/>
        <w:jc w:val="center"/>
      </w:pPr>
      <w:r>
        <w:rPr>
          <w:rFonts w:hint="eastAsia"/>
        </w:rPr>
        <w:t>圖</w:t>
      </w:r>
      <w:r w:rsidR="001C6FF2">
        <w:rPr>
          <w:rFonts w:hint="eastAsia"/>
        </w:rPr>
        <w:t>二</w:t>
      </w:r>
      <w:r w:rsidR="00795562">
        <w:rPr>
          <w:rFonts w:hint="eastAsia"/>
        </w:rPr>
        <w:t>十</w:t>
      </w:r>
      <w:r>
        <w:rPr>
          <w:rFonts w:hint="eastAsia"/>
        </w:rPr>
        <w:t>：人工智慧發展簡史與對應關係</w:t>
      </w:r>
      <w:r w:rsidR="00A0334C">
        <w:rPr>
          <w:rFonts w:hint="eastAsia"/>
        </w:rPr>
        <w:t xml:space="preserve"> </w:t>
      </w:r>
    </w:p>
    <w:p w14:paraId="5985E8EE" w14:textId="3307A519" w:rsidR="00E252C9" w:rsidRPr="002762F2" w:rsidRDefault="00E252C9" w:rsidP="00A0334C">
      <w:pPr>
        <w:pStyle w:val="Web"/>
        <w:ind w:firstLine="0"/>
        <w:jc w:val="center"/>
      </w:pPr>
      <w:r>
        <w:t>(</w:t>
      </w:r>
      <w:r w:rsidR="006A0BF9">
        <w:t>c</w:t>
      </w:r>
      <w:r>
        <w:t xml:space="preserve">redit: </w:t>
      </w:r>
      <w:hyperlink r:id="rId61" w:history="1">
        <w:r w:rsidRPr="00EE232A">
          <w:rPr>
            <w:rStyle w:val="afff2"/>
            <w:color w:val="0432FF"/>
          </w:rPr>
          <w:t>我讀《人工智慧在台灣》搞懂的四件事｜經理人學習人工智慧的第一本書（內有全息圖）</w:t>
        </w:r>
        <w:r w:rsidRPr="00EE232A">
          <w:rPr>
            <w:rStyle w:val="afff2"/>
            <w:color w:val="0432FF"/>
          </w:rPr>
          <w:t xml:space="preserve"> - </w:t>
        </w:r>
        <w:r w:rsidRPr="00EE232A">
          <w:rPr>
            <w:rStyle w:val="afff2"/>
            <w:color w:val="0432FF"/>
          </w:rPr>
          <w:t>職人簡報與商業思維</w:t>
        </w:r>
        <w:r w:rsidRPr="00EE232A">
          <w:rPr>
            <w:rStyle w:val="afff2"/>
            <w:color w:val="0432FF"/>
          </w:rPr>
          <w:t xml:space="preserve"> - Medium</w:t>
        </w:r>
      </w:hyperlink>
      <w:r>
        <w:t>)</w:t>
      </w:r>
    </w:p>
    <w:p w14:paraId="04FCC97E" w14:textId="77777777" w:rsidR="00E252C9" w:rsidRDefault="00E252C9" w:rsidP="0059776B">
      <w:pPr>
        <w:pStyle w:val="Web"/>
        <w:ind w:firstLine="0"/>
      </w:pPr>
    </w:p>
    <w:p w14:paraId="393B33A8" w14:textId="3822C1AF" w:rsidR="00925443" w:rsidRDefault="00B9777F" w:rsidP="00B9777F">
      <w:pPr>
        <w:ind w:firstLine="0"/>
      </w:pPr>
      <w:r>
        <w:rPr>
          <w:rFonts w:hint="eastAsia"/>
        </w:rPr>
        <w:t>本計劃的重點</w:t>
      </w:r>
      <w:r w:rsidR="004D2AAB">
        <w:rPr>
          <w:rFonts w:hint="eastAsia"/>
        </w:rPr>
        <w:t>之一</w:t>
      </w:r>
      <w:r>
        <w:rPr>
          <w:rFonts w:hint="eastAsia"/>
        </w:rPr>
        <w:t>在於點出生成語言學自</w:t>
      </w:r>
      <w:r>
        <w:t xml:space="preserve"> </w:t>
      </w:r>
      <w:proofErr w:type="spellStart"/>
      <w:r>
        <w:t>Jackendoff</w:t>
      </w:r>
      <w:proofErr w:type="spellEnd"/>
      <w:r>
        <w:t xml:space="preserve"> (1974, 1977) </w:t>
      </w:r>
      <w:r>
        <w:rPr>
          <w:rFonts w:hint="eastAsia"/>
        </w:rPr>
        <w:t>之後，便</w:t>
      </w:r>
      <w:r w:rsidR="006670DE">
        <w:rPr>
          <w:rFonts w:hint="eastAsia"/>
        </w:rPr>
        <w:t>淘汰了詞組語法與變形規則，改</w:t>
      </w:r>
      <w:r>
        <w:rPr>
          <w:rFonts w:hint="eastAsia"/>
        </w:rPr>
        <w:t>採</w:t>
      </w:r>
      <w:r>
        <w:rPr>
          <w:rFonts w:hint="eastAsia"/>
        </w:rPr>
        <w:t xml:space="preserve"> </w:t>
      </w:r>
      <w:r>
        <w:t xml:space="preserve">X-bar theory </w:t>
      </w:r>
      <w:r>
        <w:rPr>
          <w:rFonts w:hint="eastAsia"/>
        </w:rPr>
        <w:t>這個有普世應用性的詞組結構藍圖</w:t>
      </w:r>
      <w:r w:rsidR="006670DE">
        <w:rPr>
          <w:rFonts w:hint="eastAsia"/>
        </w:rPr>
        <w:t>至今；另，</w:t>
      </w:r>
      <w:r>
        <w:rPr>
          <w:rFonts w:hint="eastAsia"/>
        </w:rPr>
        <w:t>中文的</w:t>
      </w:r>
      <w:r>
        <w:rPr>
          <w:rFonts w:hint="eastAsia"/>
        </w:rPr>
        <w:t xml:space="preserve"> </w:t>
      </w:r>
      <w:proofErr w:type="spellStart"/>
      <w:r w:rsidRPr="00186D97">
        <w:rPr>
          <w:i/>
          <w:iCs/>
        </w:rPr>
        <w:t>wh</w:t>
      </w:r>
      <w:proofErr w:type="spellEnd"/>
      <w:r>
        <w:rPr>
          <w:i/>
          <w:iCs/>
        </w:rPr>
        <w:t xml:space="preserve"> </w:t>
      </w:r>
      <w:r>
        <w:rPr>
          <w:rFonts w:hint="eastAsia"/>
        </w:rPr>
        <w:t>詞解讀規則</w:t>
      </w:r>
      <w:r>
        <w:rPr>
          <w:rFonts w:hint="eastAsia"/>
        </w:rPr>
        <w:t xml:space="preserve"> </w:t>
      </w:r>
      <w:r>
        <w:t>(=</w:t>
      </w:r>
      <w:r>
        <w:fldChar w:fldCharType="begin"/>
      </w:r>
      <w:r>
        <w:instrText xml:space="preserve"> REF _Ref115692692 \r \h </w:instrText>
      </w:r>
      <w:r>
        <w:fldChar w:fldCharType="separate"/>
      </w:r>
      <w:r w:rsidR="00127171">
        <w:t>(57</w:t>
      </w:r>
      <w:r>
        <w:fldChar w:fldCharType="end"/>
      </w:r>
      <w:r>
        <w:t xml:space="preserve">)) </w:t>
      </w:r>
      <w:r>
        <w:rPr>
          <w:rFonts w:hint="eastAsia"/>
        </w:rPr>
        <w:t>也是客觀歸納的通則，</w:t>
      </w:r>
      <w:r w:rsidR="00387302">
        <w:rPr>
          <w:rFonts w:hint="eastAsia"/>
        </w:rPr>
        <w:t>不</w:t>
      </w:r>
      <w:r w:rsidR="005946CE">
        <w:rPr>
          <w:rFonts w:hint="eastAsia"/>
        </w:rPr>
        <w:t>論</w:t>
      </w:r>
      <w:r w:rsidR="00387302">
        <w:rPr>
          <w:rFonts w:hint="eastAsia"/>
        </w:rPr>
        <w:t>是</w:t>
      </w:r>
      <w:r w:rsidR="005946CE">
        <w:rPr>
          <w:rFonts w:hint="eastAsia"/>
        </w:rPr>
        <w:t xml:space="preserve"> </w:t>
      </w:r>
      <w:r w:rsidR="00387302">
        <w:t>X-bar theory</w:t>
      </w:r>
      <w:r w:rsidR="005946CE">
        <w:t xml:space="preserve"> </w:t>
      </w:r>
      <w:r w:rsidR="00387302">
        <w:rPr>
          <w:rFonts w:hint="eastAsia"/>
        </w:rPr>
        <w:t>或是</w:t>
      </w:r>
      <w:r w:rsidR="005946CE">
        <w:rPr>
          <w:rFonts w:hint="eastAsia"/>
        </w:rPr>
        <w:t xml:space="preserve"> </w:t>
      </w:r>
      <w:r w:rsidR="005946CE">
        <w:fldChar w:fldCharType="begin"/>
      </w:r>
      <w:r w:rsidR="005946CE">
        <w:instrText xml:space="preserve"> REF _Ref115692692 \r \h </w:instrText>
      </w:r>
      <w:r w:rsidR="005946CE">
        <w:fldChar w:fldCharType="separate"/>
      </w:r>
      <w:r w:rsidR="00127171">
        <w:t>(57</w:t>
      </w:r>
      <w:r w:rsidR="005946CE">
        <w:fldChar w:fldCharType="end"/>
      </w:r>
      <w:r w:rsidR="005946CE">
        <w:t xml:space="preserve">) </w:t>
      </w:r>
      <w:r>
        <w:rPr>
          <w:rFonts w:hint="eastAsia"/>
        </w:rPr>
        <w:t>皆非「龐雜」或「因人而異」，但此類生成語言學的研究成果在資工</w:t>
      </w:r>
      <w:r w:rsidR="00207FCB">
        <w:rPr>
          <w:rFonts w:hint="eastAsia"/>
        </w:rPr>
        <w:t>與人工智慧</w:t>
      </w:r>
      <w:r>
        <w:rPr>
          <w:rFonts w:hint="eastAsia"/>
        </w:rPr>
        <w:t>領域並未廣傳，導致生成語言學在資工與人工智慧領域背負著不必要的負面標籤</w:t>
      </w:r>
      <w:r>
        <w:t xml:space="preserve"> (</w:t>
      </w:r>
      <w:r>
        <w:rPr>
          <w:rFonts w:hint="eastAsia"/>
        </w:rPr>
        <w:t>詳見</w:t>
      </w:r>
      <w:r>
        <w:rPr>
          <w:rFonts w:hint="eastAsia"/>
        </w:rPr>
        <w:t xml:space="preserve"> </w:t>
      </w:r>
      <w:r>
        <w:t xml:space="preserve">Pater 2019 </w:t>
      </w:r>
      <w:r>
        <w:rPr>
          <w:rFonts w:hint="eastAsia"/>
        </w:rPr>
        <w:t>的討論</w:t>
      </w:r>
      <w:r>
        <w:t>)</w:t>
      </w:r>
      <w:r>
        <w:rPr>
          <w:rFonts w:hint="eastAsia"/>
        </w:rPr>
        <w:t>。</w:t>
      </w:r>
      <w:r w:rsidR="00925443">
        <w:rPr>
          <w:rFonts w:hint="eastAsia"/>
        </w:rPr>
        <w:t>本計畫運用以</w:t>
      </w:r>
      <w:r w:rsidR="00925443">
        <w:rPr>
          <w:rFonts w:hint="eastAsia"/>
        </w:rPr>
        <w:t xml:space="preserve"> X</w:t>
      </w:r>
      <w:r w:rsidR="00925443">
        <w:t xml:space="preserve">-bar theory </w:t>
      </w:r>
      <w:r w:rsidR="00925443">
        <w:rPr>
          <w:rFonts w:hint="eastAsia"/>
        </w:rPr>
        <w:t>為底層邏輯設計的</w:t>
      </w:r>
      <w:r w:rsidR="00925443">
        <w:rPr>
          <w:rFonts w:hint="eastAsia"/>
        </w:rPr>
        <w:t xml:space="preserve"> </w:t>
      </w:r>
      <w:proofErr w:type="spellStart"/>
      <w:r w:rsidR="00925443">
        <w:t>Articut</w:t>
      </w:r>
      <w:proofErr w:type="spellEnd"/>
      <w:r w:rsidR="00925443">
        <w:rPr>
          <w:rFonts w:hint="eastAsia"/>
        </w:rPr>
        <w:t xml:space="preserve"> </w:t>
      </w:r>
      <w:r w:rsidR="00925443">
        <w:rPr>
          <w:rFonts w:hint="eastAsia"/>
        </w:rPr>
        <w:t>針對含有</w:t>
      </w:r>
      <w:r w:rsidR="00925443">
        <w:rPr>
          <w:rFonts w:hint="eastAsia"/>
        </w:rPr>
        <w:t xml:space="preserve"> </w:t>
      </w:r>
      <w:proofErr w:type="spellStart"/>
      <w:r w:rsidR="00925443" w:rsidRPr="00144787">
        <w:rPr>
          <w:i/>
          <w:iCs/>
        </w:rPr>
        <w:t>wh</w:t>
      </w:r>
      <w:proofErr w:type="spellEnd"/>
      <w:r w:rsidR="00925443">
        <w:t xml:space="preserve"> </w:t>
      </w:r>
      <w:r w:rsidR="00925443">
        <w:rPr>
          <w:rFonts w:hint="eastAsia"/>
        </w:rPr>
        <w:t>詞的中文語句進行準確的斷詞，斷詞結果</w:t>
      </w:r>
      <w:r w:rsidR="00144787">
        <w:rPr>
          <w:rFonts w:hint="eastAsia"/>
        </w:rPr>
        <w:t>不只</w:t>
      </w:r>
      <w:r w:rsidR="00CD1EB4">
        <w:rPr>
          <w:rFonts w:hint="eastAsia"/>
        </w:rPr>
        <w:t>可以送至</w:t>
      </w:r>
      <w:r w:rsidR="00CD1EB4">
        <w:rPr>
          <w:rFonts w:hint="eastAsia"/>
        </w:rPr>
        <w:t xml:space="preserve"> </w:t>
      </w:r>
      <w:r w:rsidR="00CD1EB4" w:rsidRPr="008D096B">
        <w:rPr>
          <w:color w:val="000000" w:themeColor="text1"/>
        </w:rPr>
        <w:t xml:space="preserve">Loki </w:t>
      </w:r>
      <w:r w:rsidR="00CD1EB4">
        <w:rPr>
          <w:rFonts w:hint="eastAsia"/>
          <w:color w:val="000000" w:themeColor="text1"/>
        </w:rPr>
        <w:t>進行後續語意理解參數</w:t>
      </w:r>
      <w:r w:rsidR="005736BA">
        <w:rPr>
          <w:rFonts w:hint="eastAsia"/>
          <w:color w:val="000000" w:themeColor="text1"/>
        </w:rPr>
        <w:t>的</w:t>
      </w:r>
      <w:r w:rsidR="00CD1EB4">
        <w:rPr>
          <w:rFonts w:hint="eastAsia"/>
          <w:color w:val="000000" w:themeColor="text1"/>
        </w:rPr>
        <w:t>設計</w:t>
      </w:r>
      <w:r w:rsidR="00CD1EB4">
        <w:rPr>
          <w:rFonts w:hint="eastAsia"/>
          <w:color w:val="000000" w:themeColor="text1"/>
        </w:rPr>
        <w:t xml:space="preserve"> </w:t>
      </w:r>
      <w:r w:rsidR="00CD1EB4">
        <w:rPr>
          <w:color w:val="000000" w:themeColor="text1"/>
        </w:rPr>
        <w:t>(</w:t>
      </w:r>
      <w:r w:rsidR="00CD1EB4">
        <w:rPr>
          <w:rFonts w:hint="eastAsia"/>
          <w:color w:val="000000" w:themeColor="text1"/>
        </w:rPr>
        <w:t>詳細過程如節</w:t>
      </w:r>
      <w:r w:rsidR="00CD1EB4">
        <w:rPr>
          <w:color w:val="000000" w:themeColor="text1"/>
        </w:rPr>
        <w:fldChar w:fldCharType="begin"/>
      </w:r>
      <w:r w:rsidR="00CD1EB4">
        <w:rPr>
          <w:color w:val="000000" w:themeColor="text1"/>
        </w:rPr>
        <w:instrText xml:space="preserve"> </w:instrText>
      </w:r>
      <w:r w:rsidR="00CD1EB4">
        <w:rPr>
          <w:rFonts w:hint="eastAsia"/>
          <w:color w:val="000000" w:themeColor="text1"/>
        </w:rPr>
        <w:instrText>REF _Ref151964283 \r \h</w:instrText>
      </w:r>
      <w:r w:rsidR="00CD1EB4">
        <w:rPr>
          <w:color w:val="000000" w:themeColor="text1"/>
        </w:rPr>
        <w:instrText xml:space="preserve"> </w:instrText>
      </w:r>
      <w:r w:rsidR="00CD1EB4">
        <w:rPr>
          <w:color w:val="000000" w:themeColor="text1"/>
        </w:rPr>
      </w:r>
      <w:r w:rsidR="00CD1EB4">
        <w:rPr>
          <w:color w:val="000000" w:themeColor="text1"/>
        </w:rPr>
        <w:fldChar w:fldCharType="separate"/>
      </w:r>
      <w:r w:rsidR="00127171">
        <w:rPr>
          <w:color w:val="000000" w:themeColor="text1"/>
        </w:rPr>
        <w:t>3.3</w:t>
      </w:r>
      <w:r w:rsidR="00CD1EB4">
        <w:rPr>
          <w:color w:val="000000" w:themeColor="text1"/>
        </w:rPr>
        <w:fldChar w:fldCharType="end"/>
      </w:r>
      <w:r w:rsidR="00CD1EB4">
        <w:rPr>
          <w:rFonts w:hint="eastAsia"/>
          <w:color w:val="000000" w:themeColor="text1"/>
        </w:rPr>
        <w:t>所示</w:t>
      </w:r>
      <w:r w:rsidR="00CD1EB4">
        <w:rPr>
          <w:color w:val="000000" w:themeColor="text1"/>
        </w:rPr>
        <w:t>)</w:t>
      </w:r>
      <w:r w:rsidR="00CD1EB4">
        <w:rPr>
          <w:rFonts w:hint="eastAsia"/>
          <w:color w:val="000000" w:themeColor="text1"/>
        </w:rPr>
        <w:t>，亦</w:t>
      </w:r>
      <w:r w:rsidR="00144787">
        <w:rPr>
          <w:rFonts w:hint="eastAsia"/>
        </w:rPr>
        <w:t>可作為</w:t>
      </w:r>
      <w:r w:rsidR="00144787">
        <w:rPr>
          <w:rFonts w:hint="eastAsia"/>
        </w:rPr>
        <w:t xml:space="preserve"> </w:t>
      </w:r>
      <w:r w:rsidR="00144787">
        <w:t xml:space="preserve">c-command </w:t>
      </w:r>
      <w:r w:rsidR="00144787">
        <w:rPr>
          <w:rFonts w:hint="eastAsia"/>
        </w:rPr>
        <w:t>關係檢查器的撰寫基礎</w:t>
      </w:r>
      <w:r w:rsidR="00634071">
        <w:rPr>
          <w:rFonts w:hint="eastAsia"/>
        </w:rPr>
        <w:t xml:space="preserve"> </w:t>
      </w:r>
      <w:r w:rsidR="00634071">
        <w:rPr>
          <w:color w:val="000000" w:themeColor="text1"/>
        </w:rPr>
        <w:t>(</w:t>
      </w:r>
      <w:r w:rsidR="00634071">
        <w:rPr>
          <w:rFonts w:hint="eastAsia"/>
          <w:color w:val="000000" w:themeColor="text1"/>
        </w:rPr>
        <w:t>詳細過程如節</w:t>
      </w:r>
      <w:r w:rsidR="008C601C">
        <w:rPr>
          <w:color w:val="000000" w:themeColor="text1"/>
        </w:rPr>
        <w:fldChar w:fldCharType="begin"/>
      </w:r>
      <w:r w:rsidR="008C601C">
        <w:rPr>
          <w:color w:val="000000" w:themeColor="text1"/>
        </w:rPr>
        <w:instrText xml:space="preserve"> REF _Ref151564245 \r \h </w:instrText>
      </w:r>
      <w:r w:rsidR="008C601C">
        <w:rPr>
          <w:color w:val="000000" w:themeColor="text1"/>
        </w:rPr>
      </w:r>
      <w:r w:rsidR="008C601C">
        <w:rPr>
          <w:color w:val="000000" w:themeColor="text1"/>
        </w:rPr>
        <w:fldChar w:fldCharType="separate"/>
      </w:r>
      <w:r w:rsidR="00127171">
        <w:rPr>
          <w:color w:val="000000" w:themeColor="text1"/>
        </w:rPr>
        <w:t>3.4</w:t>
      </w:r>
      <w:r w:rsidR="008C601C">
        <w:rPr>
          <w:color w:val="000000" w:themeColor="text1"/>
        </w:rPr>
        <w:fldChar w:fldCharType="end"/>
      </w:r>
      <w:r w:rsidR="00634071">
        <w:rPr>
          <w:rFonts w:hint="eastAsia"/>
          <w:color w:val="000000" w:themeColor="text1"/>
        </w:rPr>
        <w:t>所示</w:t>
      </w:r>
      <w:r w:rsidR="00634071">
        <w:rPr>
          <w:color w:val="000000" w:themeColor="text1"/>
        </w:rPr>
        <w:t>)</w:t>
      </w:r>
      <w:r w:rsidR="00144787">
        <w:rPr>
          <w:rFonts w:hint="eastAsia"/>
          <w:color w:val="000000" w:themeColor="text1"/>
        </w:rPr>
        <w:t>。</w:t>
      </w:r>
    </w:p>
    <w:p w14:paraId="3A7D4DE5" w14:textId="547AF61B" w:rsidR="00035F4E" w:rsidRDefault="00CF1CA1" w:rsidP="00F72FBE">
      <w:r>
        <w:t>深度學習教父級人物</w:t>
      </w:r>
      <w:r>
        <w:t xml:space="preserve"> Yann </w:t>
      </w:r>
      <w:proofErr w:type="spellStart"/>
      <w:r>
        <w:t>LeCun</w:t>
      </w:r>
      <w:proofErr w:type="spellEnd"/>
      <w:r>
        <w:t xml:space="preserve"> (</w:t>
      </w:r>
      <w:r>
        <w:t>卷積神經網路之父，</w:t>
      </w:r>
      <w:r>
        <w:t xml:space="preserve">2018 </w:t>
      </w:r>
      <w:r>
        <w:t>年的圖靈獎獲獎人之一，</w:t>
      </w:r>
      <w:r>
        <w:t xml:space="preserve">Meta </w:t>
      </w:r>
      <w:r>
        <w:t>首席科學家</w:t>
      </w:r>
      <w:r>
        <w:t xml:space="preserve">) </w:t>
      </w:r>
      <w:r>
        <w:t>一直以來都反對</w:t>
      </w:r>
      <w:r w:rsidR="00CA7023">
        <w:rPr>
          <w:rFonts w:hint="eastAsia"/>
        </w:rPr>
        <w:t xml:space="preserve"> </w:t>
      </w:r>
      <w:r>
        <w:t xml:space="preserve">Gary Marcus </w:t>
      </w:r>
      <w:r w:rsidR="00297C94">
        <w:rPr>
          <w:rFonts w:hint="eastAsia"/>
        </w:rPr>
        <w:t>支持生成語言學</w:t>
      </w:r>
      <w:r>
        <w:t>的論點，堅定抱持假設</w:t>
      </w:r>
      <w:r w:rsidR="00F2058A">
        <w:rPr>
          <w:rFonts w:hint="eastAsia"/>
        </w:rPr>
        <w:t xml:space="preserve"> </w:t>
      </w:r>
      <w:r w:rsidR="0013712B">
        <w:fldChar w:fldCharType="begin"/>
      </w:r>
      <w:r w:rsidR="0013712B">
        <w:instrText xml:space="preserve"> </w:instrText>
      </w:r>
      <w:r w:rsidR="0013712B">
        <w:rPr>
          <w:rFonts w:hint="eastAsia"/>
        </w:rPr>
        <w:instrText>REF _Ref151635623 \r \h</w:instrText>
      </w:r>
      <w:r w:rsidR="0013712B">
        <w:instrText xml:space="preserve"> </w:instrText>
      </w:r>
      <w:r w:rsidR="00F72FBE">
        <w:instrText xml:space="preserve"> \* MERGEFORMAT </w:instrText>
      </w:r>
      <w:r w:rsidR="0013712B">
        <w:fldChar w:fldCharType="separate"/>
      </w:r>
      <w:r w:rsidR="00127171">
        <w:t>(2</w:t>
      </w:r>
      <w:r w:rsidR="0013712B">
        <w:fldChar w:fldCharType="end"/>
      </w:r>
      <w:r>
        <w:t>)</w:t>
      </w:r>
      <w:r>
        <w:t>；有趣的是，</w:t>
      </w:r>
      <w:r>
        <w:fldChar w:fldCharType="begin"/>
      </w:r>
      <w:r>
        <w:instrText>HYPERLINK "https://www.technologyreview.com/2022/06/24/1054817/yann-lecun-bold-new-vision-future-ai-deep-learning-meta/"</w:instrText>
      </w:r>
      <w:r>
        <w:fldChar w:fldCharType="separate"/>
      </w:r>
      <w:r w:rsidRPr="00EA39E7">
        <w:rPr>
          <w:rStyle w:val="afff2"/>
          <w:color w:val="0432FF"/>
        </w:rPr>
        <w:t>LeCun (2022)</w:t>
      </w:r>
      <w:r>
        <w:rPr>
          <w:rStyle w:val="afff2"/>
          <w:color w:val="0432FF"/>
        </w:rPr>
        <w:fldChar w:fldCharType="end"/>
      </w:r>
      <w:r>
        <w:t xml:space="preserve"> </w:t>
      </w:r>
      <w:r>
        <w:t>改變了一直以來堅持的立場</w:t>
      </w:r>
      <w:r>
        <w:t xml:space="preserve"> (</w:t>
      </w:r>
      <w:hyperlink r:id="rId62" w:history="1">
        <w:r w:rsidR="000C7993" w:rsidRPr="00EA39E7">
          <w:rPr>
            <w:rStyle w:val="afff2"/>
            <w:color w:val="0432FF"/>
          </w:rPr>
          <w:t>Yann LeCun’s big bet for building intelligent machines | MIT Technology Review</w:t>
        </w:r>
      </w:hyperlink>
      <w:r>
        <w:t>)</w:t>
      </w:r>
      <w:r>
        <w:t>，提出概率論</w:t>
      </w:r>
      <w:r>
        <w:t xml:space="preserve"> (probability theory</w:t>
      </w:r>
      <w:r>
        <w:t>，即假設</w:t>
      </w:r>
      <w:r w:rsidR="009A2170">
        <w:rPr>
          <w:rFonts w:hint="eastAsia"/>
        </w:rPr>
        <w:t xml:space="preserve"> </w:t>
      </w:r>
      <w:r w:rsidR="0013712B">
        <w:fldChar w:fldCharType="begin"/>
      </w:r>
      <w:r w:rsidR="0013712B">
        <w:instrText xml:space="preserve"> </w:instrText>
      </w:r>
      <w:r w:rsidR="0013712B">
        <w:rPr>
          <w:rFonts w:hint="eastAsia"/>
        </w:rPr>
        <w:instrText>REF _Ref151635623 \r \h</w:instrText>
      </w:r>
      <w:r w:rsidR="0013712B">
        <w:instrText xml:space="preserve"> </w:instrText>
      </w:r>
      <w:r w:rsidR="00F72FBE">
        <w:instrText xml:space="preserve"> \* MERGEFORMAT </w:instrText>
      </w:r>
      <w:r w:rsidR="0013712B">
        <w:fldChar w:fldCharType="separate"/>
      </w:r>
      <w:r w:rsidR="00127171">
        <w:t>(2</w:t>
      </w:r>
      <w:r w:rsidR="0013712B">
        <w:fldChar w:fldCharType="end"/>
      </w:r>
      <w:r>
        <w:t xml:space="preserve">)) </w:t>
      </w:r>
      <w:r>
        <w:t>不應該是解釋機器學習的唯一框架，且產學界更需要重新思考目前</w:t>
      </w:r>
      <w:r>
        <w:t xml:space="preserve"> AI </w:t>
      </w:r>
      <w:r>
        <w:t>技術面臨的問題，不能只是把海量數據丟進大型類神經網路裡，就希望系統能學會所有東西；他表示類神經網路若要克服莫拉維克悖論</w:t>
      </w:r>
      <w:r>
        <w:t xml:space="preserve"> (Moravec’s paradox</w:t>
      </w:r>
      <w:r>
        <w:t>，即人類認為困難的事，電腦可以解決，但人類視為理所當然的事</w:t>
      </w:r>
      <w:r>
        <w:t xml:space="preserve"> (</w:t>
      </w:r>
      <w:r>
        <w:t>如語言能</w:t>
      </w:r>
      <w:r>
        <w:lastRenderedPageBreak/>
        <w:t>力</w:t>
      </w:r>
      <w:r>
        <w:t>)</w:t>
      </w:r>
      <w:r>
        <w:t>，電腦卻很難克服</w:t>
      </w:r>
      <w:r>
        <w:t xml:space="preserve">) </w:t>
      </w:r>
      <w:r>
        <w:t>的</w:t>
      </w:r>
      <w:r>
        <w:t xml:space="preserve"> Artificial General Intelligence (AGI)</w:t>
      </w:r>
      <w:r>
        <w:t>，必須相當程度地接受假設</w:t>
      </w:r>
      <w:r w:rsidR="009A2170">
        <w:rPr>
          <w:rFonts w:hint="eastAsia"/>
        </w:rPr>
        <w:t xml:space="preserve"> </w:t>
      </w:r>
      <w:r w:rsidR="0013712B">
        <w:fldChar w:fldCharType="begin"/>
      </w:r>
      <w:r w:rsidR="0013712B">
        <w:instrText xml:space="preserve"> REF _Ref114156926 \r \h </w:instrText>
      </w:r>
      <w:r w:rsidR="00F72FBE">
        <w:instrText xml:space="preserve"> \* MERGEFORMAT </w:instrText>
      </w:r>
      <w:r w:rsidR="0013712B">
        <w:fldChar w:fldCharType="separate"/>
      </w:r>
      <w:r w:rsidR="00127171">
        <w:t>(1</w:t>
      </w:r>
      <w:r w:rsidR="0013712B">
        <w:fldChar w:fldCharType="end"/>
      </w:r>
      <w:r>
        <w:t>) (</w:t>
      </w:r>
      <w:r>
        <w:t>即</w:t>
      </w:r>
      <w:r>
        <w:t xml:space="preserve"> </w:t>
      </w:r>
      <w:proofErr w:type="spellStart"/>
      <w:r>
        <w:t>Berent</w:t>
      </w:r>
      <w:proofErr w:type="spellEnd"/>
      <w:r>
        <w:t xml:space="preserve"> &amp; Marcus (2019) </w:t>
      </w:r>
      <w:r>
        <w:t>提出的第二條路</w:t>
      </w:r>
      <w:r>
        <w:t>)</w:t>
      </w:r>
      <w:r>
        <w:t>。這個震撼性言論象徵連</w:t>
      </w:r>
      <w:r w:rsidR="00CA7023">
        <w:rPr>
          <w:rFonts w:hint="eastAsia"/>
        </w:rPr>
        <w:t xml:space="preserve"> </w:t>
      </w:r>
      <w:r>
        <w:t>AI</w:t>
      </w:r>
      <w:r w:rsidR="00CA7023">
        <w:t xml:space="preserve"> </w:t>
      </w:r>
      <w:r>
        <w:t>領域都已經準備好進行相當程度的典範轉移</w:t>
      </w:r>
      <w:r>
        <w:t xml:space="preserve"> (paradigm shift) </w:t>
      </w:r>
      <w:r>
        <w:t>了，生成語言學界也該應勢而起，給予友善的建設性回應，付諸實行</w:t>
      </w:r>
      <w:r>
        <w:t xml:space="preserve"> </w:t>
      </w:r>
      <w:proofErr w:type="spellStart"/>
      <w:r>
        <w:t>Linzen</w:t>
      </w:r>
      <w:proofErr w:type="spellEnd"/>
      <w:r>
        <w:t xml:space="preserve"> (2019) </w:t>
      </w:r>
      <w:r>
        <w:t>陳述的生成語言學與類神經網路互惠願景。</w:t>
      </w:r>
    </w:p>
    <w:p w14:paraId="74222EBE" w14:textId="12D92D9E" w:rsidR="00035F4E" w:rsidRDefault="00CF1CA1" w:rsidP="00D76BB8">
      <w:pPr>
        <w:pStyle w:val="Web"/>
      </w:pPr>
      <w:r>
        <w:t>以上闡述的學界</w:t>
      </w:r>
      <w:r>
        <w:t>/</w:t>
      </w:r>
      <w:r>
        <w:t>產業界現況驅動著本計</w:t>
      </w:r>
      <w:r w:rsidR="00881AED">
        <w:t>劃</w:t>
      </w:r>
      <w:r>
        <w:t>的初衷、實證構想與執行細節。之所以選擇中文</w:t>
      </w:r>
      <w:r>
        <w:t xml:space="preserve"> </w:t>
      </w:r>
      <w:proofErr w:type="spellStart"/>
      <w:r>
        <w:rPr>
          <w:rStyle w:val="af4"/>
        </w:rPr>
        <w:t>wh</w:t>
      </w:r>
      <w:proofErr w:type="spellEnd"/>
      <w:r>
        <w:rPr>
          <w:rStyle w:val="af4"/>
        </w:rPr>
        <w:t xml:space="preserve"> </w:t>
      </w:r>
      <w:r>
        <w:t>詞的解讀多樣性為計</w:t>
      </w:r>
      <w:r w:rsidR="00881AED">
        <w:t>劃</w:t>
      </w:r>
      <w:r>
        <w:t>實證焦點是因為此題目象徵著中文生成語言學的起始</w:t>
      </w:r>
      <w:r>
        <w:t xml:space="preserve"> (Huang 1982; Cheng 1991; Li 1992; Tsai 1994; Lin 1996, 1998)</w:t>
      </w:r>
      <w:r>
        <w:t>，中文生成語言學踏入跨科際研究時代也</w:t>
      </w:r>
      <w:r w:rsidR="00C72362">
        <w:rPr>
          <w:rFonts w:hint="eastAsia"/>
        </w:rPr>
        <w:t>可</w:t>
      </w:r>
      <w:r>
        <w:t>以此經典題目為關鍵支點展示生成語言學的研究成果，可以實作落地成為可運作、可驗證的程式碼。在以大量語料考察驗證程式碼的過程中若發現特例或是以往未曾注意過的現象，可進一步豐富生成語言學基礎研究的主題，而實作成果亦可成為實際產業需求的工具。</w:t>
      </w:r>
    </w:p>
    <w:p w14:paraId="5C89E598" w14:textId="77777777" w:rsidR="00035F4E" w:rsidRDefault="00CF1CA1" w:rsidP="00D76BB8">
      <w:pPr>
        <w:pStyle w:val="1"/>
        <w:spacing w:line="240" w:lineRule="auto"/>
      </w:pPr>
      <w:bookmarkStart w:id="354" w:name="_Toc115971791"/>
      <w:bookmarkStart w:id="355" w:name="_Toc115971571"/>
      <w:bookmarkStart w:id="356" w:name="_Toc151636532"/>
      <w:r>
        <w:t>References</w:t>
      </w:r>
      <w:bookmarkEnd w:id="354"/>
      <w:bookmarkEnd w:id="355"/>
      <w:bookmarkEnd w:id="356"/>
    </w:p>
    <w:p w14:paraId="3139DCA0" w14:textId="77777777" w:rsidR="00035F4E" w:rsidRPr="00461BA5" w:rsidRDefault="00CF1CA1" w:rsidP="006D1CCE">
      <w:pPr>
        <w:pStyle w:val="aa"/>
        <w:rPr>
          <w:sz w:val="22"/>
          <w:szCs w:val="22"/>
        </w:rPr>
      </w:pPr>
      <w:r w:rsidRPr="00461BA5">
        <w:rPr>
          <w:sz w:val="22"/>
          <w:szCs w:val="22"/>
        </w:rPr>
        <w:t>徐嘉慧、何萬順、劉昭麟</w:t>
      </w:r>
      <w:r w:rsidRPr="00461BA5">
        <w:rPr>
          <w:sz w:val="22"/>
          <w:szCs w:val="22"/>
        </w:rPr>
        <w:t xml:space="preserve"> 2016</w:t>
      </w:r>
      <w:r w:rsidRPr="00461BA5">
        <w:rPr>
          <w:sz w:val="22"/>
          <w:szCs w:val="22"/>
        </w:rPr>
        <w:t>，「語言學門熱門及前瞻學術研究議題調查」結案報告，科技部人文社會科學研究中心</w:t>
      </w:r>
      <w:r w:rsidRPr="00461BA5">
        <w:rPr>
          <w:sz w:val="22"/>
          <w:szCs w:val="22"/>
        </w:rPr>
        <w:t xml:space="preserve"> </w:t>
      </w:r>
      <w:r w:rsidRPr="00461BA5">
        <w:rPr>
          <w:sz w:val="22"/>
          <w:szCs w:val="22"/>
          <w:lang w:val="en-US"/>
        </w:rPr>
        <w:t>(</w:t>
      </w:r>
      <w:r w:rsidRPr="00461BA5">
        <w:rPr>
          <w:sz w:val="22"/>
          <w:szCs w:val="22"/>
        </w:rPr>
        <w:t>MOST 104-2420-H-002-016-MY3-PH10406)</w:t>
      </w:r>
      <w:r w:rsidRPr="00461BA5">
        <w:rPr>
          <w:sz w:val="22"/>
          <w:szCs w:val="22"/>
        </w:rPr>
        <w:t>。</w:t>
      </w:r>
    </w:p>
    <w:p w14:paraId="401A104D" w14:textId="6A6A344F" w:rsidR="00D72F3F" w:rsidRPr="00461BA5" w:rsidRDefault="00D72F3F" w:rsidP="006D1CCE">
      <w:pPr>
        <w:pStyle w:val="aa"/>
        <w:rPr>
          <w:sz w:val="22"/>
          <w:szCs w:val="22"/>
          <w:shd w:val="clear" w:color="auto" w:fill="FEFEFE"/>
        </w:rPr>
      </w:pPr>
      <w:proofErr w:type="spellStart"/>
      <w:r w:rsidRPr="00461BA5">
        <w:rPr>
          <w:sz w:val="22"/>
          <w:szCs w:val="22"/>
          <w:shd w:val="clear" w:color="auto" w:fill="FEFEFE"/>
        </w:rPr>
        <w:t>Bender</w:t>
      </w:r>
      <w:proofErr w:type="spellEnd"/>
      <w:r w:rsidRPr="00461BA5">
        <w:rPr>
          <w:sz w:val="22"/>
          <w:szCs w:val="22"/>
          <w:shd w:val="clear" w:color="auto" w:fill="FEFEFE"/>
        </w:rPr>
        <w:t>, E</w:t>
      </w:r>
      <w:r w:rsidR="000368A5" w:rsidRPr="00461BA5">
        <w:rPr>
          <w:sz w:val="22"/>
          <w:szCs w:val="22"/>
          <w:shd w:val="clear" w:color="auto" w:fill="FEFEFE"/>
        </w:rPr>
        <w:t>.</w:t>
      </w:r>
      <w:r w:rsidRPr="00461BA5">
        <w:rPr>
          <w:sz w:val="22"/>
          <w:szCs w:val="22"/>
          <w:shd w:val="clear" w:color="auto" w:fill="FEFEFE"/>
        </w:rPr>
        <w:t xml:space="preserve"> M. &amp; </w:t>
      </w:r>
      <w:r w:rsidR="00B86285" w:rsidRPr="00461BA5">
        <w:rPr>
          <w:sz w:val="22"/>
          <w:szCs w:val="22"/>
          <w:shd w:val="clear" w:color="auto" w:fill="FEFEFE"/>
        </w:rPr>
        <w:t>A.</w:t>
      </w:r>
      <w:r w:rsidRPr="00461BA5">
        <w:rPr>
          <w:sz w:val="22"/>
          <w:szCs w:val="22"/>
          <w:shd w:val="clear" w:color="auto" w:fill="FEFEFE"/>
        </w:rPr>
        <w:t xml:space="preserve"> </w:t>
      </w:r>
      <w:proofErr w:type="spellStart"/>
      <w:r w:rsidRPr="00461BA5">
        <w:rPr>
          <w:sz w:val="22"/>
          <w:szCs w:val="22"/>
          <w:shd w:val="clear" w:color="auto" w:fill="FEFEFE"/>
        </w:rPr>
        <w:t>Koller</w:t>
      </w:r>
      <w:proofErr w:type="spellEnd"/>
      <w:r w:rsidRPr="00461BA5">
        <w:rPr>
          <w:sz w:val="22"/>
          <w:szCs w:val="22"/>
          <w:shd w:val="clear" w:color="auto" w:fill="FEFEFE"/>
        </w:rPr>
        <w:t xml:space="preserve">. 2020. </w:t>
      </w:r>
      <w:proofErr w:type="spellStart"/>
      <w:r w:rsidRPr="00461BA5">
        <w:rPr>
          <w:sz w:val="22"/>
          <w:szCs w:val="22"/>
          <w:shd w:val="clear" w:color="auto" w:fill="FEFEFE"/>
        </w:rPr>
        <w:t>Climbing</w:t>
      </w:r>
      <w:proofErr w:type="spellEnd"/>
      <w:r w:rsidRPr="00461BA5">
        <w:rPr>
          <w:sz w:val="22"/>
          <w:szCs w:val="22"/>
          <w:shd w:val="clear" w:color="auto" w:fill="FEFEFE"/>
        </w:rPr>
        <w:t xml:space="preserve"> </w:t>
      </w:r>
      <w:proofErr w:type="spellStart"/>
      <w:r w:rsidRPr="00461BA5">
        <w:rPr>
          <w:sz w:val="22"/>
          <w:szCs w:val="22"/>
          <w:shd w:val="clear" w:color="auto" w:fill="FEFEFE"/>
        </w:rPr>
        <w:t>towards</w:t>
      </w:r>
      <w:proofErr w:type="spellEnd"/>
      <w:r w:rsidRPr="00461BA5">
        <w:rPr>
          <w:sz w:val="22"/>
          <w:szCs w:val="22"/>
          <w:shd w:val="clear" w:color="auto" w:fill="FEFEFE"/>
        </w:rPr>
        <w:t xml:space="preserve"> NLU: </w:t>
      </w:r>
      <w:proofErr w:type="spellStart"/>
      <w:r w:rsidRPr="00461BA5">
        <w:rPr>
          <w:sz w:val="22"/>
          <w:szCs w:val="22"/>
          <w:shd w:val="clear" w:color="auto" w:fill="FEFEFE"/>
        </w:rPr>
        <w:t>On</w:t>
      </w:r>
      <w:proofErr w:type="spellEnd"/>
      <w:r w:rsidRPr="00461BA5">
        <w:rPr>
          <w:sz w:val="22"/>
          <w:szCs w:val="22"/>
          <w:shd w:val="clear" w:color="auto" w:fill="FEFEFE"/>
        </w:rPr>
        <w:t xml:space="preserve"> </w:t>
      </w:r>
      <w:proofErr w:type="spellStart"/>
      <w:r w:rsidRPr="00461BA5">
        <w:rPr>
          <w:sz w:val="22"/>
          <w:szCs w:val="22"/>
          <w:shd w:val="clear" w:color="auto" w:fill="FEFEFE"/>
        </w:rPr>
        <w:t>meaning</w:t>
      </w:r>
      <w:proofErr w:type="spellEnd"/>
      <w:r w:rsidRPr="00461BA5">
        <w:rPr>
          <w:sz w:val="22"/>
          <w:szCs w:val="22"/>
          <w:shd w:val="clear" w:color="auto" w:fill="FEFEFE"/>
        </w:rPr>
        <w:t xml:space="preserve">, </w:t>
      </w:r>
      <w:proofErr w:type="spellStart"/>
      <w:r w:rsidRPr="00461BA5">
        <w:rPr>
          <w:sz w:val="22"/>
          <w:szCs w:val="22"/>
          <w:shd w:val="clear" w:color="auto" w:fill="FEFEFE"/>
        </w:rPr>
        <w:t>form</w:t>
      </w:r>
      <w:proofErr w:type="spellEnd"/>
      <w:r w:rsidRPr="00461BA5">
        <w:rPr>
          <w:sz w:val="22"/>
          <w:szCs w:val="22"/>
          <w:shd w:val="clear" w:color="auto" w:fill="FEFEFE"/>
        </w:rPr>
        <w:t xml:space="preserve">, </w:t>
      </w:r>
      <w:proofErr w:type="spellStart"/>
      <w:r w:rsidRPr="00461BA5">
        <w:rPr>
          <w:sz w:val="22"/>
          <w:szCs w:val="22"/>
          <w:shd w:val="clear" w:color="auto" w:fill="FEFEFE"/>
        </w:rPr>
        <w:t>and</w:t>
      </w:r>
      <w:proofErr w:type="spellEnd"/>
      <w:r w:rsidRPr="00461BA5">
        <w:rPr>
          <w:sz w:val="22"/>
          <w:szCs w:val="22"/>
          <w:shd w:val="clear" w:color="auto" w:fill="FEFEFE"/>
        </w:rPr>
        <w:t xml:space="preserve"> </w:t>
      </w:r>
      <w:proofErr w:type="spellStart"/>
      <w:r w:rsidRPr="00461BA5">
        <w:rPr>
          <w:sz w:val="22"/>
          <w:szCs w:val="22"/>
          <w:shd w:val="clear" w:color="auto" w:fill="FEFEFE"/>
        </w:rPr>
        <w:t>understanding</w:t>
      </w:r>
      <w:proofErr w:type="spellEnd"/>
      <w:r w:rsidRPr="00461BA5">
        <w:rPr>
          <w:sz w:val="22"/>
          <w:szCs w:val="22"/>
          <w:shd w:val="clear" w:color="auto" w:fill="FEFEFE"/>
        </w:rPr>
        <w:t xml:space="preserve"> in </w:t>
      </w:r>
      <w:proofErr w:type="spellStart"/>
      <w:r w:rsidRPr="00461BA5">
        <w:rPr>
          <w:sz w:val="22"/>
          <w:szCs w:val="22"/>
          <w:shd w:val="clear" w:color="auto" w:fill="FEFEFE"/>
        </w:rPr>
        <w:t>the</w:t>
      </w:r>
      <w:proofErr w:type="spellEnd"/>
      <w:r w:rsidRPr="00461BA5">
        <w:rPr>
          <w:sz w:val="22"/>
          <w:szCs w:val="22"/>
          <w:shd w:val="clear" w:color="auto" w:fill="FEFEFE"/>
        </w:rPr>
        <w:t xml:space="preserve"> age </w:t>
      </w:r>
      <w:proofErr w:type="spellStart"/>
      <w:r w:rsidRPr="00461BA5">
        <w:rPr>
          <w:sz w:val="22"/>
          <w:szCs w:val="22"/>
          <w:shd w:val="clear" w:color="auto" w:fill="FEFEFE"/>
        </w:rPr>
        <w:t>of</w:t>
      </w:r>
      <w:proofErr w:type="spellEnd"/>
      <w:r w:rsidRPr="00461BA5">
        <w:rPr>
          <w:sz w:val="22"/>
          <w:szCs w:val="22"/>
          <w:shd w:val="clear" w:color="auto" w:fill="FEFEFE"/>
        </w:rPr>
        <w:t xml:space="preserve"> data. In </w:t>
      </w:r>
      <w:proofErr w:type="spellStart"/>
      <w:r w:rsidRPr="00461BA5">
        <w:rPr>
          <w:i/>
          <w:iCs/>
          <w:sz w:val="22"/>
          <w:szCs w:val="22"/>
          <w:shd w:val="clear" w:color="auto" w:fill="FEFEFE"/>
        </w:rPr>
        <w:t>Proceedings</w:t>
      </w:r>
      <w:proofErr w:type="spellEnd"/>
      <w:r w:rsidRPr="00461BA5">
        <w:rPr>
          <w:i/>
          <w:iCs/>
          <w:sz w:val="22"/>
          <w:szCs w:val="22"/>
          <w:shd w:val="clear" w:color="auto" w:fill="FEFEFE"/>
        </w:rPr>
        <w:t xml:space="preserve"> </w:t>
      </w:r>
      <w:proofErr w:type="spellStart"/>
      <w:r w:rsidRPr="00461BA5">
        <w:rPr>
          <w:i/>
          <w:iCs/>
          <w:sz w:val="22"/>
          <w:szCs w:val="22"/>
          <w:shd w:val="clear" w:color="auto" w:fill="FEFEFE"/>
        </w:rPr>
        <w:t>of</w:t>
      </w:r>
      <w:proofErr w:type="spellEnd"/>
      <w:r w:rsidRPr="00461BA5">
        <w:rPr>
          <w:i/>
          <w:iCs/>
          <w:sz w:val="22"/>
          <w:szCs w:val="22"/>
          <w:shd w:val="clear" w:color="auto" w:fill="FEFEFE"/>
        </w:rPr>
        <w:t xml:space="preserve"> </w:t>
      </w:r>
      <w:proofErr w:type="spellStart"/>
      <w:r w:rsidRPr="00461BA5">
        <w:rPr>
          <w:i/>
          <w:iCs/>
          <w:sz w:val="22"/>
          <w:szCs w:val="22"/>
          <w:shd w:val="clear" w:color="auto" w:fill="FEFEFE"/>
        </w:rPr>
        <w:t>the</w:t>
      </w:r>
      <w:proofErr w:type="spellEnd"/>
      <w:r w:rsidRPr="00461BA5">
        <w:rPr>
          <w:i/>
          <w:iCs/>
          <w:sz w:val="22"/>
          <w:szCs w:val="22"/>
          <w:shd w:val="clear" w:color="auto" w:fill="FEFEFE"/>
        </w:rPr>
        <w:t xml:space="preserve"> 58th Annual Meeting </w:t>
      </w:r>
      <w:proofErr w:type="spellStart"/>
      <w:r w:rsidRPr="00461BA5">
        <w:rPr>
          <w:i/>
          <w:iCs/>
          <w:sz w:val="22"/>
          <w:szCs w:val="22"/>
          <w:shd w:val="clear" w:color="auto" w:fill="FEFEFE"/>
        </w:rPr>
        <w:t>of</w:t>
      </w:r>
      <w:proofErr w:type="spellEnd"/>
      <w:r w:rsidRPr="00461BA5">
        <w:rPr>
          <w:i/>
          <w:iCs/>
          <w:sz w:val="22"/>
          <w:szCs w:val="22"/>
          <w:shd w:val="clear" w:color="auto" w:fill="FEFEFE"/>
        </w:rPr>
        <w:t xml:space="preserve"> </w:t>
      </w:r>
      <w:proofErr w:type="spellStart"/>
      <w:r w:rsidRPr="00461BA5">
        <w:rPr>
          <w:i/>
          <w:iCs/>
          <w:sz w:val="22"/>
          <w:szCs w:val="22"/>
          <w:shd w:val="clear" w:color="auto" w:fill="FEFEFE"/>
        </w:rPr>
        <w:t>the</w:t>
      </w:r>
      <w:proofErr w:type="spellEnd"/>
      <w:r w:rsidRPr="00461BA5">
        <w:rPr>
          <w:i/>
          <w:iCs/>
          <w:sz w:val="22"/>
          <w:szCs w:val="22"/>
          <w:shd w:val="clear" w:color="auto" w:fill="FEFEFE"/>
        </w:rPr>
        <w:t xml:space="preserve"> </w:t>
      </w:r>
      <w:proofErr w:type="spellStart"/>
      <w:r w:rsidRPr="00461BA5">
        <w:rPr>
          <w:i/>
          <w:iCs/>
          <w:sz w:val="22"/>
          <w:szCs w:val="22"/>
          <w:shd w:val="clear" w:color="auto" w:fill="FEFEFE"/>
        </w:rPr>
        <w:t>Association</w:t>
      </w:r>
      <w:proofErr w:type="spellEnd"/>
      <w:r w:rsidRPr="00461BA5">
        <w:rPr>
          <w:i/>
          <w:iCs/>
          <w:sz w:val="22"/>
          <w:szCs w:val="22"/>
          <w:shd w:val="clear" w:color="auto" w:fill="FEFEFE"/>
        </w:rPr>
        <w:t xml:space="preserve"> for </w:t>
      </w:r>
      <w:proofErr w:type="spellStart"/>
      <w:r w:rsidRPr="00461BA5">
        <w:rPr>
          <w:i/>
          <w:iCs/>
          <w:sz w:val="22"/>
          <w:szCs w:val="22"/>
          <w:shd w:val="clear" w:color="auto" w:fill="FEFEFE"/>
        </w:rPr>
        <w:t>Computational</w:t>
      </w:r>
      <w:proofErr w:type="spellEnd"/>
      <w:r w:rsidRPr="00461BA5">
        <w:rPr>
          <w:i/>
          <w:iCs/>
          <w:sz w:val="22"/>
          <w:szCs w:val="22"/>
          <w:shd w:val="clear" w:color="auto" w:fill="FEFEFE"/>
        </w:rPr>
        <w:t xml:space="preserve"> </w:t>
      </w:r>
      <w:proofErr w:type="spellStart"/>
      <w:r w:rsidRPr="00461BA5">
        <w:rPr>
          <w:i/>
          <w:iCs/>
          <w:sz w:val="22"/>
          <w:szCs w:val="22"/>
          <w:shd w:val="clear" w:color="auto" w:fill="FEFEFE"/>
        </w:rPr>
        <w:t>Linguistics</w:t>
      </w:r>
      <w:proofErr w:type="spellEnd"/>
      <w:r w:rsidRPr="00461BA5">
        <w:rPr>
          <w:sz w:val="22"/>
          <w:szCs w:val="22"/>
          <w:shd w:val="clear" w:color="auto" w:fill="FEFEFE"/>
        </w:rPr>
        <w:t xml:space="preserve">, 5185–5198, Online. </w:t>
      </w:r>
      <w:proofErr w:type="spellStart"/>
      <w:r w:rsidRPr="00461BA5">
        <w:rPr>
          <w:sz w:val="22"/>
          <w:szCs w:val="22"/>
          <w:shd w:val="clear" w:color="auto" w:fill="FEFEFE"/>
        </w:rPr>
        <w:t>Association</w:t>
      </w:r>
      <w:proofErr w:type="spellEnd"/>
      <w:r w:rsidRPr="00461BA5">
        <w:rPr>
          <w:sz w:val="22"/>
          <w:szCs w:val="22"/>
          <w:shd w:val="clear" w:color="auto" w:fill="FEFEFE"/>
        </w:rPr>
        <w:t xml:space="preserve"> for </w:t>
      </w:r>
      <w:proofErr w:type="spellStart"/>
      <w:r w:rsidRPr="00461BA5">
        <w:rPr>
          <w:sz w:val="22"/>
          <w:szCs w:val="22"/>
          <w:shd w:val="clear" w:color="auto" w:fill="FEFEFE"/>
        </w:rPr>
        <w:t>Computational</w:t>
      </w:r>
      <w:proofErr w:type="spellEnd"/>
      <w:r w:rsidRPr="00461BA5">
        <w:rPr>
          <w:sz w:val="22"/>
          <w:szCs w:val="22"/>
          <w:shd w:val="clear" w:color="auto" w:fill="FEFEFE"/>
        </w:rPr>
        <w:t xml:space="preserve"> </w:t>
      </w:r>
      <w:proofErr w:type="spellStart"/>
      <w:r w:rsidRPr="00461BA5">
        <w:rPr>
          <w:sz w:val="22"/>
          <w:szCs w:val="22"/>
          <w:shd w:val="clear" w:color="auto" w:fill="FEFEFE"/>
        </w:rPr>
        <w:t>Linguistics</w:t>
      </w:r>
      <w:proofErr w:type="spellEnd"/>
      <w:r w:rsidRPr="00461BA5">
        <w:rPr>
          <w:sz w:val="22"/>
          <w:szCs w:val="22"/>
          <w:shd w:val="clear" w:color="auto" w:fill="FEFEFE"/>
        </w:rPr>
        <w:t>.</w:t>
      </w:r>
    </w:p>
    <w:p w14:paraId="13D1A8E4" w14:textId="329CB009" w:rsidR="00035F4E" w:rsidRPr="00461BA5" w:rsidRDefault="00CF1CA1" w:rsidP="006D1CCE">
      <w:pPr>
        <w:pStyle w:val="aa"/>
        <w:rPr>
          <w:sz w:val="22"/>
          <w:szCs w:val="22"/>
          <w:shd w:val="clear" w:color="auto" w:fill="FEFEFE"/>
        </w:rPr>
      </w:pPr>
      <w:proofErr w:type="spellStart"/>
      <w:r w:rsidRPr="00461BA5">
        <w:rPr>
          <w:sz w:val="22"/>
          <w:szCs w:val="22"/>
          <w:shd w:val="clear" w:color="auto" w:fill="FEFEFE"/>
        </w:rPr>
        <w:t>Berent</w:t>
      </w:r>
      <w:proofErr w:type="spellEnd"/>
      <w:r w:rsidRPr="00461BA5">
        <w:rPr>
          <w:sz w:val="22"/>
          <w:szCs w:val="22"/>
          <w:shd w:val="clear" w:color="auto" w:fill="FEFEFE"/>
        </w:rPr>
        <w:t xml:space="preserve">, I., &amp; G. Marcus. 2019. No </w:t>
      </w:r>
      <w:proofErr w:type="spellStart"/>
      <w:r w:rsidRPr="00461BA5">
        <w:rPr>
          <w:sz w:val="22"/>
          <w:szCs w:val="22"/>
          <w:shd w:val="clear" w:color="auto" w:fill="FEFEFE"/>
        </w:rPr>
        <w:t>integration</w:t>
      </w:r>
      <w:proofErr w:type="spellEnd"/>
      <w:r w:rsidRPr="00461BA5">
        <w:rPr>
          <w:sz w:val="22"/>
          <w:szCs w:val="22"/>
          <w:shd w:val="clear" w:color="auto" w:fill="FEFEFE"/>
        </w:rPr>
        <w:t xml:space="preserve"> </w:t>
      </w:r>
      <w:proofErr w:type="spellStart"/>
      <w:r w:rsidRPr="00461BA5">
        <w:rPr>
          <w:sz w:val="22"/>
          <w:szCs w:val="22"/>
          <w:shd w:val="clear" w:color="auto" w:fill="FEFEFE"/>
        </w:rPr>
        <w:t>without</w:t>
      </w:r>
      <w:proofErr w:type="spellEnd"/>
      <w:r w:rsidRPr="00461BA5">
        <w:rPr>
          <w:sz w:val="22"/>
          <w:szCs w:val="22"/>
          <w:shd w:val="clear" w:color="auto" w:fill="FEFEFE"/>
        </w:rPr>
        <w:t xml:space="preserve"> </w:t>
      </w:r>
      <w:proofErr w:type="spellStart"/>
      <w:r w:rsidRPr="00461BA5">
        <w:rPr>
          <w:sz w:val="22"/>
          <w:szCs w:val="22"/>
          <w:shd w:val="clear" w:color="auto" w:fill="FEFEFE"/>
        </w:rPr>
        <w:t>structured</w:t>
      </w:r>
      <w:proofErr w:type="spellEnd"/>
      <w:r w:rsidRPr="00461BA5">
        <w:rPr>
          <w:sz w:val="22"/>
          <w:szCs w:val="22"/>
          <w:shd w:val="clear" w:color="auto" w:fill="FEFEFE"/>
        </w:rPr>
        <w:t xml:space="preserve"> </w:t>
      </w:r>
      <w:proofErr w:type="spellStart"/>
      <w:r w:rsidRPr="00461BA5">
        <w:rPr>
          <w:sz w:val="22"/>
          <w:szCs w:val="22"/>
          <w:shd w:val="clear" w:color="auto" w:fill="FEFEFE"/>
        </w:rPr>
        <w:t>representations</w:t>
      </w:r>
      <w:proofErr w:type="spellEnd"/>
      <w:r w:rsidRPr="00461BA5">
        <w:rPr>
          <w:sz w:val="22"/>
          <w:szCs w:val="22"/>
          <w:shd w:val="clear" w:color="auto" w:fill="FEFEFE"/>
        </w:rPr>
        <w:t xml:space="preserve">: Response </w:t>
      </w:r>
      <w:proofErr w:type="spellStart"/>
      <w:r w:rsidRPr="00461BA5">
        <w:rPr>
          <w:sz w:val="22"/>
          <w:szCs w:val="22"/>
          <w:shd w:val="clear" w:color="auto" w:fill="FEFEFE"/>
        </w:rPr>
        <w:t>to</w:t>
      </w:r>
      <w:proofErr w:type="spellEnd"/>
      <w:r w:rsidRPr="00461BA5">
        <w:rPr>
          <w:sz w:val="22"/>
          <w:szCs w:val="22"/>
          <w:shd w:val="clear" w:color="auto" w:fill="FEFEFE"/>
        </w:rPr>
        <w:t xml:space="preserve"> Pater. </w:t>
      </w:r>
      <w:proofErr w:type="spellStart"/>
      <w:r w:rsidRPr="00461BA5">
        <w:rPr>
          <w:i/>
          <w:iCs/>
          <w:sz w:val="22"/>
          <w:szCs w:val="22"/>
          <w:shd w:val="clear" w:color="auto" w:fill="FEFEFE"/>
        </w:rPr>
        <w:t>Language</w:t>
      </w:r>
      <w:proofErr w:type="spellEnd"/>
      <w:r w:rsidRPr="00461BA5">
        <w:rPr>
          <w:sz w:val="22"/>
          <w:szCs w:val="22"/>
          <w:shd w:val="clear" w:color="auto" w:fill="FEFEFE"/>
        </w:rPr>
        <w:t xml:space="preserve"> 95(1): e75-e86.</w:t>
      </w:r>
    </w:p>
    <w:p w14:paraId="6D48E03B" w14:textId="77777777" w:rsidR="00035F4E" w:rsidRPr="00461BA5" w:rsidRDefault="00CF1CA1" w:rsidP="006D1CCE">
      <w:pPr>
        <w:pStyle w:val="aa"/>
        <w:rPr>
          <w:sz w:val="22"/>
          <w:szCs w:val="22"/>
        </w:rPr>
      </w:pPr>
      <w:proofErr w:type="spellStart"/>
      <w:r w:rsidRPr="00461BA5">
        <w:rPr>
          <w:rFonts w:ascii="Times" w:hAnsi="Times"/>
          <w:sz w:val="22"/>
          <w:szCs w:val="22"/>
        </w:rPr>
        <w:t>Berent</w:t>
      </w:r>
      <w:proofErr w:type="spellEnd"/>
      <w:r w:rsidRPr="00461BA5">
        <w:rPr>
          <w:rFonts w:ascii="Times" w:hAnsi="Times"/>
          <w:sz w:val="22"/>
          <w:szCs w:val="22"/>
        </w:rPr>
        <w:t>, I.</w:t>
      </w:r>
      <w:r w:rsidRPr="00461BA5">
        <w:rPr>
          <w:sz w:val="22"/>
          <w:szCs w:val="22"/>
        </w:rPr>
        <w:t xml:space="preserve">, </w:t>
      </w:r>
      <w:r w:rsidRPr="00461BA5">
        <w:rPr>
          <w:rFonts w:ascii="Times" w:hAnsi="Times"/>
          <w:sz w:val="22"/>
          <w:szCs w:val="22"/>
        </w:rPr>
        <w:t>S. Pinker &amp;</w:t>
      </w:r>
      <w:r w:rsidRPr="00461BA5">
        <w:rPr>
          <w:sz w:val="22"/>
          <w:szCs w:val="22"/>
        </w:rPr>
        <w:t xml:space="preserve"> </w:t>
      </w:r>
      <w:r w:rsidRPr="00461BA5">
        <w:rPr>
          <w:rFonts w:ascii="Times" w:hAnsi="Times"/>
          <w:sz w:val="22"/>
          <w:szCs w:val="22"/>
        </w:rPr>
        <w:t xml:space="preserve">J. </w:t>
      </w:r>
      <w:proofErr w:type="spellStart"/>
      <w:r w:rsidRPr="00461BA5">
        <w:rPr>
          <w:rFonts w:ascii="Times" w:hAnsi="Times"/>
          <w:sz w:val="22"/>
          <w:szCs w:val="22"/>
        </w:rPr>
        <w:t>Shimron</w:t>
      </w:r>
      <w:proofErr w:type="spellEnd"/>
      <w:r w:rsidRPr="00461BA5">
        <w:rPr>
          <w:sz w:val="22"/>
          <w:szCs w:val="22"/>
        </w:rPr>
        <w:t xml:space="preserve">. 1999. Default nominal </w:t>
      </w:r>
      <w:proofErr w:type="spellStart"/>
      <w:r w:rsidRPr="00461BA5">
        <w:rPr>
          <w:sz w:val="22"/>
          <w:szCs w:val="22"/>
        </w:rPr>
        <w:t>inflection</w:t>
      </w:r>
      <w:proofErr w:type="spellEnd"/>
      <w:r w:rsidRPr="00461BA5">
        <w:rPr>
          <w:sz w:val="22"/>
          <w:szCs w:val="22"/>
        </w:rPr>
        <w:t xml:space="preserve"> in </w:t>
      </w:r>
      <w:proofErr w:type="spellStart"/>
      <w:r w:rsidRPr="00461BA5">
        <w:rPr>
          <w:sz w:val="22"/>
          <w:szCs w:val="22"/>
        </w:rPr>
        <w:t>Hebrew</w:t>
      </w:r>
      <w:proofErr w:type="spellEnd"/>
      <w:r w:rsidRPr="00461BA5">
        <w:rPr>
          <w:sz w:val="22"/>
          <w:szCs w:val="22"/>
        </w:rPr>
        <w:t xml:space="preserve">: </w:t>
      </w:r>
      <w:proofErr w:type="spellStart"/>
      <w:r w:rsidRPr="00461BA5">
        <w:rPr>
          <w:sz w:val="22"/>
          <w:szCs w:val="22"/>
        </w:rPr>
        <w:t>Evidence</w:t>
      </w:r>
      <w:proofErr w:type="spellEnd"/>
      <w:r w:rsidRPr="00461BA5">
        <w:rPr>
          <w:sz w:val="22"/>
          <w:szCs w:val="22"/>
        </w:rPr>
        <w:t xml:space="preserve"> for mental </w:t>
      </w:r>
      <w:proofErr w:type="spellStart"/>
      <w:r w:rsidRPr="00461BA5">
        <w:rPr>
          <w:sz w:val="22"/>
          <w:szCs w:val="22"/>
        </w:rPr>
        <w:t>variables</w:t>
      </w:r>
      <w:proofErr w:type="spellEnd"/>
      <w:r w:rsidRPr="00461BA5">
        <w:rPr>
          <w:sz w:val="22"/>
          <w:szCs w:val="22"/>
        </w:rPr>
        <w:t xml:space="preserve">. </w:t>
      </w:r>
      <w:proofErr w:type="spellStart"/>
      <w:r w:rsidRPr="00461BA5">
        <w:rPr>
          <w:rFonts w:ascii="TimesNewRomanPS" w:hAnsi="TimesNewRomanPS"/>
          <w:i/>
          <w:iCs/>
          <w:sz w:val="22"/>
          <w:szCs w:val="22"/>
        </w:rPr>
        <w:t>Cognition</w:t>
      </w:r>
      <w:proofErr w:type="spellEnd"/>
      <w:r w:rsidRPr="00461BA5">
        <w:rPr>
          <w:rFonts w:ascii="TimesNewRomanPS" w:hAnsi="TimesNewRomanPS"/>
          <w:i/>
          <w:iCs/>
          <w:sz w:val="22"/>
          <w:szCs w:val="22"/>
        </w:rPr>
        <w:t xml:space="preserve"> </w:t>
      </w:r>
      <w:r w:rsidRPr="00461BA5">
        <w:rPr>
          <w:sz w:val="22"/>
          <w:szCs w:val="22"/>
        </w:rPr>
        <w:t>72: 1–44.</w:t>
      </w:r>
    </w:p>
    <w:p w14:paraId="09840157" w14:textId="7CB4072E" w:rsidR="006022E3" w:rsidRPr="00461BA5" w:rsidRDefault="006022E3" w:rsidP="006D1CCE">
      <w:pPr>
        <w:pStyle w:val="aa"/>
        <w:rPr>
          <w:sz w:val="22"/>
          <w:szCs w:val="22"/>
        </w:rPr>
      </w:pPr>
      <w:r w:rsidRPr="00461BA5">
        <w:rPr>
          <w:sz w:val="22"/>
          <w:szCs w:val="22"/>
        </w:rPr>
        <w:t xml:space="preserve">Bloomfield, </w:t>
      </w:r>
      <w:r w:rsidR="006F04E6" w:rsidRPr="00461BA5">
        <w:rPr>
          <w:sz w:val="22"/>
          <w:szCs w:val="22"/>
        </w:rPr>
        <w:t>L</w:t>
      </w:r>
      <w:r w:rsidRPr="00461BA5">
        <w:rPr>
          <w:sz w:val="22"/>
          <w:szCs w:val="22"/>
        </w:rPr>
        <w:t xml:space="preserve">. 1939. </w:t>
      </w:r>
      <w:proofErr w:type="spellStart"/>
      <w:r w:rsidRPr="00461BA5">
        <w:rPr>
          <w:i/>
          <w:iCs/>
          <w:sz w:val="22"/>
          <w:szCs w:val="22"/>
        </w:rPr>
        <w:t>Linguistic</w:t>
      </w:r>
      <w:proofErr w:type="spellEnd"/>
      <w:r w:rsidRPr="00461BA5">
        <w:rPr>
          <w:i/>
          <w:iCs/>
          <w:sz w:val="22"/>
          <w:szCs w:val="22"/>
        </w:rPr>
        <w:t xml:space="preserve"> </w:t>
      </w:r>
      <w:proofErr w:type="spellStart"/>
      <w:r w:rsidR="00CF17DD" w:rsidRPr="00461BA5">
        <w:rPr>
          <w:i/>
          <w:iCs/>
          <w:sz w:val="22"/>
          <w:szCs w:val="22"/>
        </w:rPr>
        <w:t>A</w:t>
      </w:r>
      <w:r w:rsidRPr="00461BA5">
        <w:rPr>
          <w:i/>
          <w:iCs/>
          <w:sz w:val="22"/>
          <w:szCs w:val="22"/>
        </w:rPr>
        <w:t>spects</w:t>
      </w:r>
      <w:proofErr w:type="spellEnd"/>
      <w:r w:rsidRPr="00461BA5">
        <w:rPr>
          <w:i/>
          <w:iCs/>
          <w:sz w:val="22"/>
          <w:szCs w:val="22"/>
        </w:rPr>
        <w:t xml:space="preserve"> </w:t>
      </w:r>
      <w:proofErr w:type="spellStart"/>
      <w:r w:rsidRPr="00461BA5">
        <w:rPr>
          <w:i/>
          <w:iCs/>
          <w:sz w:val="22"/>
          <w:szCs w:val="22"/>
        </w:rPr>
        <w:t>of</w:t>
      </w:r>
      <w:proofErr w:type="spellEnd"/>
      <w:r w:rsidRPr="00461BA5">
        <w:rPr>
          <w:i/>
          <w:iCs/>
          <w:sz w:val="22"/>
          <w:szCs w:val="22"/>
        </w:rPr>
        <w:t xml:space="preserve"> </w:t>
      </w:r>
      <w:r w:rsidR="00CF17DD" w:rsidRPr="00461BA5">
        <w:rPr>
          <w:i/>
          <w:iCs/>
          <w:sz w:val="22"/>
          <w:szCs w:val="22"/>
        </w:rPr>
        <w:t>S</w:t>
      </w:r>
      <w:r w:rsidRPr="00461BA5">
        <w:rPr>
          <w:i/>
          <w:iCs/>
          <w:sz w:val="22"/>
          <w:szCs w:val="22"/>
        </w:rPr>
        <w:t>cience</w:t>
      </w:r>
      <w:r w:rsidRPr="00461BA5">
        <w:rPr>
          <w:sz w:val="22"/>
          <w:szCs w:val="22"/>
        </w:rPr>
        <w:t xml:space="preserve">. Chicago: </w:t>
      </w:r>
      <w:proofErr w:type="spellStart"/>
      <w:r w:rsidRPr="00461BA5">
        <w:rPr>
          <w:sz w:val="22"/>
          <w:szCs w:val="22"/>
        </w:rPr>
        <w:t>University</w:t>
      </w:r>
      <w:proofErr w:type="spellEnd"/>
      <w:r w:rsidRPr="00461BA5">
        <w:rPr>
          <w:sz w:val="22"/>
          <w:szCs w:val="22"/>
        </w:rPr>
        <w:t xml:space="preserve"> </w:t>
      </w:r>
      <w:proofErr w:type="spellStart"/>
      <w:r w:rsidRPr="00461BA5">
        <w:rPr>
          <w:sz w:val="22"/>
          <w:szCs w:val="22"/>
        </w:rPr>
        <w:t>of</w:t>
      </w:r>
      <w:proofErr w:type="spellEnd"/>
      <w:r w:rsidRPr="00461BA5">
        <w:rPr>
          <w:sz w:val="22"/>
          <w:szCs w:val="22"/>
        </w:rPr>
        <w:t xml:space="preserve"> Chicago Press.</w:t>
      </w:r>
    </w:p>
    <w:p w14:paraId="1FCF3A7C" w14:textId="77777777" w:rsidR="00035F4E" w:rsidRPr="00461BA5" w:rsidRDefault="00CF1CA1" w:rsidP="006D1CCE">
      <w:pPr>
        <w:pStyle w:val="aa"/>
        <w:rPr>
          <w:rFonts w:ascii="新細明體" w:hAnsi="新細明體"/>
          <w:sz w:val="22"/>
          <w:szCs w:val="22"/>
        </w:rPr>
      </w:pPr>
      <w:proofErr w:type="spellStart"/>
      <w:r w:rsidRPr="00461BA5">
        <w:rPr>
          <w:rFonts w:ascii="Times" w:hAnsi="Times"/>
          <w:sz w:val="22"/>
          <w:szCs w:val="22"/>
        </w:rPr>
        <w:t>Bybee</w:t>
      </w:r>
      <w:proofErr w:type="spellEnd"/>
      <w:r w:rsidRPr="00461BA5">
        <w:rPr>
          <w:rFonts w:ascii="Times" w:hAnsi="Times"/>
          <w:sz w:val="22"/>
          <w:szCs w:val="22"/>
        </w:rPr>
        <w:t>, J &amp;</w:t>
      </w:r>
      <w:r w:rsidRPr="00461BA5">
        <w:rPr>
          <w:sz w:val="22"/>
          <w:szCs w:val="22"/>
        </w:rPr>
        <w:t xml:space="preserve"> </w:t>
      </w:r>
      <w:r w:rsidRPr="00461BA5">
        <w:rPr>
          <w:rFonts w:ascii="Times" w:hAnsi="Times"/>
          <w:sz w:val="22"/>
          <w:szCs w:val="22"/>
        </w:rPr>
        <w:t xml:space="preserve">James L. </w:t>
      </w:r>
      <w:proofErr w:type="spellStart"/>
      <w:r w:rsidRPr="00461BA5">
        <w:rPr>
          <w:rFonts w:ascii="Times" w:hAnsi="Times"/>
          <w:sz w:val="22"/>
          <w:szCs w:val="22"/>
        </w:rPr>
        <w:t>McClelland</w:t>
      </w:r>
      <w:proofErr w:type="spellEnd"/>
      <w:r w:rsidRPr="00461BA5">
        <w:rPr>
          <w:sz w:val="22"/>
          <w:szCs w:val="22"/>
        </w:rPr>
        <w:t xml:space="preserve">. 2005. </w:t>
      </w:r>
      <w:proofErr w:type="spellStart"/>
      <w:r w:rsidRPr="00461BA5">
        <w:rPr>
          <w:sz w:val="22"/>
          <w:szCs w:val="22"/>
        </w:rPr>
        <w:t>Alternatives</w:t>
      </w:r>
      <w:proofErr w:type="spellEnd"/>
      <w:r w:rsidRPr="00461BA5">
        <w:rPr>
          <w:sz w:val="22"/>
          <w:szCs w:val="22"/>
        </w:rPr>
        <w:t xml:space="preserve"> </w:t>
      </w:r>
      <w:proofErr w:type="spellStart"/>
      <w:r w:rsidRPr="00461BA5">
        <w:rPr>
          <w:sz w:val="22"/>
          <w:szCs w:val="22"/>
        </w:rPr>
        <w:t>to</w:t>
      </w:r>
      <w:proofErr w:type="spellEnd"/>
      <w:r w:rsidRPr="00461BA5">
        <w:rPr>
          <w:sz w:val="22"/>
          <w:szCs w:val="22"/>
        </w:rPr>
        <w:t xml:space="preserve"> </w:t>
      </w:r>
      <w:proofErr w:type="spellStart"/>
      <w:r w:rsidRPr="00461BA5">
        <w:rPr>
          <w:sz w:val="22"/>
          <w:szCs w:val="22"/>
        </w:rPr>
        <w:t>the</w:t>
      </w:r>
      <w:proofErr w:type="spellEnd"/>
      <w:r w:rsidRPr="00461BA5">
        <w:rPr>
          <w:sz w:val="22"/>
          <w:szCs w:val="22"/>
        </w:rPr>
        <w:t xml:space="preserve"> </w:t>
      </w:r>
      <w:proofErr w:type="spellStart"/>
      <w:r w:rsidRPr="00461BA5">
        <w:rPr>
          <w:sz w:val="22"/>
          <w:szCs w:val="22"/>
        </w:rPr>
        <w:t>combinatorial</w:t>
      </w:r>
      <w:proofErr w:type="spellEnd"/>
      <w:r w:rsidRPr="00461BA5">
        <w:rPr>
          <w:sz w:val="22"/>
          <w:szCs w:val="22"/>
        </w:rPr>
        <w:t xml:space="preserve"> </w:t>
      </w:r>
      <w:proofErr w:type="spellStart"/>
      <w:r w:rsidRPr="00461BA5">
        <w:rPr>
          <w:sz w:val="22"/>
          <w:szCs w:val="22"/>
        </w:rPr>
        <w:t>paradigm</w:t>
      </w:r>
      <w:proofErr w:type="spellEnd"/>
      <w:r w:rsidRPr="00461BA5">
        <w:rPr>
          <w:sz w:val="22"/>
          <w:szCs w:val="22"/>
        </w:rPr>
        <w:t xml:space="preserve"> </w:t>
      </w:r>
      <w:proofErr w:type="spellStart"/>
      <w:r w:rsidRPr="00461BA5">
        <w:rPr>
          <w:sz w:val="22"/>
          <w:szCs w:val="22"/>
        </w:rPr>
        <w:t>of</w:t>
      </w:r>
      <w:proofErr w:type="spellEnd"/>
      <w:r w:rsidRPr="00461BA5">
        <w:rPr>
          <w:sz w:val="22"/>
          <w:szCs w:val="22"/>
        </w:rPr>
        <w:t xml:space="preserve"> </w:t>
      </w:r>
      <w:proofErr w:type="spellStart"/>
      <w:r w:rsidRPr="00461BA5">
        <w:rPr>
          <w:sz w:val="22"/>
          <w:szCs w:val="22"/>
        </w:rPr>
        <w:t>linguistic</w:t>
      </w:r>
      <w:proofErr w:type="spellEnd"/>
      <w:r w:rsidRPr="00461BA5">
        <w:rPr>
          <w:sz w:val="22"/>
          <w:szCs w:val="22"/>
        </w:rPr>
        <w:t xml:space="preserve"> </w:t>
      </w:r>
      <w:proofErr w:type="spellStart"/>
      <w:r w:rsidRPr="00461BA5">
        <w:rPr>
          <w:sz w:val="22"/>
          <w:szCs w:val="22"/>
        </w:rPr>
        <w:t>theory</w:t>
      </w:r>
      <w:proofErr w:type="spellEnd"/>
      <w:r w:rsidRPr="00461BA5">
        <w:rPr>
          <w:sz w:val="22"/>
          <w:szCs w:val="22"/>
        </w:rPr>
        <w:t xml:space="preserve"> </w:t>
      </w:r>
      <w:proofErr w:type="spellStart"/>
      <w:r w:rsidRPr="00461BA5">
        <w:rPr>
          <w:sz w:val="22"/>
          <w:szCs w:val="22"/>
        </w:rPr>
        <w:t>based</w:t>
      </w:r>
      <w:proofErr w:type="spellEnd"/>
      <w:r w:rsidRPr="00461BA5">
        <w:rPr>
          <w:sz w:val="22"/>
          <w:szCs w:val="22"/>
        </w:rPr>
        <w:t xml:space="preserve"> </w:t>
      </w:r>
      <w:proofErr w:type="spellStart"/>
      <w:r w:rsidRPr="00461BA5">
        <w:rPr>
          <w:sz w:val="22"/>
          <w:szCs w:val="22"/>
        </w:rPr>
        <w:t>on</w:t>
      </w:r>
      <w:proofErr w:type="spellEnd"/>
      <w:r w:rsidRPr="00461BA5">
        <w:rPr>
          <w:sz w:val="22"/>
          <w:szCs w:val="22"/>
        </w:rPr>
        <w:t xml:space="preserve"> </w:t>
      </w:r>
      <w:proofErr w:type="spellStart"/>
      <w:r w:rsidRPr="00461BA5">
        <w:rPr>
          <w:sz w:val="22"/>
          <w:szCs w:val="22"/>
        </w:rPr>
        <w:t>domain</w:t>
      </w:r>
      <w:proofErr w:type="spellEnd"/>
      <w:r w:rsidRPr="00461BA5">
        <w:rPr>
          <w:sz w:val="22"/>
          <w:szCs w:val="22"/>
        </w:rPr>
        <w:t xml:space="preserve"> general </w:t>
      </w:r>
      <w:proofErr w:type="spellStart"/>
      <w:r w:rsidRPr="00461BA5">
        <w:rPr>
          <w:sz w:val="22"/>
          <w:szCs w:val="22"/>
        </w:rPr>
        <w:t>principles</w:t>
      </w:r>
      <w:proofErr w:type="spellEnd"/>
      <w:r w:rsidRPr="00461BA5">
        <w:rPr>
          <w:sz w:val="22"/>
          <w:szCs w:val="22"/>
        </w:rPr>
        <w:t xml:space="preserve"> </w:t>
      </w:r>
      <w:proofErr w:type="spellStart"/>
      <w:r w:rsidRPr="00461BA5">
        <w:rPr>
          <w:sz w:val="22"/>
          <w:szCs w:val="22"/>
        </w:rPr>
        <w:t>of</w:t>
      </w:r>
      <w:proofErr w:type="spellEnd"/>
      <w:r w:rsidRPr="00461BA5">
        <w:rPr>
          <w:sz w:val="22"/>
          <w:szCs w:val="22"/>
        </w:rPr>
        <w:t xml:space="preserve"> </w:t>
      </w:r>
      <w:proofErr w:type="spellStart"/>
      <w:r w:rsidRPr="00461BA5">
        <w:rPr>
          <w:sz w:val="22"/>
          <w:szCs w:val="22"/>
        </w:rPr>
        <w:t>human</w:t>
      </w:r>
      <w:proofErr w:type="spellEnd"/>
      <w:r w:rsidRPr="00461BA5">
        <w:rPr>
          <w:sz w:val="22"/>
          <w:szCs w:val="22"/>
        </w:rPr>
        <w:t xml:space="preserve"> </w:t>
      </w:r>
      <w:proofErr w:type="spellStart"/>
      <w:r w:rsidRPr="00461BA5">
        <w:rPr>
          <w:sz w:val="22"/>
          <w:szCs w:val="22"/>
        </w:rPr>
        <w:t>cognition</w:t>
      </w:r>
      <w:proofErr w:type="spellEnd"/>
      <w:r w:rsidRPr="00461BA5">
        <w:rPr>
          <w:sz w:val="22"/>
          <w:szCs w:val="22"/>
        </w:rPr>
        <w:t xml:space="preserve">. </w:t>
      </w:r>
      <w:r w:rsidRPr="00461BA5">
        <w:rPr>
          <w:rFonts w:ascii="TimesNewRomanPS" w:hAnsi="TimesNewRomanPS"/>
          <w:i/>
          <w:iCs/>
          <w:sz w:val="22"/>
          <w:szCs w:val="22"/>
        </w:rPr>
        <w:t xml:space="preserve">The </w:t>
      </w:r>
      <w:proofErr w:type="spellStart"/>
      <w:r w:rsidRPr="00461BA5">
        <w:rPr>
          <w:rFonts w:ascii="TimesNewRomanPS" w:hAnsi="TimesNewRomanPS"/>
          <w:i/>
          <w:iCs/>
          <w:sz w:val="22"/>
          <w:szCs w:val="22"/>
        </w:rPr>
        <w:t>Linguistic</w:t>
      </w:r>
      <w:proofErr w:type="spellEnd"/>
      <w:r w:rsidRPr="00461BA5">
        <w:rPr>
          <w:rFonts w:ascii="TimesNewRomanPS" w:hAnsi="TimesNewRomanPS"/>
          <w:i/>
          <w:iCs/>
          <w:sz w:val="22"/>
          <w:szCs w:val="22"/>
        </w:rPr>
        <w:t xml:space="preserve"> Review </w:t>
      </w:r>
      <w:r w:rsidRPr="00461BA5">
        <w:rPr>
          <w:sz w:val="22"/>
          <w:szCs w:val="22"/>
        </w:rPr>
        <w:t>22: 381–410.</w:t>
      </w:r>
    </w:p>
    <w:p w14:paraId="6C03750B" w14:textId="3EB438A5" w:rsidR="00035F4E" w:rsidRPr="00461BA5" w:rsidRDefault="00CF1CA1" w:rsidP="006D1CCE">
      <w:pPr>
        <w:pStyle w:val="aa"/>
        <w:rPr>
          <w:sz w:val="22"/>
          <w:szCs w:val="22"/>
        </w:rPr>
      </w:pPr>
      <w:proofErr w:type="spellStart"/>
      <w:r w:rsidRPr="00461BA5">
        <w:rPr>
          <w:sz w:val="22"/>
          <w:szCs w:val="22"/>
        </w:rPr>
        <w:t>Cheng</w:t>
      </w:r>
      <w:proofErr w:type="spellEnd"/>
      <w:r w:rsidRPr="00461BA5">
        <w:rPr>
          <w:sz w:val="22"/>
          <w:szCs w:val="22"/>
        </w:rPr>
        <w:t>, L. L.-S. 1991.</w:t>
      </w:r>
      <w:r w:rsidRPr="00461BA5">
        <w:rPr>
          <w:i/>
          <w:iCs/>
          <w:sz w:val="22"/>
          <w:szCs w:val="22"/>
        </w:rPr>
        <w:t xml:space="preserve"> </w:t>
      </w:r>
      <w:proofErr w:type="spellStart"/>
      <w:r w:rsidRPr="00461BA5">
        <w:rPr>
          <w:i/>
          <w:iCs/>
          <w:sz w:val="22"/>
          <w:szCs w:val="22"/>
        </w:rPr>
        <w:t>On</w:t>
      </w:r>
      <w:proofErr w:type="spellEnd"/>
      <w:r w:rsidRPr="00461BA5">
        <w:rPr>
          <w:i/>
          <w:iCs/>
          <w:sz w:val="22"/>
          <w:szCs w:val="22"/>
        </w:rPr>
        <w:t xml:space="preserve"> </w:t>
      </w:r>
      <w:proofErr w:type="spellStart"/>
      <w:r w:rsidRPr="00461BA5">
        <w:rPr>
          <w:i/>
          <w:iCs/>
          <w:sz w:val="22"/>
          <w:szCs w:val="22"/>
        </w:rPr>
        <w:t>the</w:t>
      </w:r>
      <w:proofErr w:type="spellEnd"/>
      <w:r w:rsidRPr="00461BA5">
        <w:rPr>
          <w:i/>
          <w:iCs/>
          <w:sz w:val="22"/>
          <w:szCs w:val="22"/>
        </w:rPr>
        <w:t xml:space="preserve"> </w:t>
      </w:r>
      <w:proofErr w:type="spellStart"/>
      <w:r w:rsidRPr="00461BA5">
        <w:rPr>
          <w:i/>
          <w:iCs/>
          <w:sz w:val="22"/>
          <w:szCs w:val="22"/>
        </w:rPr>
        <w:t>Typology</w:t>
      </w:r>
      <w:proofErr w:type="spellEnd"/>
      <w:r w:rsidRPr="00461BA5">
        <w:rPr>
          <w:i/>
          <w:iCs/>
          <w:sz w:val="22"/>
          <w:szCs w:val="22"/>
        </w:rPr>
        <w:t xml:space="preserve"> </w:t>
      </w:r>
      <w:proofErr w:type="spellStart"/>
      <w:r w:rsidRPr="00461BA5">
        <w:rPr>
          <w:i/>
          <w:iCs/>
          <w:sz w:val="22"/>
          <w:szCs w:val="22"/>
        </w:rPr>
        <w:t>of</w:t>
      </w:r>
      <w:proofErr w:type="spellEnd"/>
      <w:r w:rsidRPr="00461BA5">
        <w:rPr>
          <w:i/>
          <w:iCs/>
          <w:sz w:val="22"/>
          <w:szCs w:val="22"/>
        </w:rPr>
        <w:t xml:space="preserve"> Wh-</w:t>
      </w:r>
      <w:proofErr w:type="spellStart"/>
      <w:r w:rsidRPr="00461BA5">
        <w:rPr>
          <w:i/>
          <w:iCs/>
          <w:sz w:val="22"/>
          <w:szCs w:val="22"/>
        </w:rPr>
        <w:t>questions</w:t>
      </w:r>
      <w:proofErr w:type="spellEnd"/>
      <w:r w:rsidRPr="00461BA5">
        <w:rPr>
          <w:sz w:val="22"/>
          <w:szCs w:val="22"/>
        </w:rPr>
        <w:t xml:space="preserve">. </w:t>
      </w:r>
      <w:proofErr w:type="spellStart"/>
      <w:r w:rsidRPr="00461BA5">
        <w:rPr>
          <w:sz w:val="22"/>
          <w:szCs w:val="22"/>
        </w:rPr>
        <w:t>Doctoral</w:t>
      </w:r>
      <w:proofErr w:type="spellEnd"/>
      <w:r w:rsidRPr="00461BA5">
        <w:rPr>
          <w:sz w:val="22"/>
          <w:szCs w:val="22"/>
        </w:rPr>
        <w:t xml:space="preserve"> </w:t>
      </w:r>
      <w:proofErr w:type="spellStart"/>
      <w:r w:rsidRPr="00461BA5">
        <w:rPr>
          <w:sz w:val="22"/>
          <w:szCs w:val="22"/>
        </w:rPr>
        <w:t>Dissertation</w:t>
      </w:r>
      <w:proofErr w:type="spellEnd"/>
      <w:r w:rsidRPr="00461BA5">
        <w:rPr>
          <w:sz w:val="22"/>
          <w:szCs w:val="22"/>
        </w:rPr>
        <w:t>. MIT, Cambridge, MA (</w:t>
      </w:r>
      <w:proofErr w:type="spellStart"/>
      <w:r w:rsidRPr="00461BA5">
        <w:rPr>
          <w:sz w:val="22"/>
          <w:szCs w:val="22"/>
        </w:rPr>
        <w:t>published</w:t>
      </w:r>
      <w:proofErr w:type="spellEnd"/>
      <w:r w:rsidRPr="00461BA5">
        <w:rPr>
          <w:sz w:val="22"/>
          <w:szCs w:val="22"/>
        </w:rPr>
        <w:t xml:space="preserve"> </w:t>
      </w:r>
      <w:proofErr w:type="spellStart"/>
      <w:r w:rsidRPr="00461BA5">
        <w:rPr>
          <w:sz w:val="22"/>
          <w:szCs w:val="22"/>
        </w:rPr>
        <w:t>by</w:t>
      </w:r>
      <w:proofErr w:type="spellEnd"/>
      <w:r w:rsidRPr="00461BA5">
        <w:rPr>
          <w:sz w:val="22"/>
          <w:szCs w:val="22"/>
        </w:rPr>
        <w:t xml:space="preserve"> Garland, New York, 1997).</w:t>
      </w:r>
    </w:p>
    <w:p w14:paraId="5BAE2A92" w14:textId="77777777" w:rsidR="00035F4E" w:rsidRPr="00461BA5" w:rsidRDefault="00CF1CA1" w:rsidP="006D1CCE">
      <w:pPr>
        <w:pStyle w:val="aa"/>
        <w:rPr>
          <w:sz w:val="22"/>
          <w:szCs w:val="22"/>
        </w:rPr>
      </w:pPr>
      <w:proofErr w:type="spellStart"/>
      <w:r w:rsidRPr="00461BA5">
        <w:rPr>
          <w:sz w:val="22"/>
          <w:szCs w:val="22"/>
        </w:rPr>
        <w:t>Cheng</w:t>
      </w:r>
      <w:proofErr w:type="spellEnd"/>
      <w:r w:rsidRPr="00461BA5">
        <w:rPr>
          <w:sz w:val="22"/>
          <w:szCs w:val="22"/>
        </w:rPr>
        <w:t xml:space="preserve">, L. L.-S. 1995. </w:t>
      </w:r>
      <w:proofErr w:type="spellStart"/>
      <w:r w:rsidRPr="00461BA5">
        <w:rPr>
          <w:sz w:val="22"/>
          <w:szCs w:val="22"/>
        </w:rPr>
        <w:t>On</w:t>
      </w:r>
      <w:proofErr w:type="spellEnd"/>
      <w:r w:rsidRPr="00461BA5">
        <w:rPr>
          <w:sz w:val="22"/>
          <w:szCs w:val="22"/>
        </w:rPr>
        <w:t xml:space="preserve"> </w:t>
      </w:r>
      <w:r w:rsidRPr="00461BA5">
        <w:rPr>
          <w:i/>
          <w:iCs/>
          <w:sz w:val="22"/>
          <w:szCs w:val="22"/>
        </w:rPr>
        <w:t>dou</w:t>
      </w:r>
      <w:r w:rsidRPr="00461BA5">
        <w:rPr>
          <w:sz w:val="22"/>
          <w:szCs w:val="22"/>
        </w:rPr>
        <w:t>-</w:t>
      </w:r>
      <w:proofErr w:type="spellStart"/>
      <w:r w:rsidRPr="00461BA5">
        <w:rPr>
          <w:sz w:val="22"/>
          <w:szCs w:val="22"/>
        </w:rPr>
        <w:t>quantification</w:t>
      </w:r>
      <w:proofErr w:type="spellEnd"/>
      <w:r w:rsidRPr="00461BA5">
        <w:rPr>
          <w:sz w:val="22"/>
          <w:szCs w:val="22"/>
        </w:rPr>
        <w:t xml:space="preserve">. </w:t>
      </w:r>
      <w:proofErr w:type="spellStart"/>
      <w:r w:rsidRPr="00461BA5">
        <w:rPr>
          <w:i/>
          <w:iCs/>
          <w:sz w:val="22"/>
          <w:szCs w:val="22"/>
        </w:rPr>
        <w:t>Journal</w:t>
      </w:r>
      <w:proofErr w:type="spellEnd"/>
      <w:r w:rsidRPr="00461BA5">
        <w:rPr>
          <w:i/>
          <w:iCs/>
          <w:sz w:val="22"/>
          <w:szCs w:val="22"/>
        </w:rPr>
        <w:t xml:space="preserve"> </w:t>
      </w:r>
      <w:proofErr w:type="spellStart"/>
      <w:r w:rsidRPr="00461BA5">
        <w:rPr>
          <w:i/>
          <w:iCs/>
          <w:sz w:val="22"/>
          <w:szCs w:val="22"/>
        </w:rPr>
        <w:t>of</w:t>
      </w:r>
      <w:proofErr w:type="spellEnd"/>
      <w:r w:rsidRPr="00461BA5">
        <w:rPr>
          <w:i/>
          <w:iCs/>
          <w:sz w:val="22"/>
          <w:szCs w:val="22"/>
        </w:rPr>
        <w:t xml:space="preserve"> East </w:t>
      </w:r>
      <w:proofErr w:type="spellStart"/>
      <w:r w:rsidRPr="00461BA5">
        <w:rPr>
          <w:i/>
          <w:iCs/>
          <w:sz w:val="22"/>
          <w:szCs w:val="22"/>
        </w:rPr>
        <w:t>Asian</w:t>
      </w:r>
      <w:proofErr w:type="spellEnd"/>
      <w:r w:rsidRPr="00461BA5">
        <w:rPr>
          <w:i/>
          <w:iCs/>
          <w:sz w:val="22"/>
          <w:szCs w:val="22"/>
        </w:rPr>
        <w:t xml:space="preserve"> </w:t>
      </w:r>
      <w:proofErr w:type="spellStart"/>
      <w:r w:rsidRPr="00461BA5">
        <w:rPr>
          <w:i/>
          <w:iCs/>
          <w:sz w:val="22"/>
          <w:szCs w:val="22"/>
        </w:rPr>
        <w:t>Linguistics</w:t>
      </w:r>
      <w:proofErr w:type="spellEnd"/>
      <w:r w:rsidRPr="00461BA5">
        <w:rPr>
          <w:i/>
          <w:iCs/>
          <w:sz w:val="22"/>
          <w:szCs w:val="22"/>
        </w:rPr>
        <w:t xml:space="preserve"> </w:t>
      </w:r>
      <w:r w:rsidRPr="00461BA5">
        <w:rPr>
          <w:sz w:val="22"/>
          <w:szCs w:val="22"/>
        </w:rPr>
        <w:t>4: 197–234.</w:t>
      </w:r>
    </w:p>
    <w:p w14:paraId="43A3FB61" w14:textId="0E05797D" w:rsidR="00035F4E" w:rsidRPr="00461BA5" w:rsidRDefault="00CF1CA1" w:rsidP="006D1CCE">
      <w:pPr>
        <w:pStyle w:val="aa"/>
        <w:rPr>
          <w:rFonts w:ascii="新細明體" w:hAnsi="新細明體"/>
          <w:sz w:val="22"/>
          <w:szCs w:val="22"/>
        </w:rPr>
      </w:pPr>
      <w:proofErr w:type="spellStart"/>
      <w:r w:rsidRPr="00461BA5">
        <w:rPr>
          <w:sz w:val="22"/>
          <w:szCs w:val="22"/>
          <w:shd w:val="clear" w:color="auto" w:fill="FCFCFC"/>
        </w:rPr>
        <w:t>Cheng</w:t>
      </w:r>
      <w:proofErr w:type="spellEnd"/>
      <w:r w:rsidRPr="00461BA5">
        <w:rPr>
          <w:sz w:val="22"/>
          <w:szCs w:val="22"/>
          <w:shd w:val="clear" w:color="auto" w:fill="FCFCFC"/>
        </w:rPr>
        <w:t xml:space="preserve">, L.L.S. &amp; </w:t>
      </w:r>
      <w:r w:rsidR="00664559" w:rsidRPr="00461BA5">
        <w:rPr>
          <w:sz w:val="22"/>
          <w:szCs w:val="22"/>
          <w:shd w:val="clear" w:color="auto" w:fill="FCFCFC"/>
        </w:rPr>
        <w:t>C.</w:t>
      </w:r>
      <w:r w:rsidR="0078629C" w:rsidRPr="00461BA5">
        <w:rPr>
          <w:sz w:val="22"/>
          <w:szCs w:val="22"/>
          <w:shd w:val="clear" w:color="auto" w:fill="FCFCFC"/>
        </w:rPr>
        <w:t>-</w:t>
      </w:r>
      <w:r w:rsidR="00664559" w:rsidRPr="00461BA5">
        <w:rPr>
          <w:sz w:val="22"/>
          <w:szCs w:val="22"/>
          <w:shd w:val="clear" w:color="auto" w:fill="FCFCFC"/>
        </w:rPr>
        <w:t>T.</w:t>
      </w:r>
      <w:r w:rsidR="00EB4CEE" w:rsidRPr="00461BA5">
        <w:rPr>
          <w:sz w:val="22"/>
          <w:szCs w:val="22"/>
          <w:shd w:val="clear" w:color="auto" w:fill="FCFCFC"/>
        </w:rPr>
        <w:t xml:space="preserve"> </w:t>
      </w:r>
      <w:r w:rsidR="00664559" w:rsidRPr="00461BA5">
        <w:rPr>
          <w:sz w:val="22"/>
          <w:szCs w:val="22"/>
          <w:shd w:val="clear" w:color="auto" w:fill="FCFCFC"/>
        </w:rPr>
        <w:t xml:space="preserve">J. </w:t>
      </w:r>
      <w:r w:rsidRPr="00461BA5">
        <w:rPr>
          <w:sz w:val="22"/>
          <w:szCs w:val="22"/>
          <w:shd w:val="clear" w:color="auto" w:fill="FCFCFC"/>
        </w:rPr>
        <w:t xml:space="preserve">Huang. 1996. </w:t>
      </w:r>
      <w:proofErr w:type="spellStart"/>
      <w:r w:rsidRPr="00461BA5">
        <w:rPr>
          <w:sz w:val="22"/>
          <w:szCs w:val="22"/>
          <w:shd w:val="clear" w:color="auto" w:fill="FCFCFC"/>
        </w:rPr>
        <w:t>Two</w:t>
      </w:r>
      <w:proofErr w:type="spellEnd"/>
      <w:r w:rsidRPr="00461BA5">
        <w:rPr>
          <w:sz w:val="22"/>
          <w:szCs w:val="22"/>
          <w:shd w:val="clear" w:color="auto" w:fill="FCFCFC"/>
        </w:rPr>
        <w:t xml:space="preserve"> </w:t>
      </w:r>
      <w:proofErr w:type="spellStart"/>
      <w:r w:rsidRPr="00461BA5">
        <w:rPr>
          <w:sz w:val="22"/>
          <w:szCs w:val="22"/>
          <w:shd w:val="clear" w:color="auto" w:fill="FCFCFC"/>
        </w:rPr>
        <w:t>types</w:t>
      </w:r>
      <w:proofErr w:type="spellEnd"/>
      <w:r w:rsidRPr="00461BA5">
        <w:rPr>
          <w:sz w:val="22"/>
          <w:szCs w:val="22"/>
          <w:shd w:val="clear" w:color="auto" w:fill="FCFCFC"/>
        </w:rPr>
        <w:t xml:space="preserve"> </w:t>
      </w:r>
      <w:proofErr w:type="spellStart"/>
      <w:r w:rsidRPr="00461BA5">
        <w:rPr>
          <w:sz w:val="22"/>
          <w:szCs w:val="22"/>
          <w:shd w:val="clear" w:color="auto" w:fill="FCFCFC"/>
        </w:rPr>
        <w:t>of</w:t>
      </w:r>
      <w:proofErr w:type="spellEnd"/>
      <w:r w:rsidRPr="00461BA5">
        <w:rPr>
          <w:sz w:val="22"/>
          <w:szCs w:val="22"/>
          <w:shd w:val="clear" w:color="auto" w:fill="FCFCFC"/>
        </w:rPr>
        <w:t xml:space="preserve"> </w:t>
      </w:r>
      <w:proofErr w:type="spellStart"/>
      <w:r w:rsidRPr="00461BA5">
        <w:rPr>
          <w:sz w:val="22"/>
          <w:szCs w:val="22"/>
          <w:shd w:val="clear" w:color="auto" w:fill="FCFCFC"/>
        </w:rPr>
        <w:t>donkey</w:t>
      </w:r>
      <w:proofErr w:type="spellEnd"/>
      <w:r w:rsidRPr="00461BA5">
        <w:rPr>
          <w:sz w:val="22"/>
          <w:szCs w:val="22"/>
          <w:shd w:val="clear" w:color="auto" w:fill="FCFCFC"/>
        </w:rPr>
        <w:t xml:space="preserve"> </w:t>
      </w:r>
      <w:proofErr w:type="spellStart"/>
      <w:r w:rsidRPr="00461BA5">
        <w:rPr>
          <w:sz w:val="22"/>
          <w:szCs w:val="22"/>
          <w:shd w:val="clear" w:color="auto" w:fill="FCFCFC"/>
        </w:rPr>
        <w:t>sentences</w:t>
      </w:r>
      <w:proofErr w:type="spellEnd"/>
      <w:r w:rsidRPr="00461BA5">
        <w:rPr>
          <w:sz w:val="22"/>
          <w:szCs w:val="22"/>
          <w:shd w:val="clear" w:color="auto" w:fill="FCFCFC"/>
        </w:rPr>
        <w:t xml:space="preserve">. </w:t>
      </w:r>
      <w:r w:rsidRPr="00461BA5">
        <w:rPr>
          <w:i/>
          <w:iCs/>
          <w:sz w:val="22"/>
          <w:szCs w:val="22"/>
          <w:shd w:val="clear" w:color="auto" w:fill="FCFCFC"/>
        </w:rPr>
        <w:t xml:space="preserve">Natural </w:t>
      </w:r>
      <w:proofErr w:type="spellStart"/>
      <w:r w:rsidRPr="00461BA5">
        <w:rPr>
          <w:i/>
          <w:iCs/>
          <w:sz w:val="22"/>
          <w:szCs w:val="22"/>
          <w:shd w:val="clear" w:color="auto" w:fill="FCFCFC"/>
        </w:rPr>
        <w:t>Language</w:t>
      </w:r>
      <w:proofErr w:type="spellEnd"/>
      <w:r w:rsidRPr="00461BA5">
        <w:rPr>
          <w:i/>
          <w:iCs/>
          <w:sz w:val="22"/>
          <w:szCs w:val="22"/>
          <w:shd w:val="clear" w:color="auto" w:fill="FCFCFC"/>
        </w:rPr>
        <w:t xml:space="preserve"> </w:t>
      </w:r>
      <w:proofErr w:type="spellStart"/>
      <w:r w:rsidRPr="00461BA5">
        <w:rPr>
          <w:i/>
          <w:iCs/>
          <w:sz w:val="22"/>
          <w:szCs w:val="22"/>
          <w:shd w:val="clear" w:color="auto" w:fill="FCFCFC"/>
        </w:rPr>
        <w:t>Semantics</w:t>
      </w:r>
      <w:proofErr w:type="spellEnd"/>
      <w:r w:rsidRPr="00461BA5">
        <w:rPr>
          <w:sz w:val="22"/>
          <w:szCs w:val="22"/>
          <w:shd w:val="clear" w:color="auto" w:fill="FCFCFC"/>
        </w:rPr>
        <w:t xml:space="preserve"> 4: 121–163.</w:t>
      </w:r>
    </w:p>
    <w:p w14:paraId="04EF9800" w14:textId="77777777" w:rsidR="00035F4E" w:rsidRPr="00461BA5" w:rsidRDefault="00CF1CA1" w:rsidP="006D1CCE">
      <w:pPr>
        <w:pStyle w:val="aa"/>
        <w:rPr>
          <w:sz w:val="22"/>
          <w:szCs w:val="22"/>
        </w:rPr>
      </w:pPr>
      <w:proofErr w:type="spellStart"/>
      <w:r w:rsidRPr="00461BA5">
        <w:rPr>
          <w:sz w:val="22"/>
          <w:szCs w:val="22"/>
        </w:rPr>
        <w:t>Chiang</w:t>
      </w:r>
      <w:proofErr w:type="spellEnd"/>
      <w:r w:rsidRPr="00461BA5">
        <w:rPr>
          <w:sz w:val="22"/>
          <w:szCs w:val="22"/>
        </w:rPr>
        <w:t xml:space="preserve">, T.-R. &amp; Y.-N. Chen. 2019. </w:t>
      </w:r>
      <w:proofErr w:type="spellStart"/>
      <w:r w:rsidRPr="00461BA5">
        <w:rPr>
          <w:sz w:val="22"/>
          <w:szCs w:val="22"/>
        </w:rPr>
        <w:t>Semantically-Aligned</w:t>
      </w:r>
      <w:proofErr w:type="spellEnd"/>
      <w:r w:rsidRPr="00461BA5">
        <w:rPr>
          <w:sz w:val="22"/>
          <w:szCs w:val="22"/>
        </w:rPr>
        <w:t xml:space="preserve"> </w:t>
      </w:r>
      <w:proofErr w:type="spellStart"/>
      <w:r w:rsidRPr="00461BA5">
        <w:rPr>
          <w:sz w:val="22"/>
          <w:szCs w:val="22"/>
        </w:rPr>
        <w:t>Equation</w:t>
      </w:r>
      <w:proofErr w:type="spellEnd"/>
      <w:r w:rsidRPr="00461BA5">
        <w:rPr>
          <w:sz w:val="22"/>
          <w:szCs w:val="22"/>
        </w:rPr>
        <w:t xml:space="preserve"> Generation for </w:t>
      </w:r>
      <w:proofErr w:type="spellStart"/>
      <w:r w:rsidRPr="00461BA5">
        <w:rPr>
          <w:sz w:val="22"/>
          <w:szCs w:val="22"/>
        </w:rPr>
        <w:t>Solving</w:t>
      </w:r>
      <w:proofErr w:type="spellEnd"/>
      <w:r w:rsidRPr="00461BA5">
        <w:rPr>
          <w:sz w:val="22"/>
          <w:szCs w:val="22"/>
        </w:rPr>
        <w:t xml:space="preserve"> </w:t>
      </w:r>
      <w:proofErr w:type="spellStart"/>
      <w:r w:rsidRPr="00461BA5">
        <w:rPr>
          <w:sz w:val="22"/>
          <w:szCs w:val="22"/>
        </w:rPr>
        <w:t>and</w:t>
      </w:r>
      <w:proofErr w:type="spellEnd"/>
      <w:r w:rsidRPr="00461BA5">
        <w:rPr>
          <w:sz w:val="22"/>
          <w:szCs w:val="22"/>
        </w:rPr>
        <w:t xml:space="preserve"> </w:t>
      </w:r>
      <w:proofErr w:type="spellStart"/>
      <w:r w:rsidRPr="00461BA5">
        <w:rPr>
          <w:sz w:val="22"/>
          <w:szCs w:val="22"/>
        </w:rPr>
        <w:t>Reasoning</w:t>
      </w:r>
      <w:proofErr w:type="spellEnd"/>
      <w:r w:rsidRPr="00461BA5">
        <w:rPr>
          <w:sz w:val="22"/>
          <w:szCs w:val="22"/>
        </w:rPr>
        <w:t xml:space="preserve"> </w:t>
      </w:r>
      <w:proofErr w:type="spellStart"/>
      <w:r w:rsidRPr="00461BA5">
        <w:rPr>
          <w:sz w:val="22"/>
          <w:szCs w:val="22"/>
        </w:rPr>
        <w:t>Math</w:t>
      </w:r>
      <w:proofErr w:type="spellEnd"/>
      <w:r w:rsidRPr="00461BA5">
        <w:rPr>
          <w:sz w:val="22"/>
          <w:szCs w:val="22"/>
        </w:rPr>
        <w:t xml:space="preserve"> Word </w:t>
      </w:r>
      <w:proofErr w:type="spellStart"/>
      <w:r w:rsidRPr="00461BA5">
        <w:rPr>
          <w:sz w:val="22"/>
          <w:szCs w:val="22"/>
        </w:rPr>
        <w:t>Problems</w:t>
      </w:r>
      <w:proofErr w:type="spellEnd"/>
      <w:r w:rsidRPr="00461BA5">
        <w:rPr>
          <w:sz w:val="22"/>
          <w:szCs w:val="22"/>
        </w:rPr>
        <w:t xml:space="preserve">. In </w:t>
      </w:r>
      <w:proofErr w:type="spellStart"/>
      <w:r w:rsidRPr="00461BA5">
        <w:rPr>
          <w:sz w:val="22"/>
          <w:szCs w:val="22"/>
        </w:rPr>
        <w:t>Proceedings</w:t>
      </w:r>
      <w:proofErr w:type="spellEnd"/>
      <w:r w:rsidRPr="00461BA5">
        <w:rPr>
          <w:sz w:val="22"/>
          <w:szCs w:val="22"/>
        </w:rPr>
        <w:t xml:space="preserve"> </w:t>
      </w:r>
      <w:proofErr w:type="spellStart"/>
      <w:r w:rsidRPr="00461BA5">
        <w:rPr>
          <w:sz w:val="22"/>
          <w:szCs w:val="22"/>
        </w:rPr>
        <w:t>of</w:t>
      </w:r>
      <w:proofErr w:type="spellEnd"/>
      <w:r w:rsidRPr="00461BA5">
        <w:rPr>
          <w:sz w:val="22"/>
          <w:szCs w:val="22"/>
        </w:rPr>
        <w:t xml:space="preserve"> </w:t>
      </w:r>
      <w:proofErr w:type="spellStart"/>
      <w:r w:rsidRPr="00461BA5">
        <w:rPr>
          <w:sz w:val="22"/>
          <w:szCs w:val="22"/>
        </w:rPr>
        <w:t>the</w:t>
      </w:r>
      <w:proofErr w:type="spellEnd"/>
      <w:r w:rsidRPr="00461BA5">
        <w:rPr>
          <w:sz w:val="22"/>
          <w:szCs w:val="22"/>
        </w:rPr>
        <w:t xml:space="preserve"> 2019 </w:t>
      </w:r>
      <w:proofErr w:type="spellStart"/>
      <w:r w:rsidRPr="00461BA5">
        <w:rPr>
          <w:sz w:val="22"/>
          <w:szCs w:val="22"/>
        </w:rPr>
        <w:t>Conference</w:t>
      </w:r>
      <w:proofErr w:type="spellEnd"/>
      <w:r w:rsidRPr="00461BA5">
        <w:rPr>
          <w:sz w:val="22"/>
          <w:szCs w:val="22"/>
        </w:rPr>
        <w:t xml:space="preserve"> </w:t>
      </w:r>
      <w:proofErr w:type="spellStart"/>
      <w:r w:rsidRPr="00461BA5">
        <w:rPr>
          <w:sz w:val="22"/>
          <w:szCs w:val="22"/>
        </w:rPr>
        <w:t>of</w:t>
      </w:r>
      <w:proofErr w:type="spellEnd"/>
      <w:r w:rsidRPr="00461BA5">
        <w:rPr>
          <w:sz w:val="22"/>
          <w:szCs w:val="22"/>
        </w:rPr>
        <w:t xml:space="preserve"> </w:t>
      </w:r>
      <w:proofErr w:type="spellStart"/>
      <w:r w:rsidRPr="00461BA5">
        <w:rPr>
          <w:sz w:val="22"/>
          <w:szCs w:val="22"/>
        </w:rPr>
        <w:t>the</w:t>
      </w:r>
      <w:proofErr w:type="spellEnd"/>
      <w:r w:rsidRPr="00461BA5">
        <w:rPr>
          <w:sz w:val="22"/>
          <w:szCs w:val="22"/>
        </w:rPr>
        <w:t xml:space="preserve"> North American </w:t>
      </w:r>
      <w:proofErr w:type="spellStart"/>
      <w:r w:rsidRPr="00461BA5">
        <w:rPr>
          <w:sz w:val="22"/>
          <w:szCs w:val="22"/>
        </w:rPr>
        <w:t>Chapter</w:t>
      </w:r>
      <w:proofErr w:type="spellEnd"/>
      <w:r w:rsidRPr="00461BA5">
        <w:rPr>
          <w:sz w:val="22"/>
          <w:szCs w:val="22"/>
        </w:rPr>
        <w:t xml:space="preserve"> </w:t>
      </w:r>
      <w:proofErr w:type="spellStart"/>
      <w:r w:rsidRPr="00461BA5">
        <w:rPr>
          <w:sz w:val="22"/>
          <w:szCs w:val="22"/>
        </w:rPr>
        <w:t>of</w:t>
      </w:r>
      <w:proofErr w:type="spellEnd"/>
      <w:r w:rsidRPr="00461BA5">
        <w:rPr>
          <w:sz w:val="22"/>
          <w:szCs w:val="22"/>
        </w:rPr>
        <w:t xml:space="preserve"> </w:t>
      </w:r>
      <w:proofErr w:type="spellStart"/>
      <w:r w:rsidRPr="00461BA5">
        <w:rPr>
          <w:sz w:val="22"/>
          <w:szCs w:val="22"/>
        </w:rPr>
        <w:t>the</w:t>
      </w:r>
      <w:proofErr w:type="spellEnd"/>
      <w:r w:rsidRPr="00461BA5">
        <w:rPr>
          <w:sz w:val="22"/>
          <w:szCs w:val="22"/>
        </w:rPr>
        <w:t xml:space="preserve"> </w:t>
      </w:r>
      <w:proofErr w:type="spellStart"/>
      <w:r w:rsidRPr="00461BA5">
        <w:rPr>
          <w:sz w:val="22"/>
          <w:szCs w:val="22"/>
        </w:rPr>
        <w:t>Association</w:t>
      </w:r>
      <w:proofErr w:type="spellEnd"/>
      <w:r w:rsidRPr="00461BA5">
        <w:rPr>
          <w:sz w:val="22"/>
          <w:szCs w:val="22"/>
        </w:rPr>
        <w:t xml:space="preserve"> for </w:t>
      </w:r>
      <w:proofErr w:type="spellStart"/>
      <w:r w:rsidRPr="00461BA5">
        <w:rPr>
          <w:sz w:val="22"/>
          <w:szCs w:val="22"/>
        </w:rPr>
        <w:t>Computational</w:t>
      </w:r>
      <w:proofErr w:type="spellEnd"/>
      <w:r w:rsidRPr="00461BA5">
        <w:rPr>
          <w:sz w:val="22"/>
          <w:szCs w:val="22"/>
        </w:rPr>
        <w:t xml:space="preserve"> </w:t>
      </w:r>
      <w:proofErr w:type="spellStart"/>
      <w:r w:rsidRPr="00461BA5">
        <w:rPr>
          <w:sz w:val="22"/>
          <w:szCs w:val="22"/>
        </w:rPr>
        <w:t>Linguistics</w:t>
      </w:r>
      <w:proofErr w:type="spellEnd"/>
      <w:r w:rsidRPr="00461BA5">
        <w:rPr>
          <w:sz w:val="22"/>
          <w:szCs w:val="22"/>
        </w:rPr>
        <w:t xml:space="preserve">: </w:t>
      </w:r>
      <w:proofErr w:type="spellStart"/>
      <w:r w:rsidRPr="00461BA5">
        <w:rPr>
          <w:sz w:val="22"/>
          <w:szCs w:val="22"/>
        </w:rPr>
        <w:t>Human</w:t>
      </w:r>
      <w:proofErr w:type="spellEnd"/>
      <w:r w:rsidRPr="00461BA5">
        <w:rPr>
          <w:sz w:val="22"/>
          <w:szCs w:val="22"/>
        </w:rPr>
        <w:t xml:space="preserve"> </w:t>
      </w:r>
      <w:proofErr w:type="spellStart"/>
      <w:r w:rsidRPr="00461BA5">
        <w:rPr>
          <w:sz w:val="22"/>
          <w:szCs w:val="22"/>
        </w:rPr>
        <w:t>Language</w:t>
      </w:r>
      <w:proofErr w:type="spellEnd"/>
      <w:r w:rsidRPr="00461BA5">
        <w:rPr>
          <w:sz w:val="22"/>
          <w:szCs w:val="22"/>
        </w:rPr>
        <w:t xml:space="preserve"> Technologies, Volume 1 (</w:t>
      </w:r>
      <w:proofErr w:type="spellStart"/>
      <w:r w:rsidRPr="00461BA5">
        <w:rPr>
          <w:sz w:val="22"/>
          <w:szCs w:val="22"/>
        </w:rPr>
        <w:t>Long</w:t>
      </w:r>
      <w:proofErr w:type="spellEnd"/>
      <w:r w:rsidRPr="00461BA5">
        <w:rPr>
          <w:sz w:val="22"/>
          <w:szCs w:val="22"/>
        </w:rPr>
        <w:t xml:space="preserve"> </w:t>
      </w:r>
      <w:proofErr w:type="spellStart"/>
      <w:r w:rsidRPr="00461BA5">
        <w:rPr>
          <w:sz w:val="22"/>
          <w:szCs w:val="22"/>
        </w:rPr>
        <w:t>and</w:t>
      </w:r>
      <w:proofErr w:type="spellEnd"/>
      <w:r w:rsidRPr="00461BA5">
        <w:rPr>
          <w:sz w:val="22"/>
          <w:szCs w:val="22"/>
        </w:rPr>
        <w:t xml:space="preserve"> Short </w:t>
      </w:r>
      <w:proofErr w:type="spellStart"/>
      <w:r w:rsidRPr="00461BA5">
        <w:rPr>
          <w:sz w:val="22"/>
          <w:szCs w:val="22"/>
        </w:rPr>
        <w:t>Papers</w:t>
      </w:r>
      <w:proofErr w:type="spellEnd"/>
      <w:r w:rsidRPr="00461BA5">
        <w:rPr>
          <w:sz w:val="22"/>
          <w:szCs w:val="22"/>
        </w:rPr>
        <w:t xml:space="preserve">), 2656–2668, Minneapolis, Minnesota. </w:t>
      </w:r>
      <w:proofErr w:type="spellStart"/>
      <w:r w:rsidRPr="00461BA5">
        <w:rPr>
          <w:sz w:val="22"/>
          <w:szCs w:val="22"/>
        </w:rPr>
        <w:t>Association</w:t>
      </w:r>
      <w:proofErr w:type="spellEnd"/>
      <w:r w:rsidRPr="00461BA5">
        <w:rPr>
          <w:sz w:val="22"/>
          <w:szCs w:val="22"/>
        </w:rPr>
        <w:t xml:space="preserve"> for </w:t>
      </w:r>
      <w:proofErr w:type="spellStart"/>
      <w:r w:rsidRPr="00461BA5">
        <w:rPr>
          <w:sz w:val="22"/>
          <w:szCs w:val="22"/>
        </w:rPr>
        <w:t>Computational</w:t>
      </w:r>
      <w:proofErr w:type="spellEnd"/>
      <w:r w:rsidRPr="00461BA5">
        <w:rPr>
          <w:sz w:val="22"/>
          <w:szCs w:val="22"/>
        </w:rPr>
        <w:t xml:space="preserve"> </w:t>
      </w:r>
      <w:proofErr w:type="spellStart"/>
      <w:r w:rsidRPr="00461BA5">
        <w:rPr>
          <w:sz w:val="22"/>
          <w:szCs w:val="22"/>
        </w:rPr>
        <w:t>Linguistics</w:t>
      </w:r>
      <w:proofErr w:type="spellEnd"/>
      <w:r w:rsidRPr="00461BA5">
        <w:rPr>
          <w:sz w:val="22"/>
          <w:szCs w:val="22"/>
        </w:rPr>
        <w:t>.</w:t>
      </w:r>
    </w:p>
    <w:p w14:paraId="76A6F0B8" w14:textId="77777777" w:rsidR="00035F4E" w:rsidRPr="00461BA5" w:rsidRDefault="00CF1CA1" w:rsidP="006D1CCE">
      <w:pPr>
        <w:pStyle w:val="aa"/>
        <w:rPr>
          <w:sz w:val="22"/>
          <w:szCs w:val="22"/>
        </w:rPr>
      </w:pPr>
      <w:r w:rsidRPr="00461BA5">
        <w:rPr>
          <w:sz w:val="22"/>
          <w:szCs w:val="22"/>
        </w:rPr>
        <w:t xml:space="preserve">Chomsky, N. 1957. </w:t>
      </w:r>
      <w:proofErr w:type="spellStart"/>
      <w:r w:rsidRPr="00461BA5">
        <w:rPr>
          <w:i/>
          <w:iCs/>
          <w:sz w:val="22"/>
          <w:szCs w:val="22"/>
        </w:rPr>
        <w:t>Syntactic</w:t>
      </w:r>
      <w:proofErr w:type="spellEnd"/>
      <w:r w:rsidRPr="00461BA5">
        <w:rPr>
          <w:i/>
          <w:iCs/>
          <w:sz w:val="22"/>
          <w:szCs w:val="22"/>
        </w:rPr>
        <w:t xml:space="preserve"> </w:t>
      </w:r>
      <w:proofErr w:type="spellStart"/>
      <w:r w:rsidRPr="00461BA5">
        <w:rPr>
          <w:i/>
          <w:iCs/>
          <w:sz w:val="22"/>
          <w:szCs w:val="22"/>
        </w:rPr>
        <w:t>Structures</w:t>
      </w:r>
      <w:proofErr w:type="spellEnd"/>
      <w:r w:rsidRPr="00461BA5">
        <w:rPr>
          <w:sz w:val="22"/>
          <w:szCs w:val="22"/>
        </w:rPr>
        <w:t xml:space="preserve">. The Hague: </w:t>
      </w:r>
      <w:proofErr w:type="spellStart"/>
      <w:r w:rsidRPr="00461BA5">
        <w:rPr>
          <w:sz w:val="22"/>
          <w:szCs w:val="22"/>
        </w:rPr>
        <w:t>Mouton</w:t>
      </w:r>
      <w:proofErr w:type="spellEnd"/>
      <w:r w:rsidRPr="00461BA5">
        <w:rPr>
          <w:sz w:val="22"/>
          <w:szCs w:val="22"/>
        </w:rPr>
        <w:t>.</w:t>
      </w:r>
    </w:p>
    <w:p w14:paraId="48429735" w14:textId="77777777" w:rsidR="001E611A" w:rsidRPr="00461BA5" w:rsidRDefault="001E611A" w:rsidP="006D1CCE">
      <w:pPr>
        <w:pStyle w:val="aa"/>
        <w:rPr>
          <w:sz w:val="22"/>
          <w:szCs w:val="22"/>
        </w:rPr>
      </w:pPr>
      <w:r w:rsidRPr="00461BA5">
        <w:rPr>
          <w:sz w:val="22"/>
          <w:szCs w:val="22"/>
        </w:rPr>
        <w:t xml:space="preserve">Chomsky, N. 1993. A </w:t>
      </w:r>
      <w:proofErr w:type="spellStart"/>
      <w:r w:rsidRPr="00461BA5">
        <w:rPr>
          <w:sz w:val="22"/>
          <w:szCs w:val="22"/>
        </w:rPr>
        <w:t>Minimalist</w:t>
      </w:r>
      <w:proofErr w:type="spellEnd"/>
      <w:r w:rsidRPr="00461BA5">
        <w:rPr>
          <w:sz w:val="22"/>
          <w:szCs w:val="22"/>
        </w:rPr>
        <w:t xml:space="preserve"> </w:t>
      </w:r>
      <w:proofErr w:type="spellStart"/>
      <w:r w:rsidRPr="00461BA5">
        <w:rPr>
          <w:sz w:val="22"/>
          <w:szCs w:val="22"/>
        </w:rPr>
        <w:t>Program</w:t>
      </w:r>
      <w:proofErr w:type="spellEnd"/>
      <w:r w:rsidRPr="00461BA5">
        <w:rPr>
          <w:sz w:val="22"/>
          <w:szCs w:val="22"/>
        </w:rPr>
        <w:t xml:space="preserve"> for </w:t>
      </w:r>
      <w:proofErr w:type="spellStart"/>
      <w:r w:rsidRPr="00461BA5">
        <w:rPr>
          <w:sz w:val="22"/>
          <w:szCs w:val="22"/>
        </w:rPr>
        <w:t>Linguistic</w:t>
      </w:r>
      <w:proofErr w:type="spellEnd"/>
      <w:r w:rsidRPr="00461BA5">
        <w:rPr>
          <w:sz w:val="22"/>
          <w:szCs w:val="22"/>
        </w:rPr>
        <w:t xml:space="preserve"> </w:t>
      </w:r>
      <w:proofErr w:type="spellStart"/>
      <w:r w:rsidRPr="00461BA5">
        <w:rPr>
          <w:sz w:val="22"/>
          <w:szCs w:val="22"/>
        </w:rPr>
        <w:t>Theory</w:t>
      </w:r>
      <w:proofErr w:type="spellEnd"/>
      <w:r w:rsidRPr="00461BA5">
        <w:rPr>
          <w:sz w:val="22"/>
          <w:szCs w:val="22"/>
        </w:rPr>
        <w:t xml:space="preserve">, MIT </w:t>
      </w:r>
      <w:proofErr w:type="spellStart"/>
      <w:r w:rsidRPr="00461BA5">
        <w:rPr>
          <w:sz w:val="22"/>
          <w:szCs w:val="22"/>
        </w:rPr>
        <w:t>Occasional</w:t>
      </w:r>
      <w:proofErr w:type="spellEnd"/>
      <w:r w:rsidRPr="00461BA5">
        <w:rPr>
          <w:sz w:val="22"/>
          <w:szCs w:val="22"/>
        </w:rPr>
        <w:t xml:space="preserve"> </w:t>
      </w:r>
      <w:proofErr w:type="spellStart"/>
      <w:r w:rsidRPr="00461BA5">
        <w:rPr>
          <w:sz w:val="22"/>
          <w:szCs w:val="22"/>
        </w:rPr>
        <w:t>Papers</w:t>
      </w:r>
      <w:proofErr w:type="spellEnd"/>
      <w:r w:rsidRPr="00461BA5">
        <w:rPr>
          <w:sz w:val="22"/>
          <w:szCs w:val="22"/>
        </w:rPr>
        <w:t xml:space="preserve"> in </w:t>
      </w:r>
      <w:proofErr w:type="spellStart"/>
      <w:r w:rsidRPr="00461BA5">
        <w:rPr>
          <w:sz w:val="22"/>
          <w:szCs w:val="22"/>
        </w:rPr>
        <w:t>Linguistics</w:t>
      </w:r>
      <w:proofErr w:type="spellEnd"/>
      <w:r w:rsidRPr="00461BA5">
        <w:rPr>
          <w:sz w:val="22"/>
          <w:szCs w:val="22"/>
        </w:rPr>
        <w:t xml:space="preserve">, 1-67. </w:t>
      </w:r>
      <w:proofErr w:type="spellStart"/>
      <w:r w:rsidRPr="00461BA5">
        <w:rPr>
          <w:sz w:val="22"/>
          <w:szCs w:val="22"/>
        </w:rPr>
        <w:t>Reprinted</w:t>
      </w:r>
      <w:proofErr w:type="spellEnd"/>
      <w:r w:rsidRPr="00461BA5">
        <w:rPr>
          <w:sz w:val="22"/>
          <w:szCs w:val="22"/>
        </w:rPr>
        <w:t xml:space="preserve"> in: Chomsky (1995).</w:t>
      </w:r>
    </w:p>
    <w:p w14:paraId="3DAFABB7" w14:textId="77777777" w:rsidR="001E611A" w:rsidRPr="00461BA5" w:rsidRDefault="001E611A" w:rsidP="006D1CCE">
      <w:pPr>
        <w:pStyle w:val="aa"/>
        <w:rPr>
          <w:sz w:val="22"/>
          <w:szCs w:val="22"/>
        </w:rPr>
      </w:pPr>
      <w:r w:rsidRPr="00461BA5">
        <w:rPr>
          <w:sz w:val="22"/>
          <w:szCs w:val="22"/>
        </w:rPr>
        <w:t xml:space="preserve">Chomsky, N. 1995. </w:t>
      </w:r>
      <w:r w:rsidRPr="00461BA5">
        <w:rPr>
          <w:i/>
          <w:iCs/>
          <w:sz w:val="22"/>
          <w:szCs w:val="22"/>
        </w:rPr>
        <w:t xml:space="preserve">The </w:t>
      </w:r>
      <w:proofErr w:type="spellStart"/>
      <w:r w:rsidRPr="00461BA5">
        <w:rPr>
          <w:i/>
          <w:iCs/>
          <w:sz w:val="22"/>
          <w:szCs w:val="22"/>
        </w:rPr>
        <w:t>Minimalist</w:t>
      </w:r>
      <w:proofErr w:type="spellEnd"/>
      <w:r w:rsidRPr="00461BA5">
        <w:rPr>
          <w:i/>
          <w:iCs/>
          <w:sz w:val="22"/>
          <w:szCs w:val="22"/>
        </w:rPr>
        <w:t xml:space="preserve"> </w:t>
      </w:r>
      <w:proofErr w:type="spellStart"/>
      <w:r w:rsidRPr="00461BA5">
        <w:rPr>
          <w:i/>
          <w:iCs/>
          <w:sz w:val="22"/>
          <w:szCs w:val="22"/>
        </w:rPr>
        <w:t>Program</w:t>
      </w:r>
      <w:proofErr w:type="spellEnd"/>
      <w:r w:rsidRPr="00461BA5">
        <w:rPr>
          <w:sz w:val="22"/>
          <w:szCs w:val="22"/>
        </w:rPr>
        <w:t>, MIT Press, Cambridge, Massachusetts/London.</w:t>
      </w:r>
    </w:p>
    <w:p w14:paraId="7D6DAFF0" w14:textId="77777777" w:rsidR="00035F4E" w:rsidRPr="00461BA5" w:rsidRDefault="00CF1CA1" w:rsidP="006D1CCE">
      <w:pPr>
        <w:pStyle w:val="aa"/>
        <w:rPr>
          <w:sz w:val="22"/>
          <w:szCs w:val="22"/>
        </w:rPr>
      </w:pPr>
      <w:r w:rsidRPr="00461BA5">
        <w:rPr>
          <w:rFonts w:ascii="Times" w:hAnsi="Times"/>
          <w:sz w:val="22"/>
          <w:szCs w:val="22"/>
        </w:rPr>
        <w:t xml:space="preserve">Chomsky, N. &amp; </w:t>
      </w:r>
      <w:r w:rsidRPr="00461BA5">
        <w:rPr>
          <w:sz w:val="22"/>
          <w:szCs w:val="22"/>
        </w:rPr>
        <w:t xml:space="preserve">M. P. </w:t>
      </w:r>
      <w:proofErr w:type="spellStart"/>
      <w:r w:rsidRPr="00461BA5">
        <w:rPr>
          <w:rFonts w:ascii="Times" w:hAnsi="Times"/>
          <w:sz w:val="22"/>
          <w:szCs w:val="22"/>
        </w:rPr>
        <w:t>Schützenberger</w:t>
      </w:r>
      <w:proofErr w:type="spellEnd"/>
      <w:r w:rsidRPr="00461BA5">
        <w:rPr>
          <w:sz w:val="22"/>
          <w:szCs w:val="22"/>
        </w:rPr>
        <w:t xml:space="preserve">. 1963. The </w:t>
      </w:r>
      <w:proofErr w:type="spellStart"/>
      <w:r w:rsidRPr="00461BA5">
        <w:rPr>
          <w:sz w:val="22"/>
          <w:szCs w:val="22"/>
        </w:rPr>
        <w:t>algebraic</w:t>
      </w:r>
      <w:proofErr w:type="spellEnd"/>
      <w:r w:rsidRPr="00461BA5">
        <w:rPr>
          <w:sz w:val="22"/>
          <w:szCs w:val="22"/>
        </w:rPr>
        <w:t xml:space="preserve"> </w:t>
      </w:r>
      <w:proofErr w:type="spellStart"/>
      <w:r w:rsidRPr="00461BA5">
        <w:rPr>
          <w:sz w:val="22"/>
          <w:szCs w:val="22"/>
        </w:rPr>
        <w:t>theory</w:t>
      </w:r>
      <w:proofErr w:type="spellEnd"/>
      <w:r w:rsidRPr="00461BA5">
        <w:rPr>
          <w:sz w:val="22"/>
          <w:szCs w:val="22"/>
        </w:rPr>
        <w:t xml:space="preserve"> </w:t>
      </w:r>
      <w:proofErr w:type="spellStart"/>
      <w:r w:rsidRPr="00461BA5">
        <w:rPr>
          <w:sz w:val="22"/>
          <w:szCs w:val="22"/>
        </w:rPr>
        <w:t>of</w:t>
      </w:r>
      <w:proofErr w:type="spellEnd"/>
      <w:r w:rsidRPr="00461BA5">
        <w:rPr>
          <w:sz w:val="22"/>
          <w:szCs w:val="22"/>
        </w:rPr>
        <w:t xml:space="preserve"> </w:t>
      </w:r>
      <w:proofErr w:type="spellStart"/>
      <w:r w:rsidRPr="00461BA5">
        <w:rPr>
          <w:sz w:val="22"/>
          <w:szCs w:val="22"/>
        </w:rPr>
        <w:t>context-free</w:t>
      </w:r>
      <w:proofErr w:type="spellEnd"/>
      <w:r w:rsidRPr="00461BA5">
        <w:rPr>
          <w:sz w:val="22"/>
          <w:szCs w:val="22"/>
        </w:rPr>
        <w:t xml:space="preserve"> </w:t>
      </w:r>
      <w:proofErr w:type="spellStart"/>
      <w:r w:rsidRPr="00461BA5">
        <w:rPr>
          <w:sz w:val="22"/>
          <w:szCs w:val="22"/>
        </w:rPr>
        <w:t>languages</w:t>
      </w:r>
      <w:proofErr w:type="spellEnd"/>
      <w:r w:rsidRPr="00461BA5">
        <w:rPr>
          <w:sz w:val="22"/>
          <w:szCs w:val="22"/>
        </w:rPr>
        <w:t xml:space="preserve">. </w:t>
      </w:r>
      <w:proofErr w:type="spellStart"/>
      <w:r w:rsidRPr="00461BA5">
        <w:rPr>
          <w:rFonts w:ascii="TimesNewRomanPS" w:hAnsi="TimesNewRomanPS"/>
          <w:i/>
          <w:iCs/>
          <w:sz w:val="22"/>
          <w:szCs w:val="22"/>
        </w:rPr>
        <w:t>Studies</w:t>
      </w:r>
      <w:proofErr w:type="spellEnd"/>
      <w:r w:rsidRPr="00461BA5">
        <w:rPr>
          <w:rFonts w:ascii="TimesNewRomanPS" w:hAnsi="TimesNewRomanPS"/>
          <w:i/>
          <w:iCs/>
          <w:sz w:val="22"/>
          <w:szCs w:val="22"/>
        </w:rPr>
        <w:t xml:space="preserve"> in </w:t>
      </w:r>
      <w:proofErr w:type="spellStart"/>
      <w:r w:rsidRPr="00461BA5">
        <w:rPr>
          <w:rFonts w:ascii="TimesNewRomanPS" w:hAnsi="TimesNewRomanPS"/>
          <w:i/>
          <w:iCs/>
          <w:sz w:val="22"/>
          <w:szCs w:val="22"/>
        </w:rPr>
        <w:t>logic</w:t>
      </w:r>
      <w:proofErr w:type="spellEnd"/>
      <w:r w:rsidRPr="00461BA5">
        <w:rPr>
          <w:rFonts w:ascii="TimesNewRomanPS" w:hAnsi="TimesNewRomanPS"/>
          <w:i/>
          <w:iCs/>
          <w:sz w:val="22"/>
          <w:szCs w:val="22"/>
        </w:rPr>
        <w:t xml:space="preserve"> </w:t>
      </w:r>
      <w:proofErr w:type="spellStart"/>
      <w:r w:rsidRPr="00461BA5">
        <w:rPr>
          <w:rFonts w:ascii="TimesNewRomanPS" w:hAnsi="TimesNewRomanPS"/>
          <w:i/>
          <w:iCs/>
          <w:sz w:val="22"/>
          <w:szCs w:val="22"/>
        </w:rPr>
        <w:t>and</w:t>
      </w:r>
      <w:proofErr w:type="spellEnd"/>
      <w:r w:rsidRPr="00461BA5">
        <w:rPr>
          <w:rFonts w:ascii="TimesNewRomanPS" w:hAnsi="TimesNewRomanPS"/>
          <w:i/>
          <w:iCs/>
          <w:sz w:val="22"/>
          <w:szCs w:val="22"/>
        </w:rPr>
        <w:t xml:space="preserve"> </w:t>
      </w:r>
      <w:proofErr w:type="spellStart"/>
      <w:r w:rsidRPr="00461BA5">
        <w:rPr>
          <w:rFonts w:ascii="TimesNewRomanPS" w:hAnsi="TimesNewRomanPS"/>
          <w:i/>
          <w:iCs/>
          <w:sz w:val="22"/>
          <w:szCs w:val="22"/>
        </w:rPr>
        <w:t>the</w:t>
      </w:r>
      <w:proofErr w:type="spellEnd"/>
      <w:r w:rsidRPr="00461BA5">
        <w:rPr>
          <w:rFonts w:ascii="TimesNewRomanPS" w:hAnsi="TimesNewRomanPS"/>
          <w:i/>
          <w:iCs/>
          <w:sz w:val="22"/>
          <w:szCs w:val="22"/>
        </w:rPr>
        <w:t xml:space="preserve"> </w:t>
      </w:r>
      <w:proofErr w:type="spellStart"/>
      <w:r w:rsidRPr="00461BA5">
        <w:rPr>
          <w:rFonts w:ascii="TimesNewRomanPS" w:hAnsi="TimesNewRomanPS"/>
          <w:i/>
          <w:iCs/>
          <w:sz w:val="22"/>
          <w:szCs w:val="22"/>
        </w:rPr>
        <w:t>foundations</w:t>
      </w:r>
      <w:proofErr w:type="spellEnd"/>
      <w:r w:rsidRPr="00461BA5">
        <w:rPr>
          <w:rFonts w:ascii="TimesNewRomanPS" w:hAnsi="TimesNewRomanPS"/>
          <w:i/>
          <w:iCs/>
          <w:sz w:val="22"/>
          <w:szCs w:val="22"/>
        </w:rPr>
        <w:t xml:space="preserve"> </w:t>
      </w:r>
      <w:proofErr w:type="spellStart"/>
      <w:r w:rsidRPr="00461BA5">
        <w:rPr>
          <w:rFonts w:ascii="TimesNewRomanPS" w:hAnsi="TimesNewRomanPS"/>
          <w:i/>
          <w:iCs/>
          <w:sz w:val="22"/>
          <w:szCs w:val="22"/>
        </w:rPr>
        <w:t>of</w:t>
      </w:r>
      <w:proofErr w:type="spellEnd"/>
      <w:r w:rsidRPr="00461BA5">
        <w:rPr>
          <w:rFonts w:ascii="TimesNewRomanPS" w:hAnsi="TimesNewRomanPS"/>
          <w:i/>
          <w:iCs/>
          <w:sz w:val="22"/>
          <w:szCs w:val="22"/>
        </w:rPr>
        <w:t xml:space="preserve"> </w:t>
      </w:r>
      <w:proofErr w:type="spellStart"/>
      <w:r w:rsidRPr="00461BA5">
        <w:rPr>
          <w:rFonts w:ascii="TimesNewRomanPS" w:hAnsi="TimesNewRomanPS"/>
          <w:i/>
          <w:iCs/>
          <w:sz w:val="22"/>
          <w:szCs w:val="22"/>
        </w:rPr>
        <w:t>mathematics</w:t>
      </w:r>
      <w:proofErr w:type="spellEnd"/>
      <w:r w:rsidRPr="00461BA5">
        <w:rPr>
          <w:rFonts w:ascii="TimesNewRomanPS" w:hAnsi="TimesNewRomanPS"/>
          <w:i/>
          <w:iCs/>
          <w:sz w:val="22"/>
          <w:szCs w:val="22"/>
        </w:rPr>
        <w:t xml:space="preserve">, vol. 35: Computer </w:t>
      </w:r>
      <w:proofErr w:type="spellStart"/>
      <w:r w:rsidRPr="00461BA5">
        <w:rPr>
          <w:rFonts w:ascii="TimesNewRomanPS" w:hAnsi="TimesNewRomanPS"/>
          <w:i/>
          <w:iCs/>
          <w:sz w:val="22"/>
          <w:szCs w:val="22"/>
        </w:rPr>
        <w:t>programming</w:t>
      </w:r>
      <w:proofErr w:type="spellEnd"/>
      <w:r w:rsidRPr="00461BA5">
        <w:rPr>
          <w:rFonts w:ascii="TimesNewRomanPS" w:hAnsi="TimesNewRomanPS"/>
          <w:i/>
          <w:iCs/>
          <w:sz w:val="22"/>
          <w:szCs w:val="22"/>
        </w:rPr>
        <w:t xml:space="preserve"> </w:t>
      </w:r>
      <w:proofErr w:type="spellStart"/>
      <w:r w:rsidRPr="00461BA5">
        <w:rPr>
          <w:rFonts w:ascii="TimesNewRomanPS" w:hAnsi="TimesNewRomanPS"/>
          <w:i/>
          <w:iCs/>
          <w:sz w:val="22"/>
          <w:szCs w:val="22"/>
        </w:rPr>
        <w:t>and</w:t>
      </w:r>
      <w:proofErr w:type="spellEnd"/>
      <w:r w:rsidRPr="00461BA5">
        <w:rPr>
          <w:rFonts w:ascii="TimesNewRomanPS" w:hAnsi="TimesNewRomanPS"/>
          <w:i/>
          <w:iCs/>
          <w:sz w:val="22"/>
          <w:szCs w:val="22"/>
        </w:rPr>
        <w:t xml:space="preserve"> formal systems</w:t>
      </w:r>
      <w:r w:rsidRPr="00461BA5">
        <w:rPr>
          <w:sz w:val="22"/>
          <w:szCs w:val="22"/>
        </w:rPr>
        <w:t xml:space="preserve">, ed. </w:t>
      </w:r>
      <w:proofErr w:type="spellStart"/>
      <w:r w:rsidRPr="00461BA5">
        <w:rPr>
          <w:sz w:val="22"/>
          <w:szCs w:val="22"/>
        </w:rPr>
        <w:t>by</w:t>
      </w:r>
      <w:proofErr w:type="spellEnd"/>
      <w:r w:rsidRPr="00461BA5">
        <w:rPr>
          <w:sz w:val="22"/>
          <w:szCs w:val="22"/>
        </w:rPr>
        <w:t xml:space="preserve"> P. </w:t>
      </w:r>
      <w:proofErr w:type="spellStart"/>
      <w:r w:rsidRPr="00461BA5">
        <w:rPr>
          <w:sz w:val="22"/>
          <w:szCs w:val="22"/>
        </w:rPr>
        <w:t>Braffort</w:t>
      </w:r>
      <w:proofErr w:type="spellEnd"/>
      <w:r w:rsidRPr="00461BA5">
        <w:rPr>
          <w:sz w:val="22"/>
          <w:szCs w:val="22"/>
        </w:rPr>
        <w:t xml:space="preserve"> </w:t>
      </w:r>
      <w:proofErr w:type="spellStart"/>
      <w:r w:rsidRPr="00461BA5">
        <w:rPr>
          <w:sz w:val="22"/>
          <w:szCs w:val="22"/>
        </w:rPr>
        <w:t>and</w:t>
      </w:r>
      <w:proofErr w:type="spellEnd"/>
      <w:r w:rsidRPr="00461BA5">
        <w:rPr>
          <w:sz w:val="22"/>
          <w:szCs w:val="22"/>
        </w:rPr>
        <w:t xml:space="preserve"> D. </w:t>
      </w:r>
      <w:proofErr w:type="spellStart"/>
      <w:r w:rsidRPr="00461BA5">
        <w:rPr>
          <w:sz w:val="22"/>
          <w:szCs w:val="22"/>
        </w:rPr>
        <w:t>Hirschberg</w:t>
      </w:r>
      <w:proofErr w:type="spellEnd"/>
      <w:r w:rsidRPr="00461BA5">
        <w:rPr>
          <w:sz w:val="22"/>
          <w:szCs w:val="22"/>
        </w:rPr>
        <w:t>, 118–61. Amsterdam: Elsevier.</w:t>
      </w:r>
    </w:p>
    <w:p w14:paraId="74037602" w14:textId="77777777" w:rsidR="00035F4E" w:rsidRPr="00461BA5" w:rsidRDefault="00CF1CA1" w:rsidP="006D1CCE">
      <w:pPr>
        <w:pStyle w:val="aa"/>
        <w:rPr>
          <w:rFonts w:ascii="TimesNewRomanPSMT" w:hAnsi="TimesNewRomanPSMT" w:hint="eastAsia"/>
          <w:sz w:val="22"/>
          <w:szCs w:val="22"/>
        </w:rPr>
      </w:pPr>
      <w:proofErr w:type="spellStart"/>
      <w:r w:rsidRPr="00461BA5">
        <w:rPr>
          <w:sz w:val="22"/>
          <w:szCs w:val="22"/>
        </w:rPr>
        <w:t>Elman</w:t>
      </w:r>
      <w:proofErr w:type="spellEnd"/>
      <w:r w:rsidRPr="00461BA5">
        <w:rPr>
          <w:sz w:val="22"/>
          <w:szCs w:val="22"/>
        </w:rPr>
        <w:t xml:space="preserve">, J. L., E. A. Bates, M. H. Johnson, A. </w:t>
      </w:r>
      <w:proofErr w:type="spellStart"/>
      <w:r w:rsidRPr="00461BA5">
        <w:rPr>
          <w:sz w:val="22"/>
          <w:szCs w:val="22"/>
        </w:rPr>
        <w:t>Karmiloff</w:t>
      </w:r>
      <w:proofErr w:type="spellEnd"/>
      <w:r w:rsidRPr="00461BA5">
        <w:rPr>
          <w:sz w:val="22"/>
          <w:szCs w:val="22"/>
        </w:rPr>
        <w:t>- Smith, D. Parisi &amp;</w:t>
      </w:r>
      <w:r w:rsidRPr="00461BA5">
        <w:rPr>
          <w:rFonts w:ascii="TimesNewRomanPSMT" w:hAnsi="TimesNewRomanPSMT"/>
          <w:sz w:val="22"/>
          <w:szCs w:val="22"/>
        </w:rPr>
        <w:t xml:space="preserve"> </w:t>
      </w:r>
      <w:r w:rsidRPr="00461BA5">
        <w:rPr>
          <w:sz w:val="22"/>
          <w:szCs w:val="22"/>
        </w:rPr>
        <w:t xml:space="preserve">K. </w:t>
      </w:r>
      <w:proofErr w:type="spellStart"/>
      <w:r w:rsidRPr="00461BA5">
        <w:rPr>
          <w:sz w:val="22"/>
          <w:szCs w:val="22"/>
        </w:rPr>
        <w:t>Plunkett</w:t>
      </w:r>
      <w:proofErr w:type="spellEnd"/>
      <w:r w:rsidRPr="00461BA5">
        <w:rPr>
          <w:sz w:val="22"/>
          <w:szCs w:val="22"/>
        </w:rPr>
        <w:t xml:space="preserve">. </w:t>
      </w:r>
      <w:r w:rsidRPr="00461BA5">
        <w:rPr>
          <w:rFonts w:ascii="TimesNewRomanPSMT" w:hAnsi="TimesNewRomanPSMT"/>
          <w:sz w:val="22"/>
          <w:szCs w:val="22"/>
        </w:rPr>
        <w:t xml:space="preserve">1996. </w:t>
      </w:r>
      <w:proofErr w:type="spellStart"/>
      <w:r w:rsidRPr="00461BA5">
        <w:rPr>
          <w:rFonts w:ascii="TimesNewRomanPS" w:hAnsi="TimesNewRomanPS"/>
          <w:i/>
          <w:iCs/>
          <w:sz w:val="22"/>
          <w:szCs w:val="22"/>
        </w:rPr>
        <w:t>Rethinking</w:t>
      </w:r>
      <w:proofErr w:type="spellEnd"/>
      <w:r w:rsidRPr="00461BA5">
        <w:rPr>
          <w:rFonts w:ascii="TimesNewRomanPS" w:hAnsi="TimesNewRomanPS"/>
          <w:i/>
          <w:iCs/>
          <w:sz w:val="22"/>
          <w:szCs w:val="22"/>
        </w:rPr>
        <w:t xml:space="preserve"> </w:t>
      </w:r>
      <w:proofErr w:type="spellStart"/>
      <w:r w:rsidRPr="00461BA5">
        <w:rPr>
          <w:rFonts w:ascii="TimesNewRomanPS" w:hAnsi="TimesNewRomanPS"/>
          <w:i/>
          <w:iCs/>
          <w:sz w:val="22"/>
          <w:szCs w:val="22"/>
        </w:rPr>
        <w:t>Innateness</w:t>
      </w:r>
      <w:proofErr w:type="spellEnd"/>
      <w:r w:rsidRPr="00461BA5">
        <w:rPr>
          <w:rFonts w:ascii="TimesNewRomanPS" w:hAnsi="TimesNewRomanPS"/>
          <w:i/>
          <w:iCs/>
          <w:sz w:val="22"/>
          <w:szCs w:val="22"/>
        </w:rPr>
        <w:t xml:space="preserve">: A </w:t>
      </w:r>
      <w:proofErr w:type="spellStart"/>
      <w:r w:rsidRPr="00461BA5">
        <w:rPr>
          <w:rFonts w:ascii="TimesNewRomanPS" w:hAnsi="TimesNewRomanPS"/>
          <w:i/>
          <w:iCs/>
          <w:sz w:val="22"/>
          <w:szCs w:val="22"/>
        </w:rPr>
        <w:t>Connectionist</w:t>
      </w:r>
      <w:proofErr w:type="spellEnd"/>
      <w:r w:rsidRPr="00461BA5">
        <w:rPr>
          <w:rFonts w:ascii="TimesNewRomanPS" w:hAnsi="TimesNewRomanPS"/>
          <w:i/>
          <w:iCs/>
          <w:sz w:val="22"/>
          <w:szCs w:val="22"/>
        </w:rPr>
        <w:t xml:space="preserve"> Perspective </w:t>
      </w:r>
      <w:proofErr w:type="spellStart"/>
      <w:r w:rsidRPr="00461BA5">
        <w:rPr>
          <w:rFonts w:ascii="TimesNewRomanPS" w:hAnsi="TimesNewRomanPS"/>
          <w:i/>
          <w:iCs/>
          <w:sz w:val="22"/>
          <w:szCs w:val="22"/>
        </w:rPr>
        <w:t>on</w:t>
      </w:r>
      <w:proofErr w:type="spellEnd"/>
      <w:r w:rsidRPr="00461BA5">
        <w:rPr>
          <w:rFonts w:ascii="TimesNewRomanPS" w:hAnsi="TimesNewRomanPS"/>
          <w:i/>
          <w:iCs/>
          <w:sz w:val="22"/>
          <w:szCs w:val="22"/>
        </w:rPr>
        <w:t xml:space="preserve"> </w:t>
      </w:r>
      <w:proofErr w:type="spellStart"/>
      <w:r w:rsidRPr="00461BA5">
        <w:rPr>
          <w:rFonts w:ascii="TimesNewRomanPS" w:hAnsi="TimesNewRomanPS"/>
          <w:i/>
          <w:iCs/>
          <w:sz w:val="22"/>
          <w:szCs w:val="22"/>
        </w:rPr>
        <w:t>Development</w:t>
      </w:r>
      <w:proofErr w:type="spellEnd"/>
      <w:r w:rsidRPr="00461BA5">
        <w:rPr>
          <w:rFonts w:ascii="TimesNewRomanPSMT" w:hAnsi="TimesNewRomanPSMT"/>
          <w:sz w:val="22"/>
          <w:szCs w:val="22"/>
        </w:rPr>
        <w:t>. Cambridge, MA: MIT Press.</w:t>
      </w:r>
    </w:p>
    <w:p w14:paraId="43D31340" w14:textId="77777777" w:rsidR="00035F4E" w:rsidRPr="00461BA5" w:rsidRDefault="00CF1CA1" w:rsidP="006D1CCE">
      <w:pPr>
        <w:pStyle w:val="aa"/>
        <w:rPr>
          <w:rFonts w:ascii="新細明體" w:hAnsi="新細明體"/>
          <w:sz w:val="22"/>
          <w:szCs w:val="22"/>
          <w:lang w:val="en-US"/>
        </w:rPr>
      </w:pPr>
      <w:proofErr w:type="spellStart"/>
      <w:r w:rsidRPr="00461BA5">
        <w:rPr>
          <w:sz w:val="22"/>
          <w:szCs w:val="22"/>
          <w:shd w:val="clear" w:color="auto" w:fill="FCFCFC"/>
        </w:rPr>
        <w:t>Fodor</w:t>
      </w:r>
      <w:proofErr w:type="spellEnd"/>
      <w:r w:rsidRPr="00461BA5">
        <w:rPr>
          <w:sz w:val="22"/>
          <w:szCs w:val="22"/>
          <w:shd w:val="clear" w:color="auto" w:fill="FCFCFC"/>
        </w:rPr>
        <w:t xml:space="preserve">, J. A. 1983. </w:t>
      </w:r>
      <w:r w:rsidRPr="00461BA5">
        <w:rPr>
          <w:i/>
          <w:iCs/>
          <w:sz w:val="22"/>
          <w:szCs w:val="22"/>
          <w:shd w:val="clear" w:color="auto" w:fill="FCFCFC"/>
        </w:rPr>
        <w:t xml:space="preserve">The </w:t>
      </w:r>
      <w:proofErr w:type="spellStart"/>
      <w:r w:rsidRPr="00461BA5">
        <w:rPr>
          <w:i/>
          <w:iCs/>
          <w:sz w:val="22"/>
          <w:szCs w:val="22"/>
          <w:shd w:val="clear" w:color="auto" w:fill="FCFCFC"/>
        </w:rPr>
        <w:t>Modularity</w:t>
      </w:r>
      <w:proofErr w:type="spellEnd"/>
      <w:r w:rsidRPr="00461BA5">
        <w:rPr>
          <w:i/>
          <w:iCs/>
          <w:sz w:val="22"/>
          <w:szCs w:val="22"/>
          <w:shd w:val="clear" w:color="auto" w:fill="FCFCFC"/>
        </w:rPr>
        <w:t xml:space="preserve"> </w:t>
      </w:r>
      <w:proofErr w:type="spellStart"/>
      <w:r w:rsidRPr="00461BA5">
        <w:rPr>
          <w:i/>
          <w:iCs/>
          <w:sz w:val="22"/>
          <w:szCs w:val="22"/>
          <w:shd w:val="clear" w:color="auto" w:fill="FCFCFC"/>
        </w:rPr>
        <w:t>of</w:t>
      </w:r>
      <w:proofErr w:type="spellEnd"/>
      <w:r w:rsidRPr="00461BA5">
        <w:rPr>
          <w:i/>
          <w:iCs/>
          <w:sz w:val="22"/>
          <w:szCs w:val="22"/>
          <w:shd w:val="clear" w:color="auto" w:fill="FCFCFC"/>
        </w:rPr>
        <w:t xml:space="preserve"> Mind: </w:t>
      </w:r>
      <w:proofErr w:type="spellStart"/>
      <w:r w:rsidRPr="00461BA5">
        <w:rPr>
          <w:i/>
          <w:iCs/>
          <w:sz w:val="22"/>
          <w:szCs w:val="22"/>
          <w:shd w:val="clear" w:color="auto" w:fill="FCFCFC"/>
        </w:rPr>
        <w:t>An</w:t>
      </w:r>
      <w:proofErr w:type="spellEnd"/>
      <w:r w:rsidRPr="00461BA5">
        <w:rPr>
          <w:i/>
          <w:iCs/>
          <w:sz w:val="22"/>
          <w:szCs w:val="22"/>
          <w:shd w:val="clear" w:color="auto" w:fill="FCFCFC"/>
        </w:rPr>
        <w:t xml:space="preserve"> </w:t>
      </w:r>
      <w:proofErr w:type="spellStart"/>
      <w:r w:rsidRPr="00461BA5">
        <w:rPr>
          <w:i/>
          <w:iCs/>
          <w:sz w:val="22"/>
          <w:szCs w:val="22"/>
          <w:shd w:val="clear" w:color="auto" w:fill="FCFCFC"/>
        </w:rPr>
        <w:t>Essay</w:t>
      </w:r>
      <w:proofErr w:type="spellEnd"/>
      <w:r w:rsidRPr="00461BA5">
        <w:rPr>
          <w:i/>
          <w:iCs/>
          <w:sz w:val="22"/>
          <w:szCs w:val="22"/>
          <w:shd w:val="clear" w:color="auto" w:fill="FCFCFC"/>
        </w:rPr>
        <w:t xml:space="preserve"> </w:t>
      </w:r>
      <w:proofErr w:type="spellStart"/>
      <w:r w:rsidRPr="00461BA5">
        <w:rPr>
          <w:i/>
          <w:iCs/>
          <w:sz w:val="22"/>
          <w:szCs w:val="22"/>
          <w:shd w:val="clear" w:color="auto" w:fill="FCFCFC"/>
        </w:rPr>
        <w:t>on</w:t>
      </w:r>
      <w:proofErr w:type="spellEnd"/>
      <w:r w:rsidRPr="00461BA5">
        <w:rPr>
          <w:i/>
          <w:iCs/>
          <w:sz w:val="22"/>
          <w:szCs w:val="22"/>
          <w:shd w:val="clear" w:color="auto" w:fill="FCFCFC"/>
        </w:rPr>
        <w:t xml:space="preserve"> </w:t>
      </w:r>
      <w:proofErr w:type="spellStart"/>
      <w:r w:rsidRPr="00461BA5">
        <w:rPr>
          <w:i/>
          <w:iCs/>
          <w:sz w:val="22"/>
          <w:szCs w:val="22"/>
          <w:shd w:val="clear" w:color="auto" w:fill="FCFCFC"/>
        </w:rPr>
        <w:t>Faculty</w:t>
      </w:r>
      <w:proofErr w:type="spellEnd"/>
      <w:r w:rsidRPr="00461BA5">
        <w:rPr>
          <w:i/>
          <w:iCs/>
          <w:sz w:val="22"/>
          <w:szCs w:val="22"/>
          <w:shd w:val="clear" w:color="auto" w:fill="FCFCFC"/>
        </w:rPr>
        <w:t xml:space="preserve"> </w:t>
      </w:r>
      <w:proofErr w:type="spellStart"/>
      <w:r w:rsidRPr="00461BA5">
        <w:rPr>
          <w:i/>
          <w:iCs/>
          <w:sz w:val="22"/>
          <w:szCs w:val="22"/>
          <w:shd w:val="clear" w:color="auto" w:fill="FCFCFC"/>
        </w:rPr>
        <w:t>Psychology</w:t>
      </w:r>
      <w:proofErr w:type="spellEnd"/>
      <w:r w:rsidRPr="00461BA5">
        <w:rPr>
          <w:sz w:val="22"/>
          <w:szCs w:val="22"/>
          <w:shd w:val="clear" w:color="auto" w:fill="FCFCFC"/>
        </w:rPr>
        <w:t>. Cambridge, MA: MIT Press.</w:t>
      </w:r>
    </w:p>
    <w:p w14:paraId="13966714" w14:textId="77777777" w:rsidR="00035F4E" w:rsidRPr="00461BA5" w:rsidRDefault="00CF1CA1" w:rsidP="006D1CCE">
      <w:pPr>
        <w:pStyle w:val="aa"/>
        <w:rPr>
          <w:rFonts w:ascii="新細明體" w:hAnsi="新細明體"/>
          <w:sz w:val="22"/>
          <w:szCs w:val="22"/>
        </w:rPr>
      </w:pPr>
      <w:proofErr w:type="spellStart"/>
      <w:r w:rsidRPr="00461BA5">
        <w:rPr>
          <w:sz w:val="22"/>
          <w:szCs w:val="22"/>
        </w:rPr>
        <w:t>Fodor</w:t>
      </w:r>
      <w:proofErr w:type="spellEnd"/>
      <w:r w:rsidRPr="00461BA5">
        <w:rPr>
          <w:sz w:val="22"/>
          <w:szCs w:val="22"/>
        </w:rPr>
        <w:t xml:space="preserve">, J. A. &amp; Z. W. </w:t>
      </w:r>
      <w:proofErr w:type="spellStart"/>
      <w:r w:rsidRPr="00461BA5">
        <w:rPr>
          <w:sz w:val="22"/>
          <w:szCs w:val="22"/>
        </w:rPr>
        <w:t>Pylyshyn</w:t>
      </w:r>
      <w:proofErr w:type="spellEnd"/>
      <w:r w:rsidRPr="00461BA5">
        <w:rPr>
          <w:sz w:val="22"/>
          <w:szCs w:val="22"/>
        </w:rPr>
        <w:t xml:space="preserve">. 1988. </w:t>
      </w:r>
      <w:proofErr w:type="spellStart"/>
      <w:r w:rsidRPr="00461BA5">
        <w:rPr>
          <w:sz w:val="22"/>
          <w:szCs w:val="22"/>
        </w:rPr>
        <w:t>Connectionism</w:t>
      </w:r>
      <w:proofErr w:type="spellEnd"/>
      <w:r w:rsidRPr="00461BA5">
        <w:rPr>
          <w:sz w:val="22"/>
          <w:szCs w:val="22"/>
        </w:rPr>
        <w:t xml:space="preserve"> </w:t>
      </w:r>
      <w:proofErr w:type="spellStart"/>
      <w:r w:rsidRPr="00461BA5">
        <w:rPr>
          <w:sz w:val="22"/>
          <w:szCs w:val="22"/>
        </w:rPr>
        <w:t>and</w:t>
      </w:r>
      <w:proofErr w:type="spellEnd"/>
      <w:r w:rsidRPr="00461BA5">
        <w:rPr>
          <w:sz w:val="22"/>
          <w:szCs w:val="22"/>
        </w:rPr>
        <w:t xml:space="preserve"> </w:t>
      </w:r>
      <w:proofErr w:type="spellStart"/>
      <w:r w:rsidRPr="00461BA5">
        <w:rPr>
          <w:sz w:val="22"/>
          <w:szCs w:val="22"/>
        </w:rPr>
        <w:t>cognitive</w:t>
      </w:r>
      <w:proofErr w:type="spellEnd"/>
      <w:r w:rsidRPr="00461BA5">
        <w:rPr>
          <w:sz w:val="22"/>
          <w:szCs w:val="22"/>
        </w:rPr>
        <w:t xml:space="preserve"> </w:t>
      </w:r>
      <w:proofErr w:type="spellStart"/>
      <w:r w:rsidRPr="00461BA5">
        <w:rPr>
          <w:sz w:val="22"/>
          <w:szCs w:val="22"/>
        </w:rPr>
        <w:t>architecture</w:t>
      </w:r>
      <w:proofErr w:type="spellEnd"/>
      <w:r w:rsidRPr="00461BA5">
        <w:rPr>
          <w:sz w:val="22"/>
          <w:szCs w:val="22"/>
        </w:rPr>
        <w:t xml:space="preserve">: A </w:t>
      </w:r>
      <w:proofErr w:type="spellStart"/>
      <w:r w:rsidRPr="00461BA5">
        <w:rPr>
          <w:sz w:val="22"/>
          <w:szCs w:val="22"/>
        </w:rPr>
        <w:t>critical</w:t>
      </w:r>
      <w:proofErr w:type="spellEnd"/>
      <w:r w:rsidRPr="00461BA5">
        <w:rPr>
          <w:sz w:val="22"/>
          <w:szCs w:val="22"/>
        </w:rPr>
        <w:t xml:space="preserve"> </w:t>
      </w:r>
      <w:proofErr w:type="spellStart"/>
      <w:r w:rsidRPr="00461BA5">
        <w:rPr>
          <w:sz w:val="22"/>
          <w:szCs w:val="22"/>
        </w:rPr>
        <w:t>analysis</w:t>
      </w:r>
      <w:proofErr w:type="spellEnd"/>
      <w:r w:rsidRPr="00461BA5">
        <w:rPr>
          <w:sz w:val="22"/>
          <w:szCs w:val="22"/>
        </w:rPr>
        <w:t xml:space="preserve">. </w:t>
      </w:r>
      <w:proofErr w:type="spellStart"/>
      <w:r w:rsidRPr="00461BA5">
        <w:rPr>
          <w:rFonts w:ascii="TimesNewRomanPS" w:hAnsi="TimesNewRomanPS"/>
          <w:i/>
          <w:iCs/>
          <w:sz w:val="22"/>
          <w:szCs w:val="22"/>
        </w:rPr>
        <w:t>Cognition</w:t>
      </w:r>
      <w:proofErr w:type="spellEnd"/>
      <w:r w:rsidRPr="00461BA5">
        <w:rPr>
          <w:rFonts w:ascii="TimesNewRomanPS" w:hAnsi="TimesNewRomanPS"/>
          <w:i/>
          <w:iCs/>
          <w:sz w:val="22"/>
          <w:szCs w:val="22"/>
        </w:rPr>
        <w:t xml:space="preserve"> </w:t>
      </w:r>
      <w:r w:rsidRPr="00461BA5">
        <w:rPr>
          <w:sz w:val="22"/>
          <w:szCs w:val="22"/>
        </w:rPr>
        <w:t>28: 3–71.</w:t>
      </w:r>
    </w:p>
    <w:p w14:paraId="558F72EA" w14:textId="77777777" w:rsidR="008B720C" w:rsidRPr="00461BA5" w:rsidRDefault="00CF1CA1" w:rsidP="008B720C">
      <w:pPr>
        <w:pStyle w:val="aa"/>
        <w:rPr>
          <w:sz w:val="22"/>
          <w:szCs w:val="22"/>
        </w:rPr>
      </w:pPr>
      <w:r w:rsidRPr="00461BA5">
        <w:rPr>
          <w:sz w:val="22"/>
          <w:szCs w:val="22"/>
        </w:rPr>
        <w:lastRenderedPageBreak/>
        <w:t xml:space="preserve">Frank, R., D. </w:t>
      </w:r>
      <w:proofErr w:type="spellStart"/>
      <w:r w:rsidRPr="00461BA5">
        <w:rPr>
          <w:sz w:val="22"/>
          <w:szCs w:val="22"/>
        </w:rPr>
        <w:t>Mathis</w:t>
      </w:r>
      <w:proofErr w:type="spellEnd"/>
      <w:r w:rsidRPr="00461BA5">
        <w:rPr>
          <w:sz w:val="22"/>
          <w:szCs w:val="22"/>
        </w:rPr>
        <w:t xml:space="preserve"> &amp; W. </w:t>
      </w:r>
      <w:proofErr w:type="spellStart"/>
      <w:r w:rsidRPr="00461BA5">
        <w:rPr>
          <w:sz w:val="22"/>
          <w:szCs w:val="22"/>
        </w:rPr>
        <w:t>Badecker</w:t>
      </w:r>
      <w:proofErr w:type="spellEnd"/>
      <w:r w:rsidRPr="00461BA5">
        <w:rPr>
          <w:sz w:val="22"/>
          <w:szCs w:val="22"/>
        </w:rPr>
        <w:t xml:space="preserve">. 2013. The </w:t>
      </w:r>
      <w:proofErr w:type="spellStart"/>
      <w:r w:rsidRPr="00461BA5">
        <w:rPr>
          <w:sz w:val="22"/>
          <w:szCs w:val="22"/>
        </w:rPr>
        <w:t>acquisition</w:t>
      </w:r>
      <w:proofErr w:type="spellEnd"/>
      <w:r w:rsidRPr="00461BA5">
        <w:rPr>
          <w:sz w:val="22"/>
          <w:szCs w:val="22"/>
        </w:rPr>
        <w:t xml:space="preserve"> </w:t>
      </w:r>
      <w:proofErr w:type="spellStart"/>
      <w:r w:rsidRPr="00461BA5">
        <w:rPr>
          <w:sz w:val="22"/>
          <w:szCs w:val="22"/>
        </w:rPr>
        <w:t>of</w:t>
      </w:r>
      <w:proofErr w:type="spellEnd"/>
      <w:r w:rsidRPr="00461BA5">
        <w:rPr>
          <w:sz w:val="22"/>
          <w:szCs w:val="22"/>
        </w:rPr>
        <w:t xml:space="preserve"> </w:t>
      </w:r>
      <w:proofErr w:type="spellStart"/>
      <w:r w:rsidRPr="00461BA5">
        <w:rPr>
          <w:sz w:val="22"/>
          <w:szCs w:val="22"/>
        </w:rPr>
        <w:t>anaphora</w:t>
      </w:r>
      <w:proofErr w:type="spellEnd"/>
      <w:r w:rsidRPr="00461BA5">
        <w:rPr>
          <w:sz w:val="22"/>
          <w:szCs w:val="22"/>
        </w:rPr>
        <w:t xml:space="preserve"> </w:t>
      </w:r>
      <w:proofErr w:type="spellStart"/>
      <w:r w:rsidRPr="00461BA5">
        <w:rPr>
          <w:sz w:val="22"/>
          <w:szCs w:val="22"/>
        </w:rPr>
        <w:t>by</w:t>
      </w:r>
      <w:proofErr w:type="spellEnd"/>
      <w:r w:rsidRPr="00461BA5">
        <w:rPr>
          <w:sz w:val="22"/>
          <w:szCs w:val="22"/>
        </w:rPr>
        <w:t xml:space="preserve"> </w:t>
      </w:r>
      <w:proofErr w:type="spellStart"/>
      <w:r w:rsidRPr="00461BA5">
        <w:rPr>
          <w:sz w:val="22"/>
          <w:szCs w:val="22"/>
        </w:rPr>
        <w:t>simple</w:t>
      </w:r>
      <w:proofErr w:type="spellEnd"/>
      <w:r w:rsidRPr="00461BA5">
        <w:rPr>
          <w:sz w:val="22"/>
          <w:szCs w:val="22"/>
        </w:rPr>
        <w:t xml:space="preserve"> </w:t>
      </w:r>
      <w:proofErr w:type="spellStart"/>
      <w:r w:rsidRPr="00461BA5">
        <w:rPr>
          <w:sz w:val="22"/>
          <w:szCs w:val="22"/>
        </w:rPr>
        <w:t>recurrent</w:t>
      </w:r>
      <w:proofErr w:type="spellEnd"/>
      <w:r w:rsidRPr="00461BA5">
        <w:rPr>
          <w:sz w:val="22"/>
          <w:szCs w:val="22"/>
        </w:rPr>
        <w:t xml:space="preserve"> networks. </w:t>
      </w:r>
      <w:proofErr w:type="spellStart"/>
      <w:r w:rsidRPr="00461BA5">
        <w:rPr>
          <w:rFonts w:ascii="TimesNewRomanPS" w:hAnsi="TimesNewRomanPS"/>
          <w:i/>
          <w:iCs/>
          <w:sz w:val="22"/>
          <w:szCs w:val="22"/>
        </w:rPr>
        <w:t>Language</w:t>
      </w:r>
      <w:proofErr w:type="spellEnd"/>
      <w:r w:rsidRPr="00461BA5">
        <w:rPr>
          <w:rFonts w:ascii="TimesNewRomanPS" w:hAnsi="TimesNewRomanPS"/>
          <w:i/>
          <w:iCs/>
          <w:sz w:val="22"/>
          <w:szCs w:val="22"/>
        </w:rPr>
        <w:t xml:space="preserve"> </w:t>
      </w:r>
      <w:proofErr w:type="spellStart"/>
      <w:r w:rsidRPr="00461BA5">
        <w:rPr>
          <w:rFonts w:ascii="TimesNewRomanPS" w:hAnsi="TimesNewRomanPS"/>
          <w:i/>
          <w:iCs/>
          <w:sz w:val="22"/>
          <w:szCs w:val="22"/>
        </w:rPr>
        <w:t>Acquisition</w:t>
      </w:r>
      <w:proofErr w:type="spellEnd"/>
      <w:r w:rsidRPr="00461BA5">
        <w:rPr>
          <w:rFonts w:ascii="TimesNewRomanPS" w:hAnsi="TimesNewRomanPS"/>
          <w:i/>
          <w:iCs/>
          <w:sz w:val="22"/>
          <w:szCs w:val="22"/>
        </w:rPr>
        <w:t xml:space="preserve"> </w:t>
      </w:r>
      <w:r w:rsidRPr="00461BA5">
        <w:rPr>
          <w:sz w:val="22"/>
          <w:szCs w:val="22"/>
        </w:rPr>
        <w:t>20: 181–227.</w:t>
      </w:r>
    </w:p>
    <w:p w14:paraId="3C093EAA" w14:textId="2FE65F82" w:rsidR="007327B7" w:rsidRPr="00461BA5" w:rsidRDefault="007327B7" w:rsidP="002F7FCB">
      <w:pPr>
        <w:pStyle w:val="aa"/>
        <w:rPr>
          <w:sz w:val="22"/>
          <w:szCs w:val="22"/>
        </w:rPr>
      </w:pPr>
      <w:r w:rsidRPr="00461BA5">
        <w:rPr>
          <w:sz w:val="22"/>
          <w:szCs w:val="22"/>
        </w:rPr>
        <w:t>Gar</w:t>
      </w:r>
      <w:r w:rsidRPr="00461BA5">
        <w:rPr>
          <w:rFonts w:hint="eastAsia"/>
          <w:sz w:val="22"/>
          <w:szCs w:val="22"/>
        </w:rPr>
        <w:t>d</w:t>
      </w:r>
      <w:r w:rsidRPr="00461BA5">
        <w:rPr>
          <w:sz w:val="22"/>
          <w:szCs w:val="22"/>
        </w:rPr>
        <w:t xml:space="preserve">ner, </w:t>
      </w:r>
      <w:r w:rsidR="00B24AFE" w:rsidRPr="00461BA5">
        <w:rPr>
          <w:sz w:val="22"/>
          <w:szCs w:val="22"/>
        </w:rPr>
        <w:t>H.</w:t>
      </w:r>
      <w:r w:rsidRPr="00461BA5">
        <w:rPr>
          <w:sz w:val="22"/>
          <w:szCs w:val="22"/>
        </w:rPr>
        <w:t xml:space="preserve"> 1985. </w:t>
      </w:r>
      <w:r w:rsidRPr="00461BA5">
        <w:rPr>
          <w:i/>
          <w:iCs/>
          <w:sz w:val="22"/>
          <w:szCs w:val="22"/>
        </w:rPr>
        <w:t xml:space="preserve">The </w:t>
      </w:r>
      <w:proofErr w:type="spellStart"/>
      <w:r w:rsidRPr="00461BA5">
        <w:rPr>
          <w:i/>
          <w:iCs/>
          <w:sz w:val="22"/>
          <w:szCs w:val="22"/>
        </w:rPr>
        <w:t>Mind’s</w:t>
      </w:r>
      <w:proofErr w:type="spellEnd"/>
      <w:r w:rsidRPr="00461BA5">
        <w:rPr>
          <w:i/>
          <w:iCs/>
          <w:sz w:val="22"/>
          <w:szCs w:val="22"/>
        </w:rPr>
        <w:t xml:space="preserve"> New Science: A </w:t>
      </w:r>
      <w:proofErr w:type="spellStart"/>
      <w:r w:rsidRPr="00461BA5">
        <w:rPr>
          <w:i/>
          <w:iCs/>
          <w:sz w:val="22"/>
          <w:szCs w:val="22"/>
        </w:rPr>
        <w:t>History</w:t>
      </w:r>
      <w:proofErr w:type="spellEnd"/>
      <w:r w:rsidRPr="00461BA5">
        <w:rPr>
          <w:i/>
          <w:iCs/>
          <w:sz w:val="22"/>
          <w:szCs w:val="22"/>
        </w:rPr>
        <w:t xml:space="preserve"> </w:t>
      </w:r>
      <w:proofErr w:type="spellStart"/>
      <w:r w:rsidRPr="00461BA5">
        <w:rPr>
          <w:i/>
          <w:iCs/>
          <w:sz w:val="22"/>
          <w:szCs w:val="22"/>
        </w:rPr>
        <w:t>of</w:t>
      </w:r>
      <w:proofErr w:type="spellEnd"/>
      <w:r w:rsidRPr="00461BA5">
        <w:rPr>
          <w:i/>
          <w:iCs/>
          <w:sz w:val="22"/>
          <w:szCs w:val="22"/>
        </w:rPr>
        <w:t xml:space="preserve"> </w:t>
      </w:r>
      <w:proofErr w:type="spellStart"/>
      <w:r w:rsidRPr="00461BA5">
        <w:rPr>
          <w:i/>
          <w:iCs/>
          <w:sz w:val="22"/>
          <w:szCs w:val="22"/>
        </w:rPr>
        <w:t>Cognitive</w:t>
      </w:r>
      <w:proofErr w:type="spellEnd"/>
      <w:r w:rsidRPr="00461BA5">
        <w:rPr>
          <w:i/>
          <w:iCs/>
          <w:sz w:val="22"/>
          <w:szCs w:val="22"/>
        </w:rPr>
        <w:t xml:space="preserve"> Revolution</w:t>
      </w:r>
      <w:r w:rsidRPr="00461BA5">
        <w:rPr>
          <w:sz w:val="22"/>
          <w:szCs w:val="22"/>
        </w:rPr>
        <w:t>.</w:t>
      </w:r>
      <w:r w:rsidR="002F7FCB" w:rsidRPr="00461BA5">
        <w:rPr>
          <w:rFonts w:hint="eastAsia"/>
          <w:sz w:val="22"/>
          <w:szCs w:val="22"/>
        </w:rPr>
        <w:t xml:space="preserve"> </w:t>
      </w:r>
      <w:r w:rsidRPr="00461BA5">
        <w:rPr>
          <w:rFonts w:hint="eastAsia"/>
          <w:sz w:val="22"/>
          <w:szCs w:val="22"/>
        </w:rPr>
        <w:t>N</w:t>
      </w:r>
      <w:r w:rsidRPr="00461BA5">
        <w:rPr>
          <w:sz w:val="22"/>
          <w:szCs w:val="22"/>
        </w:rPr>
        <w:t>ew York: Basic Books, Inc.</w:t>
      </w:r>
    </w:p>
    <w:p w14:paraId="09146C12" w14:textId="3FC34489" w:rsidR="00035F4E" w:rsidRPr="00461BA5" w:rsidRDefault="00CF1CA1" w:rsidP="006D1CCE">
      <w:pPr>
        <w:pStyle w:val="aa"/>
        <w:rPr>
          <w:sz w:val="22"/>
          <w:szCs w:val="22"/>
        </w:rPr>
      </w:pPr>
      <w:proofErr w:type="spellStart"/>
      <w:r w:rsidRPr="00461BA5">
        <w:rPr>
          <w:sz w:val="22"/>
          <w:szCs w:val="22"/>
        </w:rPr>
        <w:t>Hagstom</w:t>
      </w:r>
      <w:proofErr w:type="spellEnd"/>
      <w:r w:rsidRPr="00461BA5">
        <w:rPr>
          <w:sz w:val="22"/>
          <w:szCs w:val="22"/>
        </w:rPr>
        <w:t xml:space="preserve">, P. 2006. </w:t>
      </w:r>
      <w:proofErr w:type="spellStart"/>
      <w:r w:rsidRPr="00461BA5">
        <w:rPr>
          <w:sz w:val="22"/>
          <w:szCs w:val="22"/>
        </w:rPr>
        <w:t>A-</w:t>
      </w:r>
      <w:r w:rsidRPr="00461BA5">
        <w:rPr>
          <w:i/>
          <w:iCs/>
          <w:sz w:val="22"/>
          <w:szCs w:val="22"/>
        </w:rPr>
        <w:t>not</w:t>
      </w:r>
      <w:r w:rsidRPr="00461BA5">
        <w:rPr>
          <w:sz w:val="22"/>
          <w:szCs w:val="22"/>
        </w:rPr>
        <w:t>-A</w:t>
      </w:r>
      <w:proofErr w:type="spellEnd"/>
      <w:r w:rsidRPr="00461BA5">
        <w:rPr>
          <w:sz w:val="22"/>
          <w:szCs w:val="22"/>
        </w:rPr>
        <w:t xml:space="preserve"> </w:t>
      </w:r>
      <w:proofErr w:type="spellStart"/>
      <w:r w:rsidRPr="00461BA5">
        <w:rPr>
          <w:sz w:val="22"/>
          <w:szCs w:val="22"/>
        </w:rPr>
        <w:t>questions</w:t>
      </w:r>
      <w:proofErr w:type="spellEnd"/>
      <w:r w:rsidRPr="00461BA5">
        <w:rPr>
          <w:sz w:val="22"/>
          <w:szCs w:val="22"/>
        </w:rPr>
        <w:t>. In</w:t>
      </w:r>
      <w:r w:rsidR="00B4776A" w:rsidRPr="00461BA5">
        <w:rPr>
          <w:sz w:val="22"/>
          <w:szCs w:val="22"/>
        </w:rPr>
        <w:t>:</w:t>
      </w:r>
      <w:r w:rsidRPr="00461BA5">
        <w:rPr>
          <w:sz w:val="22"/>
          <w:szCs w:val="22"/>
        </w:rPr>
        <w:t xml:space="preserve"> </w:t>
      </w:r>
      <w:r w:rsidR="00B4776A" w:rsidRPr="00461BA5">
        <w:rPr>
          <w:sz w:val="22"/>
          <w:szCs w:val="22"/>
        </w:rPr>
        <w:t xml:space="preserve">Martin </w:t>
      </w:r>
      <w:proofErr w:type="spellStart"/>
      <w:r w:rsidR="00B4776A" w:rsidRPr="00461BA5">
        <w:rPr>
          <w:sz w:val="22"/>
          <w:szCs w:val="22"/>
        </w:rPr>
        <w:t>Everaert</w:t>
      </w:r>
      <w:proofErr w:type="spellEnd"/>
      <w:r w:rsidR="00BD3861" w:rsidRPr="00461BA5">
        <w:rPr>
          <w:sz w:val="22"/>
          <w:szCs w:val="22"/>
        </w:rPr>
        <w:t xml:space="preserve"> &amp; </w:t>
      </w:r>
      <w:proofErr w:type="spellStart"/>
      <w:r w:rsidR="00B4776A" w:rsidRPr="00461BA5">
        <w:rPr>
          <w:sz w:val="22"/>
          <w:szCs w:val="22"/>
        </w:rPr>
        <w:t>Henk</w:t>
      </w:r>
      <w:proofErr w:type="spellEnd"/>
      <w:r w:rsidR="00B4776A" w:rsidRPr="00461BA5">
        <w:rPr>
          <w:sz w:val="22"/>
          <w:szCs w:val="22"/>
        </w:rPr>
        <w:t xml:space="preserve"> van </w:t>
      </w:r>
      <w:proofErr w:type="spellStart"/>
      <w:r w:rsidR="00B4776A" w:rsidRPr="00461BA5">
        <w:rPr>
          <w:sz w:val="22"/>
          <w:szCs w:val="22"/>
        </w:rPr>
        <w:t>Riemsdijk</w:t>
      </w:r>
      <w:proofErr w:type="spellEnd"/>
      <w:r w:rsidR="00B4776A" w:rsidRPr="00461BA5">
        <w:rPr>
          <w:sz w:val="22"/>
          <w:szCs w:val="22"/>
        </w:rPr>
        <w:t xml:space="preserve"> (eds.).</w:t>
      </w:r>
      <w:r w:rsidR="00B4776A" w:rsidRPr="00461BA5">
        <w:rPr>
          <w:i/>
          <w:iCs/>
          <w:sz w:val="22"/>
          <w:szCs w:val="22"/>
        </w:rPr>
        <w:t xml:space="preserve"> </w:t>
      </w:r>
      <w:r w:rsidRPr="00461BA5">
        <w:rPr>
          <w:i/>
          <w:iCs/>
          <w:sz w:val="22"/>
          <w:szCs w:val="22"/>
        </w:rPr>
        <w:t xml:space="preserve">The </w:t>
      </w:r>
      <w:proofErr w:type="spellStart"/>
      <w:r w:rsidRPr="00461BA5">
        <w:rPr>
          <w:i/>
          <w:iCs/>
          <w:sz w:val="22"/>
          <w:szCs w:val="22"/>
        </w:rPr>
        <w:t>Blackwell</w:t>
      </w:r>
      <w:proofErr w:type="spellEnd"/>
      <w:r w:rsidRPr="00461BA5">
        <w:rPr>
          <w:i/>
          <w:iCs/>
          <w:sz w:val="22"/>
          <w:szCs w:val="22"/>
        </w:rPr>
        <w:t xml:space="preserve"> Companion </w:t>
      </w:r>
      <w:proofErr w:type="spellStart"/>
      <w:r w:rsidRPr="00461BA5">
        <w:rPr>
          <w:i/>
          <w:iCs/>
          <w:sz w:val="22"/>
          <w:szCs w:val="22"/>
        </w:rPr>
        <w:t>to</w:t>
      </w:r>
      <w:proofErr w:type="spellEnd"/>
      <w:r w:rsidRPr="00461BA5">
        <w:rPr>
          <w:i/>
          <w:iCs/>
          <w:sz w:val="22"/>
          <w:szCs w:val="22"/>
        </w:rPr>
        <w:t xml:space="preserve"> </w:t>
      </w:r>
      <w:proofErr w:type="spellStart"/>
      <w:r w:rsidRPr="00461BA5">
        <w:rPr>
          <w:i/>
          <w:iCs/>
          <w:sz w:val="22"/>
          <w:szCs w:val="22"/>
        </w:rPr>
        <w:t>Syntax</w:t>
      </w:r>
      <w:proofErr w:type="spellEnd"/>
      <w:r w:rsidRPr="00461BA5">
        <w:rPr>
          <w:i/>
          <w:iCs/>
          <w:sz w:val="22"/>
          <w:szCs w:val="22"/>
        </w:rPr>
        <w:t>, Volume I</w:t>
      </w:r>
      <w:r w:rsidRPr="00461BA5">
        <w:rPr>
          <w:sz w:val="22"/>
          <w:szCs w:val="22"/>
        </w:rPr>
        <w:t>,</w:t>
      </w:r>
      <w:r w:rsidR="00037605" w:rsidRPr="00461BA5">
        <w:rPr>
          <w:sz w:val="22"/>
          <w:szCs w:val="22"/>
        </w:rPr>
        <w:t xml:space="preserve"> </w:t>
      </w:r>
      <w:r w:rsidRPr="00461BA5">
        <w:rPr>
          <w:sz w:val="22"/>
          <w:szCs w:val="22"/>
        </w:rPr>
        <w:t>173-</w:t>
      </w:r>
      <w:proofErr w:type="gramStart"/>
      <w:r w:rsidRPr="00461BA5">
        <w:rPr>
          <w:sz w:val="22"/>
          <w:szCs w:val="22"/>
        </w:rPr>
        <w:t>213..</w:t>
      </w:r>
      <w:proofErr w:type="gramEnd"/>
    </w:p>
    <w:p w14:paraId="6F82949A" w14:textId="77777777" w:rsidR="00035F4E" w:rsidRPr="00461BA5" w:rsidRDefault="00CF1CA1" w:rsidP="006D1CCE">
      <w:pPr>
        <w:pStyle w:val="aa"/>
        <w:rPr>
          <w:sz w:val="22"/>
          <w:szCs w:val="22"/>
        </w:rPr>
      </w:pPr>
      <w:r w:rsidRPr="00461BA5">
        <w:rPr>
          <w:sz w:val="22"/>
          <w:szCs w:val="22"/>
        </w:rPr>
        <w:t>Hart</w:t>
      </w:r>
      <w:r w:rsidRPr="00461BA5">
        <w:rPr>
          <w:sz w:val="22"/>
          <w:szCs w:val="22"/>
          <w:lang w:val="en-US"/>
        </w:rPr>
        <w:t xml:space="preserve">. </w:t>
      </w:r>
      <w:r w:rsidRPr="00461BA5">
        <w:rPr>
          <w:sz w:val="22"/>
          <w:szCs w:val="22"/>
        </w:rPr>
        <w:t xml:space="preserve">B &amp; T.R. </w:t>
      </w:r>
      <w:proofErr w:type="spellStart"/>
      <w:r w:rsidRPr="00461BA5">
        <w:rPr>
          <w:sz w:val="22"/>
          <w:szCs w:val="22"/>
        </w:rPr>
        <w:t>Risley</w:t>
      </w:r>
      <w:proofErr w:type="spellEnd"/>
      <w:r w:rsidRPr="00461BA5">
        <w:rPr>
          <w:sz w:val="22"/>
          <w:szCs w:val="22"/>
        </w:rPr>
        <w:t xml:space="preserve">. 1995. </w:t>
      </w:r>
      <w:proofErr w:type="spellStart"/>
      <w:r w:rsidRPr="00461BA5">
        <w:rPr>
          <w:i/>
          <w:iCs/>
          <w:sz w:val="22"/>
          <w:szCs w:val="22"/>
        </w:rPr>
        <w:t>Meaningful</w:t>
      </w:r>
      <w:proofErr w:type="spellEnd"/>
      <w:r w:rsidRPr="00461BA5">
        <w:rPr>
          <w:i/>
          <w:iCs/>
          <w:sz w:val="22"/>
          <w:szCs w:val="22"/>
        </w:rPr>
        <w:t xml:space="preserve"> </w:t>
      </w:r>
      <w:proofErr w:type="spellStart"/>
      <w:r w:rsidRPr="00461BA5">
        <w:rPr>
          <w:i/>
          <w:iCs/>
          <w:sz w:val="22"/>
          <w:szCs w:val="22"/>
        </w:rPr>
        <w:t>Differences</w:t>
      </w:r>
      <w:proofErr w:type="spellEnd"/>
      <w:r w:rsidRPr="00461BA5">
        <w:rPr>
          <w:i/>
          <w:iCs/>
          <w:sz w:val="22"/>
          <w:szCs w:val="22"/>
        </w:rPr>
        <w:t xml:space="preserve"> in </w:t>
      </w:r>
      <w:proofErr w:type="spellStart"/>
      <w:r w:rsidRPr="00461BA5">
        <w:rPr>
          <w:i/>
          <w:iCs/>
          <w:sz w:val="22"/>
          <w:szCs w:val="22"/>
        </w:rPr>
        <w:t>the</w:t>
      </w:r>
      <w:proofErr w:type="spellEnd"/>
      <w:r w:rsidRPr="00461BA5">
        <w:rPr>
          <w:i/>
          <w:iCs/>
          <w:sz w:val="22"/>
          <w:szCs w:val="22"/>
        </w:rPr>
        <w:t xml:space="preserve"> </w:t>
      </w:r>
      <w:proofErr w:type="spellStart"/>
      <w:r w:rsidRPr="00461BA5">
        <w:rPr>
          <w:i/>
          <w:iCs/>
          <w:sz w:val="22"/>
          <w:szCs w:val="22"/>
        </w:rPr>
        <w:t>Everyday</w:t>
      </w:r>
      <w:proofErr w:type="spellEnd"/>
      <w:r w:rsidRPr="00461BA5">
        <w:rPr>
          <w:i/>
          <w:iCs/>
          <w:sz w:val="22"/>
          <w:szCs w:val="22"/>
        </w:rPr>
        <w:t xml:space="preserve"> Experience </w:t>
      </w:r>
      <w:proofErr w:type="spellStart"/>
      <w:r w:rsidRPr="00461BA5">
        <w:rPr>
          <w:i/>
          <w:iCs/>
          <w:sz w:val="22"/>
          <w:szCs w:val="22"/>
        </w:rPr>
        <w:t>of</w:t>
      </w:r>
      <w:proofErr w:type="spellEnd"/>
      <w:r w:rsidRPr="00461BA5">
        <w:rPr>
          <w:i/>
          <w:iCs/>
          <w:sz w:val="22"/>
          <w:szCs w:val="22"/>
        </w:rPr>
        <w:t xml:space="preserve"> Young American </w:t>
      </w:r>
      <w:proofErr w:type="spellStart"/>
      <w:r w:rsidRPr="00461BA5">
        <w:rPr>
          <w:i/>
          <w:iCs/>
          <w:sz w:val="22"/>
          <w:szCs w:val="22"/>
        </w:rPr>
        <w:t>Children</w:t>
      </w:r>
      <w:proofErr w:type="spellEnd"/>
      <w:r w:rsidRPr="00461BA5">
        <w:rPr>
          <w:sz w:val="22"/>
          <w:szCs w:val="22"/>
        </w:rPr>
        <w:t xml:space="preserve">. Baltimore, MD: </w:t>
      </w:r>
      <w:proofErr w:type="spellStart"/>
      <w:r w:rsidRPr="00461BA5">
        <w:rPr>
          <w:sz w:val="22"/>
          <w:szCs w:val="22"/>
        </w:rPr>
        <w:t>Brookes</w:t>
      </w:r>
      <w:proofErr w:type="spellEnd"/>
      <w:r w:rsidRPr="00461BA5">
        <w:rPr>
          <w:sz w:val="22"/>
          <w:szCs w:val="22"/>
        </w:rPr>
        <w:t>.</w:t>
      </w:r>
    </w:p>
    <w:p w14:paraId="00A72B26" w14:textId="65485FC0" w:rsidR="00585F41" w:rsidRPr="00461BA5" w:rsidRDefault="00585F41" w:rsidP="006D1CCE">
      <w:pPr>
        <w:pStyle w:val="aa"/>
        <w:rPr>
          <w:sz w:val="22"/>
          <w:szCs w:val="22"/>
        </w:rPr>
      </w:pPr>
      <w:proofErr w:type="spellStart"/>
      <w:r w:rsidRPr="00461BA5">
        <w:rPr>
          <w:sz w:val="22"/>
          <w:szCs w:val="22"/>
        </w:rPr>
        <w:t>Hestvik</w:t>
      </w:r>
      <w:proofErr w:type="spellEnd"/>
      <w:r w:rsidRPr="00461BA5">
        <w:rPr>
          <w:sz w:val="22"/>
          <w:szCs w:val="22"/>
        </w:rPr>
        <w:t xml:space="preserve"> A, </w:t>
      </w:r>
      <w:proofErr w:type="spellStart"/>
      <w:r w:rsidRPr="00461BA5">
        <w:rPr>
          <w:sz w:val="22"/>
          <w:szCs w:val="22"/>
        </w:rPr>
        <w:t>Maxfield</w:t>
      </w:r>
      <w:proofErr w:type="spellEnd"/>
      <w:r w:rsidRPr="00461BA5">
        <w:rPr>
          <w:sz w:val="22"/>
          <w:szCs w:val="22"/>
        </w:rPr>
        <w:t xml:space="preserve"> N, Schwartz RG, </w:t>
      </w:r>
      <w:proofErr w:type="spellStart"/>
      <w:r w:rsidRPr="00461BA5">
        <w:rPr>
          <w:sz w:val="22"/>
          <w:szCs w:val="22"/>
        </w:rPr>
        <w:t>Shafer</w:t>
      </w:r>
      <w:proofErr w:type="spellEnd"/>
      <w:r w:rsidRPr="00461BA5">
        <w:rPr>
          <w:sz w:val="22"/>
          <w:szCs w:val="22"/>
        </w:rPr>
        <w:t xml:space="preserve"> V. 2007. </w:t>
      </w:r>
      <w:proofErr w:type="spellStart"/>
      <w:r w:rsidRPr="00461BA5">
        <w:rPr>
          <w:sz w:val="22"/>
          <w:szCs w:val="22"/>
        </w:rPr>
        <w:t>Brain</w:t>
      </w:r>
      <w:proofErr w:type="spellEnd"/>
      <w:r w:rsidRPr="00461BA5">
        <w:rPr>
          <w:sz w:val="22"/>
          <w:szCs w:val="22"/>
        </w:rPr>
        <w:t xml:space="preserve"> responses </w:t>
      </w:r>
      <w:proofErr w:type="spellStart"/>
      <w:r w:rsidRPr="00461BA5">
        <w:rPr>
          <w:sz w:val="22"/>
          <w:szCs w:val="22"/>
        </w:rPr>
        <w:t>to</w:t>
      </w:r>
      <w:proofErr w:type="spellEnd"/>
      <w:r w:rsidRPr="00461BA5">
        <w:rPr>
          <w:sz w:val="22"/>
          <w:szCs w:val="22"/>
        </w:rPr>
        <w:t xml:space="preserve"> </w:t>
      </w:r>
      <w:proofErr w:type="spellStart"/>
      <w:r w:rsidRPr="00461BA5">
        <w:rPr>
          <w:sz w:val="22"/>
          <w:szCs w:val="22"/>
        </w:rPr>
        <w:t>filled</w:t>
      </w:r>
      <w:proofErr w:type="spellEnd"/>
      <w:r w:rsidRPr="00461BA5">
        <w:rPr>
          <w:sz w:val="22"/>
          <w:szCs w:val="22"/>
        </w:rPr>
        <w:t xml:space="preserve"> gaps. </w:t>
      </w:r>
      <w:proofErr w:type="spellStart"/>
      <w:r w:rsidRPr="00461BA5">
        <w:rPr>
          <w:i/>
          <w:iCs/>
          <w:sz w:val="22"/>
          <w:szCs w:val="22"/>
        </w:rPr>
        <w:t>Brain</w:t>
      </w:r>
      <w:proofErr w:type="spellEnd"/>
      <w:r w:rsidRPr="00461BA5">
        <w:rPr>
          <w:i/>
          <w:iCs/>
          <w:sz w:val="22"/>
          <w:szCs w:val="22"/>
        </w:rPr>
        <w:t xml:space="preserve"> </w:t>
      </w:r>
      <w:proofErr w:type="spellStart"/>
      <w:r w:rsidRPr="00461BA5">
        <w:rPr>
          <w:i/>
          <w:iCs/>
          <w:sz w:val="22"/>
          <w:szCs w:val="22"/>
        </w:rPr>
        <w:t>and</w:t>
      </w:r>
      <w:proofErr w:type="spellEnd"/>
      <w:r w:rsidRPr="00461BA5">
        <w:rPr>
          <w:i/>
          <w:iCs/>
          <w:sz w:val="22"/>
          <w:szCs w:val="22"/>
        </w:rPr>
        <w:t xml:space="preserve"> </w:t>
      </w:r>
      <w:proofErr w:type="spellStart"/>
      <w:r w:rsidRPr="00461BA5">
        <w:rPr>
          <w:i/>
          <w:iCs/>
          <w:sz w:val="22"/>
          <w:szCs w:val="22"/>
        </w:rPr>
        <w:t>Language</w:t>
      </w:r>
      <w:proofErr w:type="spellEnd"/>
      <w:r w:rsidRPr="00461BA5">
        <w:rPr>
          <w:sz w:val="22"/>
          <w:szCs w:val="22"/>
        </w:rPr>
        <w:t>. 100(3):301-16.</w:t>
      </w:r>
    </w:p>
    <w:p w14:paraId="29F14A01" w14:textId="1D513D15" w:rsidR="00914387" w:rsidRPr="00461BA5" w:rsidRDefault="00914387" w:rsidP="006D1CCE">
      <w:pPr>
        <w:pStyle w:val="aa"/>
        <w:rPr>
          <w:sz w:val="22"/>
          <w:szCs w:val="22"/>
          <w:lang w:val="en-US"/>
        </w:rPr>
      </w:pPr>
      <w:proofErr w:type="spellStart"/>
      <w:r w:rsidRPr="00461BA5">
        <w:rPr>
          <w:sz w:val="22"/>
          <w:szCs w:val="22"/>
        </w:rPr>
        <w:t>Hockett</w:t>
      </w:r>
      <w:proofErr w:type="spellEnd"/>
      <w:r w:rsidRPr="00461BA5">
        <w:rPr>
          <w:sz w:val="22"/>
          <w:szCs w:val="22"/>
        </w:rPr>
        <w:t xml:space="preserve"> C</w:t>
      </w:r>
      <w:r w:rsidR="0074261E" w:rsidRPr="00461BA5">
        <w:rPr>
          <w:sz w:val="22"/>
          <w:szCs w:val="22"/>
        </w:rPr>
        <w:t>.</w:t>
      </w:r>
      <w:r w:rsidR="00EC0302" w:rsidRPr="00461BA5">
        <w:rPr>
          <w:sz w:val="22"/>
          <w:szCs w:val="22"/>
        </w:rPr>
        <w:t xml:space="preserve"> </w:t>
      </w:r>
      <w:r w:rsidRPr="00461BA5">
        <w:rPr>
          <w:sz w:val="22"/>
          <w:szCs w:val="22"/>
        </w:rPr>
        <w:t xml:space="preserve">F. 1968. </w:t>
      </w:r>
      <w:r w:rsidRPr="00461BA5">
        <w:rPr>
          <w:i/>
          <w:iCs/>
          <w:sz w:val="22"/>
          <w:szCs w:val="22"/>
        </w:rPr>
        <w:t xml:space="preserve">The </w:t>
      </w:r>
      <w:proofErr w:type="spellStart"/>
      <w:r w:rsidRPr="00461BA5">
        <w:rPr>
          <w:i/>
          <w:iCs/>
          <w:sz w:val="22"/>
          <w:szCs w:val="22"/>
        </w:rPr>
        <w:t>State</w:t>
      </w:r>
      <w:proofErr w:type="spellEnd"/>
      <w:r w:rsidRPr="00461BA5">
        <w:rPr>
          <w:i/>
          <w:iCs/>
          <w:sz w:val="22"/>
          <w:szCs w:val="22"/>
        </w:rPr>
        <w:t xml:space="preserve"> </w:t>
      </w:r>
      <w:proofErr w:type="spellStart"/>
      <w:r w:rsidRPr="00461BA5">
        <w:rPr>
          <w:i/>
          <w:iCs/>
          <w:sz w:val="22"/>
          <w:szCs w:val="22"/>
        </w:rPr>
        <w:t>of</w:t>
      </w:r>
      <w:proofErr w:type="spellEnd"/>
      <w:r w:rsidRPr="00461BA5">
        <w:rPr>
          <w:i/>
          <w:iCs/>
          <w:sz w:val="22"/>
          <w:szCs w:val="22"/>
        </w:rPr>
        <w:t xml:space="preserve"> </w:t>
      </w:r>
      <w:proofErr w:type="spellStart"/>
      <w:r w:rsidRPr="00461BA5">
        <w:rPr>
          <w:i/>
          <w:iCs/>
          <w:sz w:val="22"/>
          <w:szCs w:val="22"/>
        </w:rPr>
        <w:t>the</w:t>
      </w:r>
      <w:proofErr w:type="spellEnd"/>
      <w:r w:rsidRPr="00461BA5">
        <w:rPr>
          <w:i/>
          <w:iCs/>
          <w:sz w:val="22"/>
          <w:szCs w:val="22"/>
        </w:rPr>
        <w:t xml:space="preserve"> Art.</w:t>
      </w:r>
      <w:r w:rsidRPr="00461BA5">
        <w:rPr>
          <w:sz w:val="22"/>
          <w:szCs w:val="22"/>
        </w:rPr>
        <w:t xml:space="preserve"> The Hague, </w:t>
      </w:r>
      <w:proofErr w:type="spellStart"/>
      <w:r w:rsidRPr="00461BA5">
        <w:rPr>
          <w:sz w:val="22"/>
          <w:szCs w:val="22"/>
        </w:rPr>
        <w:t>Neth</w:t>
      </w:r>
      <w:proofErr w:type="spellEnd"/>
      <w:r w:rsidRPr="00461BA5">
        <w:rPr>
          <w:sz w:val="22"/>
          <w:szCs w:val="22"/>
        </w:rPr>
        <w:t xml:space="preserve">.: </w:t>
      </w:r>
      <w:proofErr w:type="spellStart"/>
      <w:r w:rsidRPr="00461BA5">
        <w:rPr>
          <w:sz w:val="22"/>
          <w:szCs w:val="22"/>
        </w:rPr>
        <w:t>Mouton</w:t>
      </w:r>
      <w:proofErr w:type="spellEnd"/>
      <w:r w:rsidR="00E435B8" w:rsidRPr="00461BA5">
        <w:rPr>
          <w:sz w:val="22"/>
          <w:szCs w:val="22"/>
          <w:lang w:val="en-US"/>
        </w:rPr>
        <w:t>.</w:t>
      </w:r>
    </w:p>
    <w:p w14:paraId="7F8BBC45" w14:textId="77777777" w:rsidR="00035F4E" w:rsidRPr="00461BA5" w:rsidRDefault="00CF1CA1" w:rsidP="006D1CCE">
      <w:pPr>
        <w:pStyle w:val="aa"/>
        <w:rPr>
          <w:rFonts w:ascii="新細明體" w:hAnsi="新細明體"/>
          <w:sz w:val="22"/>
          <w:szCs w:val="22"/>
        </w:rPr>
      </w:pPr>
      <w:proofErr w:type="spellStart"/>
      <w:r w:rsidRPr="00461BA5">
        <w:rPr>
          <w:sz w:val="22"/>
          <w:szCs w:val="22"/>
        </w:rPr>
        <w:t>Hochreiter</w:t>
      </w:r>
      <w:proofErr w:type="spellEnd"/>
      <w:r w:rsidRPr="00461BA5">
        <w:rPr>
          <w:sz w:val="22"/>
          <w:szCs w:val="22"/>
        </w:rPr>
        <w:t xml:space="preserve"> S. &amp; J. </w:t>
      </w:r>
      <w:proofErr w:type="spellStart"/>
      <w:r w:rsidRPr="00461BA5">
        <w:rPr>
          <w:sz w:val="22"/>
          <w:szCs w:val="22"/>
        </w:rPr>
        <w:t>Schmidhuber</w:t>
      </w:r>
      <w:proofErr w:type="spellEnd"/>
      <w:r w:rsidRPr="00461BA5">
        <w:rPr>
          <w:sz w:val="22"/>
          <w:szCs w:val="22"/>
        </w:rPr>
        <w:t xml:space="preserve">. 1997. </w:t>
      </w:r>
      <w:proofErr w:type="spellStart"/>
      <w:r w:rsidRPr="00461BA5">
        <w:rPr>
          <w:sz w:val="22"/>
          <w:szCs w:val="22"/>
        </w:rPr>
        <w:t>Long</w:t>
      </w:r>
      <w:proofErr w:type="spellEnd"/>
      <w:r w:rsidRPr="00461BA5">
        <w:rPr>
          <w:sz w:val="22"/>
          <w:szCs w:val="22"/>
        </w:rPr>
        <w:t xml:space="preserve"> short-</w:t>
      </w:r>
      <w:proofErr w:type="spellStart"/>
      <w:r w:rsidRPr="00461BA5">
        <w:rPr>
          <w:sz w:val="22"/>
          <w:szCs w:val="22"/>
        </w:rPr>
        <w:t>term</w:t>
      </w:r>
      <w:proofErr w:type="spellEnd"/>
      <w:r w:rsidRPr="00461BA5">
        <w:rPr>
          <w:sz w:val="22"/>
          <w:szCs w:val="22"/>
        </w:rPr>
        <w:t xml:space="preserve"> </w:t>
      </w:r>
      <w:proofErr w:type="spellStart"/>
      <w:r w:rsidRPr="00461BA5">
        <w:rPr>
          <w:sz w:val="22"/>
          <w:szCs w:val="22"/>
        </w:rPr>
        <w:t>memory</w:t>
      </w:r>
      <w:proofErr w:type="spellEnd"/>
      <w:r w:rsidRPr="00461BA5">
        <w:rPr>
          <w:sz w:val="22"/>
          <w:szCs w:val="22"/>
        </w:rPr>
        <w:t xml:space="preserve">. </w:t>
      </w:r>
      <w:r w:rsidRPr="00461BA5">
        <w:rPr>
          <w:i/>
          <w:iCs/>
          <w:sz w:val="22"/>
          <w:szCs w:val="22"/>
        </w:rPr>
        <w:t>Neural Comput</w:t>
      </w:r>
      <w:r w:rsidRPr="00461BA5">
        <w:rPr>
          <w:sz w:val="22"/>
          <w:szCs w:val="22"/>
        </w:rPr>
        <w:t>. 9:1735–80.</w:t>
      </w:r>
    </w:p>
    <w:p w14:paraId="2EC2ABA9" w14:textId="1A3C1788" w:rsidR="00035F4E" w:rsidRPr="00461BA5" w:rsidRDefault="00CF1CA1" w:rsidP="006D1CCE">
      <w:pPr>
        <w:pStyle w:val="aa"/>
        <w:rPr>
          <w:sz w:val="22"/>
          <w:szCs w:val="22"/>
        </w:rPr>
      </w:pPr>
      <w:r w:rsidRPr="00461BA5">
        <w:rPr>
          <w:sz w:val="22"/>
          <w:szCs w:val="22"/>
        </w:rPr>
        <w:t xml:space="preserve">Huang, C.-T. J. 1982/1998. </w:t>
      </w:r>
      <w:proofErr w:type="spellStart"/>
      <w:r w:rsidRPr="00461BA5">
        <w:rPr>
          <w:i/>
          <w:iCs/>
          <w:sz w:val="22"/>
          <w:szCs w:val="22"/>
        </w:rPr>
        <w:t>Logical</w:t>
      </w:r>
      <w:proofErr w:type="spellEnd"/>
      <w:r w:rsidRPr="00461BA5">
        <w:rPr>
          <w:i/>
          <w:iCs/>
          <w:sz w:val="22"/>
          <w:szCs w:val="22"/>
        </w:rPr>
        <w:t xml:space="preserve"> </w:t>
      </w:r>
      <w:proofErr w:type="spellStart"/>
      <w:r w:rsidR="00013454" w:rsidRPr="00461BA5">
        <w:rPr>
          <w:i/>
          <w:iCs/>
          <w:sz w:val="22"/>
          <w:szCs w:val="22"/>
        </w:rPr>
        <w:t>R</w:t>
      </w:r>
      <w:r w:rsidRPr="00461BA5">
        <w:rPr>
          <w:i/>
          <w:iCs/>
          <w:sz w:val="22"/>
          <w:szCs w:val="22"/>
        </w:rPr>
        <w:t>elations</w:t>
      </w:r>
      <w:proofErr w:type="spellEnd"/>
      <w:r w:rsidRPr="00461BA5">
        <w:rPr>
          <w:i/>
          <w:iCs/>
          <w:sz w:val="22"/>
          <w:szCs w:val="22"/>
        </w:rPr>
        <w:t xml:space="preserve"> in Chinese </w:t>
      </w:r>
      <w:proofErr w:type="spellStart"/>
      <w:r w:rsidRPr="00461BA5">
        <w:rPr>
          <w:i/>
          <w:iCs/>
          <w:sz w:val="22"/>
          <w:szCs w:val="22"/>
        </w:rPr>
        <w:t>and</w:t>
      </w:r>
      <w:proofErr w:type="spellEnd"/>
      <w:r w:rsidRPr="00461BA5">
        <w:rPr>
          <w:i/>
          <w:iCs/>
          <w:sz w:val="22"/>
          <w:szCs w:val="22"/>
        </w:rPr>
        <w:t xml:space="preserve"> </w:t>
      </w:r>
      <w:proofErr w:type="spellStart"/>
      <w:r w:rsidRPr="00461BA5">
        <w:rPr>
          <w:i/>
          <w:iCs/>
          <w:sz w:val="22"/>
          <w:szCs w:val="22"/>
        </w:rPr>
        <w:t>the</w:t>
      </w:r>
      <w:proofErr w:type="spellEnd"/>
      <w:r w:rsidRPr="00461BA5">
        <w:rPr>
          <w:i/>
          <w:iCs/>
          <w:sz w:val="22"/>
          <w:szCs w:val="22"/>
        </w:rPr>
        <w:t xml:space="preserve"> </w:t>
      </w:r>
      <w:proofErr w:type="spellStart"/>
      <w:r w:rsidR="00013454" w:rsidRPr="00461BA5">
        <w:rPr>
          <w:i/>
          <w:iCs/>
          <w:sz w:val="22"/>
          <w:szCs w:val="22"/>
        </w:rPr>
        <w:t>T</w:t>
      </w:r>
      <w:r w:rsidRPr="00461BA5">
        <w:rPr>
          <w:i/>
          <w:iCs/>
          <w:sz w:val="22"/>
          <w:szCs w:val="22"/>
        </w:rPr>
        <w:t>heory</w:t>
      </w:r>
      <w:proofErr w:type="spellEnd"/>
      <w:r w:rsidRPr="00461BA5">
        <w:rPr>
          <w:i/>
          <w:iCs/>
          <w:sz w:val="22"/>
          <w:szCs w:val="22"/>
        </w:rPr>
        <w:t xml:space="preserve"> </w:t>
      </w:r>
      <w:proofErr w:type="spellStart"/>
      <w:r w:rsidRPr="00461BA5">
        <w:rPr>
          <w:i/>
          <w:iCs/>
          <w:sz w:val="22"/>
          <w:szCs w:val="22"/>
        </w:rPr>
        <w:t>of</w:t>
      </w:r>
      <w:proofErr w:type="spellEnd"/>
      <w:r w:rsidRPr="00461BA5">
        <w:rPr>
          <w:i/>
          <w:iCs/>
          <w:sz w:val="22"/>
          <w:szCs w:val="22"/>
        </w:rPr>
        <w:t xml:space="preserve"> </w:t>
      </w:r>
      <w:proofErr w:type="spellStart"/>
      <w:r w:rsidR="00013454" w:rsidRPr="00461BA5">
        <w:rPr>
          <w:i/>
          <w:iCs/>
          <w:sz w:val="22"/>
          <w:szCs w:val="22"/>
        </w:rPr>
        <w:t>G</w:t>
      </w:r>
      <w:r w:rsidRPr="00461BA5">
        <w:rPr>
          <w:i/>
          <w:iCs/>
          <w:sz w:val="22"/>
          <w:szCs w:val="22"/>
        </w:rPr>
        <w:t>rammar</w:t>
      </w:r>
      <w:proofErr w:type="spellEnd"/>
      <w:r w:rsidRPr="00461BA5">
        <w:rPr>
          <w:sz w:val="22"/>
          <w:szCs w:val="22"/>
        </w:rPr>
        <w:t xml:space="preserve">. </w:t>
      </w:r>
      <w:proofErr w:type="spellStart"/>
      <w:r w:rsidRPr="00461BA5">
        <w:rPr>
          <w:sz w:val="22"/>
          <w:szCs w:val="22"/>
        </w:rPr>
        <w:t>Doctoral</w:t>
      </w:r>
      <w:proofErr w:type="spellEnd"/>
      <w:r w:rsidRPr="00461BA5">
        <w:rPr>
          <w:sz w:val="22"/>
          <w:szCs w:val="22"/>
        </w:rPr>
        <w:t xml:space="preserve"> </w:t>
      </w:r>
      <w:proofErr w:type="spellStart"/>
      <w:r w:rsidRPr="00461BA5">
        <w:rPr>
          <w:sz w:val="22"/>
          <w:szCs w:val="22"/>
        </w:rPr>
        <w:t>Dissertation</w:t>
      </w:r>
      <w:proofErr w:type="spellEnd"/>
      <w:r w:rsidRPr="00461BA5">
        <w:rPr>
          <w:sz w:val="22"/>
          <w:szCs w:val="22"/>
        </w:rPr>
        <w:t>. MIT, Cambridge, MA (</w:t>
      </w:r>
      <w:proofErr w:type="spellStart"/>
      <w:r w:rsidRPr="00461BA5">
        <w:rPr>
          <w:sz w:val="22"/>
          <w:szCs w:val="22"/>
        </w:rPr>
        <w:t>published</w:t>
      </w:r>
      <w:proofErr w:type="spellEnd"/>
      <w:r w:rsidRPr="00461BA5">
        <w:rPr>
          <w:sz w:val="22"/>
          <w:szCs w:val="22"/>
        </w:rPr>
        <w:t xml:space="preserve"> </w:t>
      </w:r>
      <w:proofErr w:type="spellStart"/>
      <w:r w:rsidRPr="00461BA5">
        <w:rPr>
          <w:sz w:val="22"/>
          <w:szCs w:val="22"/>
        </w:rPr>
        <w:t>by</w:t>
      </w:r>
      <w:proofErr w:type="spellEnd"/>
      <w:r w:rsidRPr="00461BA5">
        <w:rPr>
          <w:sz w:val="22"/>
          <w:szCs w:val="22"/>
        </w:rPr>
        <w:t xml:space="preserve"> Garland, New York, 1998).</w:t>
      </w:r>
    </w:p>
    <w:p w14:paraId="539853C4" w14:textId="5DD4371F" w:rsidR="0096067D" w:rsidRPr="00461BA5" w:rsidRDefault="0096067D" w:rsidP="006D1CCE">
      <w:pPr>
        <w:pStyle w:val="aa"/>
        <w:rPr>
          <w:sz w:val="22"/>
          <w:szCs w:val="22"/>
        </w:rPr>
      </w:pPr>
      <w:proofErr w:type="spellStart"/>
      <w:r w:rsidRPr="00461BA5">
        <w:rPr>
          <w:sz w:val="22"/>
          <w:szCs w:val="22"/>
        </w:rPr>
        <w:t>Jackendoff</w:t>
      </w:r>
      <w:proofErr w:type="spellEnd"/>
      <w:r w:rsidRPr="00461BA5">
        <w:rPr>
          <w:sz w:val="22"/>
          <w:szCs w:val="22"/>
        </w:rPr>
        <w:t xml:space="preserve">, R. 1974. </w:t>
      </w:r>
      <w:proofErr w:type="spellStart"/>
      <w:r w:rsidRPr="00461BA5">
        <w:rPr>
          <w:i/>
          <w:iCs/>
          <w:sz w:val="22"/>
          <w:szCs w:val="22"/>
        </w:rPr>
        <w:t>Introduction</w:t>
      </w:r>
      <w:proofErr w:type="spellEnd"/>
      <w:r w:rsidRPr="00461BA5">
        <w:rPr>
          <w:i/>
          <w:iCs/>
          <w:sz w:val="22"/>
          <w:szCs w:val="22"/>
        </w:rPr>
        <w:t xml:space="preserve"> </w:t>
      </w:r>
      <w:proofErr w:type="spellStart"/>
      <w:r w:rsidRPr="00461BA5">
        <w:rPr>
          <w:i/>
          <w:iCs/>
          <w:sz w:val="22"/>
          <w:szCs w:val="22"/>
        </w:rPr>
        <w:t>to</w:t>
      </w:r>
      <w:proofErr w:type="spellEnd"/>
      <w:r w:rsidRPr="00461BA5">
        <w:rPr>
          <w:i/>
          <w:iCs/>
          <w:sz w:val="22"/>
          <w:szCs w:val="22"/>
        </w:rPr>
        <w:t xml:space="preserve"> </w:t>
      </w:r>
      <w:proofErr w:type="spellStart"/>
      <w:r w:rsidRPr="00461BA5">
        <w:rPr>
          <w:i/>
          <w:iCs/>
          <w:sz w:val="22"/>
          <w:szCs w:val="22"/>
        </w:rPr>
        <w:t>the</w:t>
      </w:r>
      <w:proofErr w:type="spellEnd"/>
      <w:r w:rsidRPr="00461BA5">
        <w:rPr>
          <w:i/>
          <w:iCs/>
          <w:sz w:val="22"/>
          <w:szCs w:val="22"/>
        </w:rPr>
        <w:t xml:space="preserve"> </w:t>
      </w:r>
      <w:proofErr w:type="spellStart"/>
      <w:r w:rsidRPr="00461BA5">
        <w:rPr>
          <w:i/>
          <w:iCs/>
          <w:sz w:val="22"/>
          <w:szCs w:val="22"/>
        </w:rPr>
        <w:t>X-bar</w:t>
      </w:r>
      <w:proofErr w:type="spellEnd"/>
      <w:r w:rsidRPr="00461BA5">
        <w:rPr>
          <w:i/>
          <w:iCs/>
          <w:sz w:val="22"/>
          <w:szCs w:val="22"/>
        </w:rPr>
        <w:t xml:space="preserve"> Convention</w:t>
      </w:r>
      <w:r w:rsidRPr="00461BA5">
        <w:rPr>
          <w:sz w:val="22"/>
          <w:szCs w:val="22"/>
        </w:rPr>
        <w:t xml:space="preserve">. Indiana </w:t>
      </w:r>
      <w:proofErr w:type="spellStart"/>
      <w:r w:rsidRPr="00461BA5">
        <w:rPr>
          <w:sz w:val="22"/>
          <w:szCs w:val="22"/>
        </w:rPr>
        <w:t>University</w:t>
      </w:r>
      <w:proofErr w:type="spellEnd"/>
      <w:r w:rsidRPr="00461BA5">
        <w:rPr>
          <w:sz w:val="22"/>
          <w:szCs w:val="22"/>
        </w:rPr>
        <w:t xml:space="preserve"> </w:t>
      </w:r>
      <w:proofErr w:type="spellStart"/>
      <w:r w:rsidRPr="00461BA5">
        <w:rPr>
          <w:sz w:val="22"/>
          <w:szCs w:val="22"/>
        </w:rPr>
        <w:t>Linguistics</w:t>
      </w:r>
      <w:proofErr w:type="spellEnd"/>
      <w:r w:rsidRPr="00461BA5">
        <w:rPr>
          <w:sz w:val="22"/>
          <w:szCs w:val="22"/>
        </w:rPr>
        <w:t xml:space="preserve"> Club.</w:t>
      </w:r>
    </w:p>
    <w:p w14:paraId="0EC20314" w14:textId="0516FB66" w:rsidR="0096067D" w:rsidRPr="00461BA5" w:rsidRDefault="0096067D" w:rsidP="006D1CCE">
      <w:pPr>
        <w:pStyle w:val="aa"/>
        <w:rPr>
          <w:sz w:val="22"/>
          <w:szCs w:val="22"/>
        </w:rPr>
      </w:pPr>
      <w:proofErr w:type="spellStart"/>
      <w:r w:rsidRPr="00461BA5">
        <w:rPr>
          <w:sz w:val="22"/>
          <w:szCs w:val="22"/>
        </w:rPr>
        <w:t>Jackendoff</w:t>
      </w:r>
      <w:proofErr w:type="spellEnd"/>
      <w:r w:rsidRPr="00461BA5">
        <w:rPr>
          <w:sz w:val="22"/>
          <w:szCs w:val="22"/>
        </w:rPr>
        <w:t xml:space="preserve">, R. 1977. </w:t>
      </w:r>
      <w:proofErr w:type="spellStart"/>
      <w:r w:rsidRPr="00461BA5">
        <w:rPr>
          <w:sz w:val="22"/>
          <w:szCs w:val="22"/>
        </w:rPr>
        <w:t>Constraints</w:t>
      </w:r>
      <w:proofErr w:type="spellEnd"/>
      <w:r w:rsidRPr="00461BA5">
        <w:rPr>
          <w:sz w:val="22"/>
          <w:szCs w:val="22"/>
        </w:rPr>
        <w:t xml:space="preserve"> </w:t>
      </w:r>
      <w:proofErr w:type="spellStart"/>
      <w:r w:rsidRPr="00461BA5">
        <w:rPr>
          <w:sz w:val="22"/>
          <w:szCs w:val="22"/>
        </w:rPr>
        <w:t>on</w:t>
      </w:r>
      <w:proofErr w:type="spellEnd"/>
      <w:r w:rsidRPr="00461BA5">
        <w:rPr>
          <w:sz w:val="22"/>
          <w:szCs w:val="22"/>
        </w:rPr>
        <w:t xml:space="preserve"> </w:t>
      </w:r>
      <w:proofErr w:type="spellStart"/>
      <w:r w:rsidRPr="00461BA5">
        <w:rPr>
          <w:sz w:val="22"/>
          <w:szCs w:val="22"/>
        </w:rPr>
        <w:t>Phrase</w:t>
      </w:r>
      <w:proofErr w:type="spellEnd"/>
      <w:r w:rsidRPr="00461BA5">
        <w:rPr>
          <w:sz w:val="22"/>
          <w:szCs w:val="22"/>
        </w:rPr>
        <w:t xml:space="preserve"> </w:t>
      </w:r>
      <w:proofErr w:type="spellStart"/>
      <w:r w:rsidRPr="00461BA5">
        <w:rPr>
          <w:sz w:val="22"/>
          <w:szCs w:val="22"/>
        </w:rPr>
        <w:t>Structure</w:t>
      </w:r>
      <w:proofErr w:type="spellEnd"/>
      <w:r w:rsidRPr="00461BA5">
        <w:rPr>
          <w:sz w:val="22"/>
          <w:szCs w:val="22"/>
        </w:rPr>
        <w:t xml:space="preserve"> </w:t>
      </w:r>
      <w:proofErr w:type="spellStart"/>
      <w:r w:rsidRPr="00461BA5">
        <w:rPr>
          <w:sz w:val="22"/>
          <w:szCs w:val="22"/>
        </w:rPr>
        <w:t>Rules</w:t>
      </w:r>
      <w:proofErr w:type="spellEnd"/>
      <w:r w:rsidR="00B85A0B" w:rsidRPr="00461BA5">
        <w:rPr>
          <w:sz w:val="22"/>
          <w:szCs w:val="22"/>
        </w:rPr>
        <w:t>. I</w:t>
      </w:r>
      <w:r w:rsidRPr="00461BA5">
        <w:rPr>
          <w:sz w:val="22"/>
          <w:szCs w:val="22"/>
        </w:rPr>
        <w:t>n</w:t>
      </w:r>
      <w:r w:rsidR="00834277" w:rsidRPr="00461BA5">
        <w:rPr>
          <w:sz w:val="22"/>
          <w:szCs w:val="22"/>
        </w:rPr>
        <w:t>:</w:t>
      </w:r>
      <w:r w:rsidRPr="00461BA5">
        <w:rPr>
          <w:sz w:val="22"/>
          <w:szCs w:val="22"/>
        </w:rPr>
        <w:t xml:space="preserve"> P. W. </w:t>
      </w:r>
      <w:proofErr w:type="spellStart"/>
      <w:r w:rsidRPr="00461BA5">
        <w:rPr>
          <w:sz w:val="22"/>
          <w:szCs w:val="22"/>
        </w:rPr>
        <w:t>Culicover</w:t>
      </w:r>
      <w:proofErr w:type="spellEnd"/>
      <w:r w:rsidRPr="00461BA5">
        <w:rPr>
          <w:sz w:val="22"/>
          <w:szCs w:val="22"/>
        </w:rPr>
        <w:t xml:space="preserve">, T. </w:t>
      </w:r>
      <w:proofErr w:type="spellStart"/>
      <w:r w:rsidRPr="00461BA5">
        <w:rPr>
          <w:sz w:val="22"/>
          <w:szCs w:val="22"/>
        </w:rPr>
        <w:t>Wasow</w:t>
      </w:r>
      <w:proofErr w:type="spellEnd"/>
      <w:r w:rsidRPr="00461BA5">
        <w:rPr>
          <w:sz w:val="22"/>
          <w:szCs w:val="22"/>
        </w:rPr>
        <w:t xml:space="preserve"> &amp; A.  </w:t>
      </w:r>
      <w:proofErr w:type="spellStart"/>
      <w:r w:rsidRPr="00461BA5">
        <w:rPr>
          <w:sz w:val="22"/>
          <w:szCs w:val="22"/>
        </w:rPr>
        <w:t>Akmajian</w:t>
      </w:r>
      <w:proofErr w:type="spellEnd"/>
      <w:r w:rsidRPr="00461BA5">
        <w:rPr>
          <w:sz w:val="22"/>
          <w:szCs w:val="22"/>
        </w:rPr>
        <w:t xml:space="preserve"> (eds.), </w:t>
      </w:r>
      <w:r w:rsidRPr="00461BA5">
        <w:rPr>
          <w:i/>
          <w:iCs/>
          <w:sz w:val="22"/>
          <w:szCs w:val="22"/>
        </w:rPr>
        <w:t xml:space="preserve">Formal </w:t>
      </w:r>
      <w:proofErr w:type="spellStart"/>
      <w:r w:rsidRPr="00461BA5">
        <w:rPr>
          <w:i/>
          <w:iCs/>
          <w:sz w:val="22"/>
          <w:szCs w:val="22"/>
        </w:rPr>
        <w:t>Syntax</w:t>
      </w:r>
      <w:proofErr w:type="spellEnd"/>
      <w:r w:rsidRPr="00461BA5">
        <w:rPr>
          <w:sz w:val="22"/>
          <w:szCs w:val="22"/>
        </w:rPr>
        <w:t xml:space="preserve">, </w:t>
      </w:r>
      <w:proofErr w:type="spellStart"/>
      <w:r w:rsidRPr="00461BA5">
        <w:rPr>
          <w:sz w:val="22"/>
          <w:szCs w:val="22"/>
        </w:rPr>
        <w:t>Academic</w:t>
      </w:r>
      <w:proofErr w:type="spellEnd"/>
      <w:r w:rsidRPr="00461BA5">
        <w:rPr>
          <w:sz w:val="22"/>
          <w:szCs w:val="22"/>
        </w:rPr>
        <w:t xml:space="preserve"> Press, New York, pp. 249–83.</w:t>
      </w:r>
    </w:p>
    <w:p w14:paraId="6F58ED22" w14:textId="5EAF93D4" w:rsidR="006B181D" w:rsidRPr="00461BA5" w:rsidRDefault="006B181D" w:rsidP="006D1CCE">
      <w:pPr>
        <w:pStyle w:val="aa"/>
        <w:rPr>
          <w:sz w:val="22"/>
          <w:szCs w:val="22"/>
        </w:rPr>
      </w:pPr>
      <w:r w:rsidRPr="00461BA5">
        <w:rPr>
          <w:sz w:val="22"/>
          <w:szCs w:val="22"/>
        </w:rPr>
        <w:t xml:space="preserve">Joos M. 1995. </w:t>
      </w:r>
      <w:proofErr w:type="spellStart"/>
      <w:r w:rsidRPr="00461BA5">
        <w:rPr>
          <w:sz w:val="22"/>
          <w:szCs w:val="22"/>
        </w:rPr>
        <w:t>Preface</w:t>
      </w:r>
      <w:proofErr w:type="spellEnd"/>
      <w:r w:rsidRPr="00461BA5">
        <w:rPr>
          <w:sz w:val="22"/>
          <w:szCs w:val="22"/>
        </w:rPr>
        <w:t xml:space="preserve"> to Volume I. In </w:t>
      </w:r>
      <w:proofErr w:type="spellStart"/>
      <w:r w:rsidRPr="00461BA5">
        <w:rPr>
          <w:i/>
          <w:iCs/>
          <w:sz w:val="22"/>
          <w:szCs w:val="22"/>
        </w:rPr>
        <w:t>Readings</w:t>
      </w:r>
      <w:proofErr w:type="spellEnd"/>
      <w:r w:rsidRPr="00461BA5">
        <w:rPr>
          <w:i/>
          <w:iCs/>
          <w:sz w:val="22"/>
          <w:szCs w:val="22"/>
        </w:rPr>
        <w:t xml:space="preserve"> in </w:t>
      </w:r>
      <w:proofErr w:type="spellStart"/>
      <w:r w:rsidRPr="00461BA5">
        <w:rPr>
          <w:i/>
          <w:iCs/>
          <w:sz w:val="22"/>
          <w:szCs w:val="22"/>
        </w:rPr>
        <w:t>Linguistics</w:t>
      </w:r>
      <w:proofErr w:type="spellEnd"/>
      <w:r w:rsidRPr="00461BA5">
        <w:rPr>
          <w:i/>
          <w:iCs/>
          <w:sz w:val="22"/>
          <w:szCs w:val="22"/>
        </w:rPr>
        <w:t xml:space="preserve"> I &amp; II, </w:t>
      </w:r>
      <w:proofErr w:type="spellStart"/>
      <w:r w:rsidRPr="00461BA5">
        <w:rPr>
          <w:i/>
          <w:iCs/>
          <w:sz w:val="22"/>
          <w:szCs w:val="22"/>
        </w:rPr>
        <w:t>Abridged</w:t>
      </w:r>
      <w:proofErr w:type="spellEnd"/>
      <w:r w:rsidRPr="00461BA5">
        <w:rPr>
          <w:i/>
          <w:iCs/>
          <w:sz w:val="22"/>
          <w:szCs w:val="22"/>
        </w:rPr>
        <w:t xml:space="preserve"> </w:t>
      </w:r>
      <w:proofErr w:type="spellStart"/>
      <w:r w:rsidRPr="00461BA5">
        <w:rPr>
          <w:i/>
          <w:iCs/>
          <w:sz w:val="22"/>
          <w:szCs w:val="22"/>
        </w:rPr>
        <w:t>Edition</w:t>
      </w:r>
      <w:proofErr w:type="spellEnd"/>
      <w:r w:rsidRPr="00461BA5">
        <w:rPr>
          <w:sz w:val="22"/>
          <w:szCs w:val="22"/>
        </w:rPr>
        <w:t xml:space="preserve">, ed. E </w:t>
      </w:r>
      <w:proofErr w:type="spellStart"/>
      <w:r w:rsidRPr="00461BA5">
        <w:rPr>
          <w:sz w:val="22"/>
          <w:szCs w:val="22"/>
        </w:rPr>
        <w:t>Hamp</w:t>
      </w:r>
      <w:proofErr w:type="spellEnd"/>
      <w:r w:rsidRPr="00461BA5">
        <w:rPr>
          <w:sz w:val="22"/>
          <w:szCs w:val="22"/>
        </w:rPr>
        <w:t xml:space="preserve">, M Joos, FW </w:t>
      </w:r>
      <w:proofErr w:type="spellStart"/>
      <w:r w:rsidRPr="00461BA5">
        <w:rPr>
          <w:sz w:val="22"/>
          <w:szCs w:val="22"/>
        </w:rPr>
        <w:t>Householder</w:t>
      </w:r>
      <w:proofErr w:type="spellEnd"/>
      <w:r w:rsidRPr="00461BA5">
        <w:rPr>
          <w:sz w:val="22"/>
          <w:szCs w:val="22"/>
        </w:rPr>
        <w:t xml:space="preserve">, R </w:t>
      </w:r>
      <w:proofErr w:type="spellStart"/>
      <w:r w:rsidRPr="00461BA5">
        <w:rPr>
          <w:sz w:val="22"/>
          <w:szCs w:val="22"/>
        </w:rPr>
        <w:t>Austerlitz</w:t>
      </w:r>
      <w:proofErr w:type="spellEnd"/>
      <w:r w:rsidRPr="00461BA5">
        <w:rPr>
          <w:sz w:val="22"/>
          <w:szCs w:val="22"/>
        </w:rPr>
        <w:t xml:space="preserve">, pp. </w:t>
      </w:r>
      <w:proofErr w:type="spellStart"/>
      <w:r w:rsidRPr="00461BA5">
        <w:rPr>
          <w:sz w:val="22"/>
          <w:szCs w:val="22"/>
        </w:rPr>
        <w:t>ix</w:t>
      </w:r>
      <w:proofErr w:type="spellEnd"/>
      <w:r w:rsidRPr="00461BA5">
        <w:rPr>
          <w:sz w:val="22"/>
          <w:szCs w:val="22"/>
        </w:rPr>
        <w:t>–x. Chicago: Univ. Chicago Press</w:t>
      </w:r>
    </w:p>
    <w:p w14:paraId="7C153E40" w14:textId="1E1F67F5" w:rsidR="008F7257" w:rsidRPr="00461BA5" w:rsidRDefault="008F7257" w:rsidP="006D1CCE">
      <w:pPr>
        <w:pStyle w:val="aa"/>
        <w:rPr>
          <w:sz w:val="22"/>
          <w:szCs w:val="22"/>
        </w:rPr>
      </w:pPr>
      <w:proofErr w:type="spellStart"/>
      <w:r w:rsidRPr="00461BA5">
        <w:rPr>
          <w:rStyle w:val="contributors"/>
          <w:color w:val="2A2A2A"/>
          <w:sz w:val="22"/>
          <w:szCs w:val="22"/>
          <w:bdr w:val="none" w:sz="0" w:space="0" w:color="auto" w:frame="1"/>
          <w:shd w:val="clear" w:color="auto" w:fill="FFFFFF"/>
        </w:rPr>
        <w:t>Kam</w:t>
      </w:r>
      <w:proofErr w:type="spellEnd"/>
      <w:r w:rsidRPr="00461BA5">
        <w:rPr>
          <w:rStyle w:val="contributors"/>
          <w:color w:val="2A2A2A"/>
          <w:sz w:val="22"/>
          <w:szCs w:val="22"/>
          <w:bdr w:val="none" w:sz="0" w:space="0" w:color="auto" w:frame="1"/>
          <w:shd w:val="clear" w:color="auto" w:fill="FFFFFF"/>
        </w:rPr>
        <w:t xml:space="preserve">, </w:t>
      </w:r>
      <w:r w:rsidR="006B181D" w:rsidRPr="00461BA5">
        <w:rPr>
          <w:rStyle w:val="contributors"/>
          <w:color w:val="2A2A2A"/>
          <w:sz w:val="22"/>
          <w:szCs w:val="22"/>
          <w:bdr w:val="none" w:sz="0" w:space="0" w:color="auto" w:frame="1"/>
          <w:shd w:val="clear" w:color="auto" w:fill="FFFFFF"/>
        </w:rPr>
        <w:t>C</w:t>
      </w:r>
      <w:r w:rsidR="0088702C" w:rsidRPr="00461BA5">
        <w:rPr>
          <w:rStyle w:val="contributors"/>
          <w:color w:val="2A2A2A"/>
          <w:sz w:val="22"/>
          <w:szCs w:val="22"/>
          <w:bdr w:val="none" w:sz="0" w:space="0" w:color="auto" w:frame="1"/>
          <w:shd w:val="clear" w:color="auto" w:fill="FFFFFF"/>
        </w:rPr>
        <w:t>.</w:t>
      </w:r>
      <w:r w:rsidR="006B181D" w:rsidRPr="00461BA5">
        <w:rPr>
          <w:rStyle w:val="contributors"/>
          <w:color w:val="2A2A2A"/>
          <w:sz w:val="22"/>
          <w:szCs w:val="22"/>
          <w:bdr w:val="none" w:sz="0" w:space="0" w:color="auto" w:frame="1"/>
          <w:shd w:val="clear" w:color="auto" w:fill="FFFFFF"/>
        </w:rPr>
        <w:t xml:space="preserve"> </w:t>
      </w:r>
      <w:r w:rsidRPr="00461BA5">
        <w:rPr>
          <w:rStyle w:val="contributors"/>
          <w:color w:val="2A2A2A"/>
          <w:sz w:val="22"/>
          <w:szCs w:val="22"/>
          <w:bdr w:val="none" w:sz="0" w:space="0" w:color="auto" w:frame="1"/>
          <w:shd w:val="clear" w:color="auto" w:fill="FFFFFF"/>
        </w:rPr>
        <w:t>X</w:t>
      </w:r>
      <w:r w:rsidR="0088702C" w:rsidRPr="00461BA5">
        <w:rPr>
          <w:rStyle w:val="contributors"/>
          <w:color w:val="2A2A2A"/>
          <w:sz w:val="22"/>
          <w:szCs w:val="22"/>
          <w:bdr w:val="none" w:sz="0" w:space="0" w:color="auto" w:frame="1"/>
          <w:shd w:val="clear" w:color="auto" w:fill="FFFFFF"/>
        </w:rPr>
        <w:t>.</w:t>
      </w:r>
      <w:r w:rsidRPr="00461BA5">
        <w:rPr>
          <w:rStyle w:val="contributors"/>
          <w:color w:val="2A2A2A"/>
          <w:sz w:val="22"/>
          <w:szCs w:val="22"/>
          <w:bdr w:val="none" w:sz="0" w:space="0" w:color="auto" w:frame="1"/>
          <w:shd w:val="clear" w:color="auto" w:fill="FFFFFF"/>
        </w:rPr>
        <w:t>‐N</w:t>
      </w:r>
      <w:r w:rsidR="0088702C" w:rsidRPr="00461BA5">
        <w:rPr>
          <w:rStyle w:val="contributors"/>
          <w:color w:val="2A2A2A"/>
          <w:sz w:val="22"/>
          <w:szCs w:val="22"/>
          <w:bdr w:val="none" w:sz="0" w:space="0" w:color="auto" w:frame="1"/>
          <w:shd w:val="clear" w:color="auto" w:fill="FFFFFF"/>
        </w:rPr>
        <w:t>.</w:t>
      </w:r>
      <w:r w:rsidRPr="00461BA5">
        <w:rPr>
          <w:rStyle w:val="contributors"/>
          <w:color w:val="2A2A2A"/>
          <w:sz w:val="22"/>
          <w:szCs w:val="22"/>
          <w:bdr w:val="none" w:sz="0" w:space="0" w:color="auto" w:frame="1"/>
          <w:shd w:val="clear" w:color="auto" w:fill="FFFFFF"/>
        </w:rPr>
        <w:t xml:space="preserve"> </w:t>
      </w:r>
      <w:r w:rsidR="009E335B" w:rsidRPr="00461BA5">
        <w:rPr>
          <w:rStyle w:val="contributors"/>
          <w:color w:val="2A2A2A"/>
          <w:sz w:val="22"/>
          <w:szCs w:val="22"/>
          <w:bdr w:val="none" w:sz="0" w:space="0" w:color="auto" w:frame="1"/>
          <w:shd w:val="clear" w:color="auto" w:fill="FFFFFF"/>
        </w:rPr>
        <w:t>&amp;</w:t>
      </w:r>
      <w:r w:rsidRPr="00461BA5">
        <w:rPr>
          <w:rStyle w:val="contributors"/>
          <w:color w:val="2A2A2A"/>
          <w:sz w:val="22"/>
          <w:szCs w:val="22"/>
          <w:bdr w:val="none" w:sz="0" w:space="0" w:color="auto" w:frame="1"/>
          <w:shd w:val="clear" w:color="auto" w:fill="FFFFFF"/>
        </w:rPr>
        <w:t xml:space="preserve"> </w:t>
      </w:r>
      <w:r w:rsidR="00480CE0" w:rsidRPr="00461BA5">
        <w:rPr>
          <w:rStyle w:val="contributors"/>
          <w:color w:val="2A2A2A"/>
          <w:sz w:val="22"/>
          <w:szCs w:val="22"/>
          <w:bdr w:val="none" w:sz="0" w:space="0" w:color="auto" w:frame="1"/>
          <w:shd w:val="clear" w:color="auto" w:fill="FFFFFF"/>
        </w:rPr>
        <w:t>J.</w:t>
      </w:r>
      <w:r w:rsidRPr="00461BA5">
        <w:rPr>
          <w:rStyle w:val="contributors"/>
          <w:color w:val="2A2A2A"/>
          <w:sz w:val="22"/>
          <w:szCs w:val="22"/>
          <w:bdr w:val="none" w:sz="0" w:space="0" w:color="auto" w:frame="1"/>
          <w:shd w:val="clear" w:color="auto" w:fill="FFFFFF"/>
        </w:rPr>
        <w:t xml:space="preserve"> D</w:t>
      </w:r>
      <w:r w:rsidR="00480CE0" w:rsidRPr="00461BA5">
        <w:rPr>
          <w:rStyle w:val="contributors"/>
          <w:color w:val="2A2A2A"/>
          <w:sz w:val="22"/>
          <w:szCs w:val="22"/>
          <w:bdr w:val="none" w:sz="0" w:space="0" w:color="auto" w:frame="1"/>
          <w:shd w:val="clear" w:color="auto" w:fill="FFFFFF"/>
        </w:rPr>
        <w:t>.</w:t>
      </w:r>
      <w:r w:rsidRPr="00461BA5">
        <w:rPr>
          <w:rStyle w:val="contributors"/>
          <w:color w:val="2A2A2A"/>
          <w:sz w:val="22"/>
          <w:szCs w:val="22"/>
          <w:bdr w:val="none" w:sz="0" w:space="0" w:color="auto" w:frame="1"/>
          <w:shd w:val="clear" w:color="auto" w:fill="FFFFFF"/>
        </w:rPr>
        <w:t xml:space="preserve"> </w:t>
      </w:r>
      <w:proofErr w:type="spellStart"/>
      <w:r w:rsidRPr="00461BA5">
        <w:rPr>
          <w:rStyle w:val="contributors"/>
          <w:color w:val="2A2A2A"/>
          <w:sz w:val="22"/>
          <w:szCs w:val="22"/>
          <w:bdr w:val="none" w:sz="0" w:space="0" w:color="auto" w:frame="1"/>
          <w:shd w:val="clear" w:color="auto" w:fill="FFFFFF"/>
        </w:rPr>
        <w:t>Fodor</w:t>
      </w:r>
      <w:proofErr w:type="spellEnd"/>
      <w:r w:rsidRPr="00461BA5">
        <w:rPr>
          <w:rStyle w:val="contributors"/>
          <w:color w:val="2A2A2A"/>
          <w:sz w:val="22"/>
          <w:szCs w:val="22"/>
          <w:bdr w:val="none" w:sz="0" w:space="0" w:color="auto" w:frame="1"/>
          <w:shd w:val="clear" w:color="auto" w:fill="FFFFFF"/>
        </w:rPr>
        <w:t xml:space="preserve">. 2012. </w:t>
      </w:r>
      <w:proofErr w:type="spellStart"/>
      <w:r w:rsidRPr="00461BA5">
        <w:rPr>
          <w:rStyle w:val="maintitle"/>
          <w:color w:val="2A2A2A"/>
          <w:sz w:val="22"/>
          <w:szCs w:val="22"/>
          <w:bdr w:val="none" w:sz="0" w:space="0" w:color="auto" w:frame="1"/>
          <w:shd w:val="clear" w:color="auto" w:fill="FFFFFF"/>
        </w:rPr>
        <w:t>Children's</w:t>
      </w:r>
      <w:proofErr w:type="spellEnd"/>
      <w:r w:rsidRPr="00461BA5">
        <w:rPr>
          <w:rStyle w:val="maintitle"/>
          <w:color w:val="2A2A2A"/>
          <w:sz w:val="22"/>
          <w:szCs w:val="22"/>
          <w:bdr w:val="none" w:sz="0" w:space="0" w:color="auto" w:frame="1"/>
          <w:shd w:val="clear" w:color="auto" w:fill="FFFFFF"/>
        </w:rPr>
        <w:t xml:space="preserve"> </w:t>
      </w:r>
      <w:proofErr w:type="spellStart"/>
      <w:r w:rsidR="009E335B" w:rsidRPr="00461BA5">
        <w:rPr>
          <w:rStyle w:val="maintitle"/>
          <w:color w:val="2A2A2A"/>
          <w:sz w:val="22"/>
          <w:szCs w:val="22"/>
          <w:bdr w:val="none" w:sz="0" w:space="0" w:color="auto" w:frame="1"/>
          <w:shd w:val="clear" w:color="auto" w:fill="FFFFFF"/>
        </w:rPr>
        <w:t>a</w:t>
      </w:r>
      <w:r w:rsidRPr="00461BA5">
        <w:rPr>
          <w:rStyle w:val="maintitle"/>
          <w:color w:val="2A2A2A"/>
          <w:sz w:val="22"/>
          <w:szCs w:val="22"/>
          <w:bdr w:val="none" w:sz="0" w:space="0" w:color="auto" w:frame="1"/>
          <w:shd w:val="clear" w:color="auto" w:fill="FFFFFF"/>
        </w:rPr>
        <w:t>cquisition</w:t>
      </w:r>
      <w:proofErr w:type="spellEnd"/>
      <w:r w:rsidRPr="00461BA5">
        <w:rPr>
          <w:rStyle w:val="maintitle"/>
          <w:color w:val="2A2A2A"/>
          <w:sz w:val="22"/>
          <w:szCs w:val="22"/>
          <w:bdr w:val="none" w:sz="0" w:space="0" w:color="auto" w:frame="1"/>
          <w:shd w:val="clear" w:color="auto" w:fill="FFFFFF"/>
        </w:rPr>
        <w:t xml:space="preserve"> </w:t>
      </w:r>
      <w:proofErr w:type="spellStart"/>
      <w:r w:rsidRPr="00461BA5">
        <w:rPr>
          <w:rStyle w:val="maintitle"/>
          <w:color w:val="2A2A2A"/>
          <w:sz w:val="22"/>
          <w:szCs w:val="22"/>
          <w:bdr w:val="none" w:sz="0" w:space="0" w:color="auto" w:frame="1"/>
          <w:shd w:val="clear" w:color="auto" w:fill="FFFFFF"/>
        </w:rPr>
        <w:t>of</w:t>
      </w:r>
      <w:proofErr w:type="spellEnd"/>
      <w:r w:rsidRPr="00461BA5">
        <w:rPr>
          <w:rStyle w:val="maintitle"/>
          <w:color w:val="2A2A2A"/>
          <w:sz w:val="22"/>
          <w:szCs w:val="22"/>
          <w:bdr w:val="none" w:sz="0" w:space="0" w:color="auto" w:frame="1"/>
          <w:shd w:val="clear" w:color="auto" w:fill="FFFFFF"/>
        </w:rPr>
        <w:t xml:space="preserve"> </w:t>
      </w:r>
      <w:proofErr w:type="spellStart"/>
      <w:r w:rsidR="009E335B" w:rsidRPr="00461BA5">
        <w:rPr>
          <w:rStyle w:val="maintitle"/>
          <w:color w:val="2A2A2A"/>
          <w:sz w:val="22"/>
          <w:szCs w:val="22"/>
          <w:bdr w:val="none" w:sz="0" w:space="0" w:color="auto" w:frame="1"/>
          <w:shd w:val="clear" w:color="auto" w:fill="FFFFFF"/>
        </w:rPr>
        <w:t>s</w:t>
      </w:r>
      <w:r w:rsidRPr="00461BA5">
        <w:rPr>
          <w:rStyle w:val="maintitle"/>
          <w:color w:val="2A2A2A"/>
          <w:sz w:val="22"/>
          <w:szCs w:val="22"/>
          <w:bdr w:val="none" w:sz="0" w:space="0" w:color="auto" w:frame="1"/>
          <w:shd w:val="clear" w:color="auto" w:fill="FFFFFF"/>
        </w:rPr>
        <w:t>yntax</w:t>
      </w:r>
      <w:proofErr w:type="spellEnd"/>
      <w:r w:rsidRPr="00461BA5">
        <w:rPr>
          <w:rStyle w:val="maintitle"/>
          <w:color w:val="2A2A2A"/>
          <w:sz w:val="22"/>
          <w:szCs w:val="22"/>
          <w:bdr w:val="none" w:sz="0" w:space="0" w:color="auto" w:frame="1"/>
          <w:shd w:val="clear" w:color="auto" w:fill="FFFFFF"/>
        </w:rPr>
        <w:t xml:space="preserve">: </w:t>
      </w:r>
      <w:proofErr w:type="spellStart"/>
      <w:r w:rsidRPr="00461BA5">
        <w:rPr>
          <w:rStyle w:val="maintitle"/>
          <w:color w:val="2A2A2A"/>
          <w:sz w:val="22"/>
          <w:szCs w:val="22"/>
          <w:bdr w:val="none" w:sz="0" w:space="0" w:color="auto" w:frame="1"/>
          <w:shd w:val="clear" w:color="auto" w:fill="FFFFFF"/>
        </w:rPr>
        <w:t>Simple</w:t>
      </w:r>
      <w:proofErr w:type="spellEnd"/>
      <w:r w:rsidRPr="00461BA5">
        <w:rPr>
          <w:rStyle w:val="maintitle"/>
          <w:color w:val="2A2A2A"/>
          <w:sz w:val="22"/>
          <w:szCs w:val="22"/>
          <w:bdr w:val="none" w:sz="0" w:space="0" w:color="auto" w:frame="1"/>
          <w:shd w:val="clear" w:color="auto" w:fill="FFFFFF"/>
        </w:rPr>
        <w:t xml:space="preserve"> </w:t>
      </w:r>
      <w:r w:rsidR="009E335B" w:rsidRPr="00461BA5">
        <w:rPr>
          <w:rStyle w:val="maintitle"/>
          <w:color w:val="2A2A2A"/>
          <w:sz w:val="22"/>
          <w:szCs w:val="22"/>
          <w:bdr w:val="none" w:sz="0" w:space="0" w:color="auto" w:frame="1"/>
          <w:shd w:val="clear" w:color="auto" w:fill="FFFFFF"/>
        </w:rPr>
        <w:t>m</w:t>
      </w:r>
      <w:r w:rsidRPr="00461BA5">
        <w:rPr>
          <w:rStyle w:val="maintitle"/>
          <w:color w:val="2A2A2A"/>
          <w:sz w:val="22"/>
          <w:szCs w:val="22"/>
          <w:bdr w:val="none" w:sz="0" w:space="0" w:color="auto" w:frame="1"/>
          <w:shd w:val="clear" w:color="auto" w:fill="FFFFFF"/>
        </w:rPr>
        <w:t xml:space="preserve">odels are </w:t>
      </w:r>
      <w:r w:rsidR="009E335B" w:rsidRPr="00461BA5">
        <w:rPr>
          <w:rStyle w:val="maintitle"/>
          <w:color w:val="2A2A2A"/>
          <w:sz w:val="22"/>
          <w:szCs w:val="22"/>
          <w:bdr w:val="none" w:sz="0" w:space="0" w:color="auto" w:frame="1"/>
          <w:shd w:val="clear" w:color="auto" w:fill="FFFFFF"/>
        </w:rPr>
        <w:t>t</w:t>
      </w:r>
      <w:r w:rsidRPr="00461BA5">
        <w:rPr>
          <w:rStyle w:val="maintitle"/>
          <w:color w:val="2A2A2A"/>
          <w:sz w:val="22"/>
          <w:szCs w:val="22"/>
          <w:bdr w:val="none" w:sz="0" w:space="0" w:color="auto" w:frame="1"/>
          <w:shd w:val="clear" w:color="auto" w:fill="FFFFFF"/>
        </w:rPr>
        <w:t xml:space="preserve">oo </w:t>
      </w:r>
      <w:proofErr w:type="spellStart"/>
      <w:r w:rsidR="009E335B" w:rsidRPr="00461BA5">
        <w:rPr>
          <w:rStyle w:val="maintitle"/>
          <w:color w:val="2A2A2A"/>
          <w:sz w:val="22"/>
          <w:szCs w:val="22"/>
          <w:bdr w:val="none" w:sz="0" w:space="0" w:color="auto" w:frame="1"/>
          <w:shd w:val="clear" w:color="auto" w:fill="FFFFFF"/>
        </w:rPr>
        <w:t>s</w:t>
      </w:r>
      <w:r w:rsidRPr="00461BA5">
        <w:rPr>
          <w:rStyle w:val="maintitle"/>
          <w:color w:val="2A2A2A"/>
          <w:sz w:val="22"/>
          <w:szCs w:val="22"/>
          <w:bdr w:val="none" w:sz="0" w:space="0" w:color="auto" w:frame="1"/>
          <w:shd w:val="clear" w:color="auto" w:fill="FFFFFF"/>
        </w:rPr>
        <w:t>imple</w:t>
      </w:r>
      <w:proofErr w:type="spellEnd"/>
      <w:r w:rsidR="009E335B" w:rsidRPr="00461BA5">
        <w:rPr>
          <w:sz w:val="22"/>
          <w:szCs w:val="22"/>
          <w:shd w:val="clear" w:color="auto" w:fill="FFFFFF"/>
        </w:rPr>
        <w:t>.</w:t>
      </w:r>
      <w:r w:rsidR="00DB34F0" w:rsidRPr="00461BA5">
        <w:rPr>
          <w:rStyle w:val="editors"/>
          <w:color w:val="2A2A2A"/>
          <w:sz w:val="22"/>
          <w:szCs w:val="22"/>
          <w:bdr w:val="none" w:sz="0" w:space="0" w:color="auto" w:frame="1"/>
          <w:shd w:val="clear" w:color="auto" w:fill="FFFFFF"/>
        </w:rPr>
        <w:t xml:space="preserve"> </w:t>
      </w:r>
      <w:r w:rsidR="009E335B" w:rsidRPr="00461BA5">
        <w:rPr>
          <w:rStyle w:val="editors"/>
          <w:color w:val="2A2A2A"/>
          <w:sz w:val="22"/>
          <w:szCs w:val="22"/>
          <w:bdr w:val="none" w:sz="0" w:space="0" w:color="auto" w:frame="1"/>
          <w:shd w:val="clear" w:color="auto" w:fill="FFFFFF"/>
        </w:rPr>
        <w:t>I</w:t>
      </w:r>
      <w:r w:rsidRPr="00461BA5">
        <w:rPr>
          <w:rStyle w:val="editors"/>
          <w:color w:val="2A2A2A"/>
          <w:sz w:val="22"/>
          <w:szCs w:val="22"/>
          <w:bdr w:val="none" w:sz="0" w:space="0" w:color="auto" w:frame="1"/>
          <w:shd w:val="clear" w:color="auto" w:fill="FFFFFF"/>
        </w:rPr>
        <w:t>n</w:t>
      </w:r>
      <w:r w:rsidR="009E335B" w:rsidRPr="00461BA5">
        <w:rPr>
          <w:rStyle w:val="editors"/>
          <w:color w:val="2A2A2A"/>
          <w:sz w:val="22"/>
          <w:szCs w:val="22"/>
          <w:bdr w:val="none" w:sz="0" w:space="0" w:color="auto" w:frame="1"/>
          <w:shd w:val="clear" w:color="auto" w:fill="FFFFFF"/>
        </w:rPr>
        <w:t>:</w:t>
      </w:r>
      <w:r w:rsidRPr="00461BA5">
        <w:rPr>
          <w:rStyle w:val="editors"/>
          <w:color w:val="2A2A2A"/>
          <w:sz w:val="22"/>
          <w:szCs w:val="22"/>
          <w:bdr w:val="none" w:sz="0" w:space="0" w:color="auto" w:frame="1"/>
          <w:shd w:val="clear" w:color="auto" w:fill="FFFFFF"/>
        </w:rPr>
        <w:t xml:space="preserve"> Massimo </w:t>
      </w:r>
      <w:proofErr w:type="spellStart"/>
      <w:r w:rsidRPr="00461BA5">
        <w:rPr>
          <w:rStyle w:val="editors"/>
          <w:color w:val="2A2A2A"/>
          <w:sz w:val="22"/>
          <w:szCs w:val="22"/>
          <w:bdr w:val="none" w:sz="0" w:space="0" w:color="auto" w:frame="1"/>
          <w:shd w:val="clear" w:color="auto" w:fill="FFFFFF"/>
        </w:rPr>
        <w:t>Piattelli-Palmarini</w:t>
      </w:r>
      <w:proofErr w:type="spellEnd"/>
      <w:r w:rsidR="009E335B" w:rsidRPr="00461BA5">
        <w:rPr>
          <w:rStyle w:val="editors"/>
          <w:color w:val="2A2A2A"/>
          <w:sz w:val="22"/>
          <w:szCs w:val="22"/>
          <w:bdr w:val="none" w:sz="0" w:space="0" w:color="auto" w:frame="1"/>
          <w:shd w:val="clear" w:color="auto" w:fill="FFFFFF"/>
        </w:rPr>
        <w:t xml:space="preserve"> &amp;</w:t>
      </w:r>
      <w:r w:rsidRPr="00461BA5">
        <w:rPr>
          <w:rStyle w:val="editors"/>
          <w:color w:val="2A2A2A"/>
          <w:sz w:val="22"/>
          <w:szCs w:val="22"/>
          <w:bdr w:val="none" w:sz="0" w:space="0" w:color="auto" w:frame="1"/>
          <w:shd w:val="clear" w:color="auto" w:fill="FFFFFF"/>
        </w:rPr>
        <w:t xml:space="preserve"> Robert C. </w:t>
      </w:r>
      <w:proofErr w:type="spellStart"/>
      <w:r w:rsidRPr="00461BA5">
        <w:rPr>
          <w:rStyle w:val="editors"/>
          <w:color w:val="2A2A2A"/>
          <w:sz w:val="22"/>
          <w:szCs w:val="22"/>
          <w:bdr w:val="none" w:sz="0" w:space="0" w:color="auto" w:frame="1"/>
          <w:shd w:val="clear" w:color="auto" w:fill="FFFFFF"/>
        </w:rPr>
        <w:t>Berwick</w:t>
      </w:r>
      <w:proofErr w:type="spellEnd"/>
      <w:r w:rsidRPr="00461BA5">
        <w:rPr>
          <w:rStyle w:val="editors"/>
          <w:color w:val="2A2A2A"/>
          <w:sz w:val="22"/>
          <w:szCs w:val="22"/>
          <w:bdr w:val="none" w:sz="0" w:space="0" w:color="auto" w:frame="1"/>
          <w:shd w:val="clear" w:color="auto" w:fill="FFFFFF"/>
        </w:rPr>
        <w:t xml:space="preserve"> (</w:t>
      </w:r>
      <w:proofErr w:type="spellStart"/>
      <w:r w:rsidRPr="00461BA5">
        <w:rPr>
          <w:rStyle w:val="editors"/>
          <w:color w:val="2A2A2A"/>
          <w:sz w:val="22"/>
          <w:szCs w:val="22"/>
          <w:bdr w:val="none" w:sz="0" w:space="0" w:color="auto" w:frame="1"/>
          <w:shd w:val="clear" w:color="auto" w:fill="FFFFFF"/>
        </w:rPr>
        <w:t>eds</w:t>
      </w:r>
      <w:proofErr w:type="spellEnd"/>
      <w:r w:rsidRPr="00461BA5">
        <w:rPr>
          <w:rStyle w:val="editors"/>
          <w:color w:val="2A2A2A"/>
          <w:sz w:val="22"/>
          <w:szCs w:val="22"/>
          <w:bdr w:val="none" w:sz="0" w:space="0" w:color="auto" w:frame="1"/>
          <w:shd w:val="clear" w:color="auto" w:fill="FFFFFF"/>
        </w:rPr>
        <w:t>)</w:t>
      </w:r>
      <w:r w:rsidR="009E335B" w:rsidRPr="00461BA5">
        <w:rPr>
          <w:sz w:val="22"/>
          <w:szCs w:val="22"/>
          <w:shd w:val="clear" w:color="auto" w:fill="FFFFFF"/>
        </w:rPr>
        <w:t>.</w:t>
      </w:r>
      <w:r w:rsidRPr="00461BA5">
        <w:rPr>
          <w:sz w:val="22"/>
          <w:szCs w:val="22"/>
          <w:shd w:val="clear" w:color="auto" w:fill="FFFFFF"/>
        </w:rPr>
        <w:t xml:space="preserve"> </w:t>
      </w:r>
      <w:r w:rsidRPr="00461BA5">
        <w:rPr>
          <w:rStyle w:val="afff9"/>
          <w:color w:val="2A2A2A"/>
          <w:sz w:val="22"/>
          <w:szCs w:val="22"/>
          <w:bdr w:val="none" w:sz="0" w:space="0" w:color="auto" w:frame="1"/>
          <w:shd w:val="clear" w:color="auto" w:fill="FFFFFF"/>
        </w:rPr>
        <w:t xml:space="preserve">Rich </w:t>
      </w:r>
      <w:proofErr w:type="spellStart"/>
      <w:r w:rsidRPr="00461BA5">
        <w:rPr>
          <w:rStyle w:val="afff9"/>
          <w:color w:val="2A2A2A"/>
          <w:sz w:val="22"/>
          <w:szCs w:val="22"/>
          <w:bdr w:val="none" w:sz="0" w:space="0" w:color="auto" w:frame="1"/>
          <w:shd w:val="clear" w:color="auto" w:fill="FFFFFF"/>
        </w:rPr>
        <w:t>Languages</w:t>
      </w:r>
      <w:proofErr w:type="spellEnd"/>
      <w:r w:rsidRPr="00461BA5">
        <w:rPr>
          <w:rStyle w:val="afff9"/>
          <w:color w:val="2A2A2A"/>
          <w:sz w:val="22"/>
          <w:szCs w:val="22"/>
          <w:bdr w:val="none" w:sz="0" w:space="0" w:color="auto" w:frame="1"/>
          <w:shd w:val="clear" w:color="auto" w:fill="FFFFFF"/>
        </w:rPr>
        <w:t xml:space="preserve"> </w:t>
      </w:r>
      <w:proofErr w:type="spellStart"/>
      <w:r w:rsidRPr="00461BA5">
        <w:rPr>
          <w:rStyle w:val="afff9"/>
          <w:color w:val="2A2A2A"/>
          <w:sz w:val="22"/>
          <w:szCs w:val="22"/>
          <w:bdr w:val="none" w:sz="0" w:space="0" w:color="auto" w:frame="1"/>
          <w:shd w:val="clear" w:color="auto" w:fill="FFFFFF"/>
        </w:rPr>
        <w:t>From</w:t>
      </w:r>
      <w:proofErr w:type="spellEnd"/>
      <w:r w:rsidRPr="00461BA5">
        <w:rPr>
          <w:rStyle w:val="afff9"/>
          <w:color w:val="2A2A2A"/>
          <w:sz w:val="22"/>
          <w:szCs w:val="22"/>
          <w:bdr w:val="none" w:sz="0" w:space="0" w:color="auto" w:frame="1"/>
          <w:shd w:val="clear" w:color="auto" w:fill="FFFFFF"/>
        </w:rPr>
        <w:t xml:space="preserve"> </w:t>
      </w:r>
      <w:proofErr w:type="spellStart"/>
      <w:r w:rsidRPr="00461BA5">
        <w:rPr>
          <w:rStyle w:val="afff9"/>
          <w:color w:val="2A2A2A"/>
          <w:sz w:val="22"/>
          <w:szCs w:val="22"/>
          <w:bdr w:val="none" w:sz="0" w:space="0" w:color="auto" w:frame="1"/>
          <w:shd w:val="clear" w:color="auto" w:fill="FFFFFF"/>
        </w:rPr>
        <w:t>Poor</w:t>
      </w:r>
      <w:proofErr w:type="spellEnd"/>
      <w:r w:rsidRPr="00461BA5">
        <w:rPr>
          <w:rStyle w:val="afff9"/>
          <w:color w:val="2A2A2A"/>
          <w:sz w:val="22"/>
          <w:szCs w:val="22"/>
          <w:bdr w:val="none" w:sz="0" w:space="0" w:color="auto" w:frame="1"/>
          <w:shd w:val="clear" w:color="auto" w:fill="FFFFFF"/>
        </w:rPr>
        <w:t xml:space="preserve"> Inputs</w:t>
      </w:r>
      <w:r w:rsidR="002C5C99" w:rsidRPr="00461BA5">
        <w:rPr>
          <w:rStyle w:val="afff9"/>
          <w:i w:val="0"/>
          <w:iCs w:val="0"/>
          <w:color w:val="2A2A2A"/>
          <w:sz w:val="22"/>
          <w:szCs w:val="22"/>
          <w:bdr w:val="none" w:sz="0" w:space="0" w:color="auto" w:frame="1"/>
          <w:shd w:val="clear" w:color="auto" w:fill="FFFFFF"/>
        </w:rPr>
        <w:t xml:space="preserve">, </w:t>
      </w:r>
      <w:r w:rsidR="009726EA" w:rsidRPr="00461BA5">
        <w:rPr>
          <w:rStyle w:val="afff9"/>
          <w:i w:val="0"/>
          <w:iCs w:val="0"/>
          <w:color w:val="2A2A2A"/>
          <w:sz w:val="22"/>
          <w:szCs w:val="22"/>
          <w:bdr w:val="none" w:sz="0" w:space="0" w:color="auto" w:frame="1"/>
          <w:shd w:val="clear" w:color="auto" w:fill="FFFFFF"/>
        </w:rPr>
        <w:t>43-60</w:t>
      </w:r>
      <w:r w:rsidR="009E335B" w:rsidRPr="00461BA5">
        <w:rPr>
          <w:rStyle w:val="afff9"/>
          <w:i w:val="0"/>
          <w:iCs w:val="0"/>
          <w:color w:val="2A2A2A"/>
          <w:sz w:val="22"/>
          <w:szCs w:val="22"/>
          <w:bdr w:val="none" w:sz="0" w:space="0" w:color="auto" w:frame="1"/>
          <w:shd w:val="clear" w:color="auto" w:fill="FFFFFF"/>
        </w:rPr>
        <w:t>.</w:t>
      </w:r>
    </w:p>
    <w:p w14:paraId="7D405153" w14:textId="77777777" w:rsidR="00035F4E" w:rsidRPr="00461BA5" w:rsidRDefault="00CF1CA1" w:rsidP="006D1CCE">
      <w:pPr>
        <w:pStyle w:val="aa"/>
        <w:rPr>
          <w:sz w:val="22"/>
          <w:szCs w:val="22"/>
        </w:rPr>
      </w:pPr>
      <w:r w:rsidRPr="00461BA5">
        <w:rPr>
          <w:rFonts w:ascii="Times" w:hAnsi="Times"/>
          <w:sz w:val="22"/>
          <w:szCs w:val="22"/>
        </w:rPr>
        <w:t>Kim</w:t>
      </w:r>
      <w:r w:rsidRPr="00461BA5">
        <w:rPr>
          <w:sz w:val="22"/>
          <w:szCs w:val="22"/>
        </w:rPr>
        <w:t xml:space="preserve">, </w:t>
      </w:r>
      <w:r w:rsidRPr="00461BA5">
        <w:rPr>
          <w:rFonts w:ascii="Times" w:hAnsi="Times"/>
          <w:sz w:val="22"/>
          <w:szCs w:val="22"/>
        </w:rPr>
        <w:t xml:space="preserve">John </w:t>
      </w:r>
      <w:r w:rsidRPr="00461BA5">
        <w:rPr>
          <w:sz w:val="22"/>
          <w:szCs w:val="22"/>
        </w:rPr>
        <w:t xml:space="preserve">J., </w:t>
      </w:r>
      <w:r w:rsidRPr="00461BA5">
        <w:rPr>
          <w:rFonts w:ascii="Times" w:hAnsi="Times"/>
          <w:sz w:val="22"/>
          <w:szCs w:val="22"/>
        </w:rPr>
        <w:t xml:space="preserve">G. </w:t>
      </w:r>
      <w:r w:rsidRPr="00461BA5">
        <w:rPr>
          <w:sz w:val="22"/>
          <w:szCs w:val="22"/>
        </w:rPr>
        <w:t xml:space="preserve">F. </w:t>
      </w:r>
      <w:r w:rsidRPr="00461BA5">
        <w:rPr>
          <w:rFonts w:ascii="Times" w:hAnsi="Times"/>
          <w:sz w:val="22"/>
          <w:szCs w:val="22"/>
        </w:rPr>
        <w:t>Marcus</w:t>
      </w:r>
      <w:r w:rsidRPr="00461BA5">
        <w:rPr>
          <w:sz w:val="22"/>
          <w:szCs w:val="22"/>
        </w:rPr>
        <w:t xml:space="preserve">, </w:t>
      </w:r>
      <w:r w:rsidRPr="00461BA5">
        <w:rPr>
          <w:rFonts w:ascii="Times" w:hAnsi="Times"/>
          <w:sz w:val="22"/>
          <w:szCs w:val="22"/>
        </w:rPr>
        <w:t>S. Pinker</w:t>
      </w:r>
      <w:r w:rsidRPr="00461BA5">
        <w:rPr>
          <w:sz w:val="22"/>
          <w:szCs w:val="22"/>
        </w:rPr>
        <w:t xml:space="preserve">, </w:t>
      </w:r>
      <w:r w:rsidRPr="00461BA5">
        <w:rPr>
          <w:rFonts w:ascii="Times" w:hAnsi="Times"/>
          <w:sz w:val="22"/>
          <w:szCs w:val="22"/>
        </w:rPr>
        <w:t xml:space="preserve">M. </w:t>
      </w:r>
      <w:proofErr w:type="spellStart"/>
      <w:r w:rsidRPr="00461BA5">
        <w:rPr>
          <w:rFonts w:ascii="Times" w:hAnsi="Times"/>
          <w:sz w:val="22"/>
          <w:szCs w:val="22"/>
        </w:rPr>
        <w:t>Hollander</w:t>
      </w:r>
      <w:proofErr w:type="spellEnd"/>
      <w:r w:rsidRPr="00461BA5">
        <w:rPr>
          <w:rFonts w:ascii="Times" w:hAnsi="Times"/>
          <w:sz w:val="22"/>
          <w:szCs w:val="22"/>
        </w:rPr>
        <w:t xml:space="preserve"> &amp;</w:t>
      </w:r>
      <w:r w:rsidRPr="00461BA5">
        <w:rPr>
          <w:sz w:val="22"/>
          <w:szCs w:val="22"/>
        </w:rPr>
        <w:t xml:space="preserve"> </w:t>
      </w:r>
      <w:r w:rsidRPr="00461BA5">
        <w:rPr>
          <w:rFonts w:ascii="Times" w:hAnsi="Times"/>
          <w:sz w:val="22"/>
          <w:szCs w:val="22"/>
        </w:rPr>
        <w:t>M. Coppola</w:t>
      </w:r>
      <w:r w:rsidRPr="00461BA5">
        <w:rPr>
          <w:sz w:val="22"/>
          <w:szCs w:val="22"/>
        </w:rPr>
        <w:t xml:space="preserve">. 1994. </w:t>
      </w:r>
      <w:proofErr w:type="spellStart"/>
      <w:r w:rsidRPr="00461BA5">
        <w:rPr>
          <w:sz w:val="22"/>
          <w:szCs w:val="22"/>
        </w:rPr>
        <w:t>Sensitivity</w:t>
      </w:r>
      <w:proofErr w:type="spellEnd"/>
      <w:r w:rsidRPr="00461BA5">
        <w:rPr>
          <w:sz w:val="22"/>
          <w:szCs w:val="22"/>
        </w:rPr>
        <w:t xml:space="preserve"> </w:t>
      </w:r>
      <w:proofErr w:type="spellStart"/>
      <w:r w:rsidRPr="00461BA5">
        <w:rPr>
          <w:sz w:val="22"/>
          <w:szCs w:val="22"/>
        </w:rPr>
        <w:t>of</w:t>
      </w:r>
      <w:proofErr w:type="spellEnd"/>
      <w:r w:rsidRPr="00461BA5">
        <w:rPr>
          <w:sz w:val="22"/>
          <w:szCs w:val="22"/>
        </w:rPr>
        <w:t xml:space="preserve"> </w:t>
      </w:r>
      <w:proofErr w:type="spellStart"/>
      <w:r w:rsidRPr="00461BA5">
        <w:rPr>
          <w:sz w:val="22"/>
          <w:szCs w:val="22"/>
        </w:rPr>
        <w:t>children’s</w:t>
      </w:r>
      <w:proofErr w:type="spellEnd"/>
      <w:r w:rsidRPr="00461BA5">
        <w:rPr>
          <w:sz w:val="22"/>
          <w:szCs w:val="22"/>
        </w:rPr>
        <w:t xml:space="preserve"> </w:t>
      </w:r>
      <w:proofErr w:type="spellStart"/>
      <w:r w:rsidRPr="00461BA5">
        <w:rPr>
          <w:sz w:val="22"/>
          <w:szCs w:val="22"/>
        </w:rPr>
        <w:t>inflection</w:t>
      </w:r>
      <w:proofErr w:type="spellEnd"/>
      <w:r w:rsidRPr="00461BA5">
        <w:rPr>
          <w:sz w:val="22"/>
          <w:szCs w:val="22"/>
        </w:rPr>
        <w:t xml:space="preserve"> </w:t>
      </w:r>
      <w:proofErr w:type="spellStart"/>
      <w:r w:rsidRPr="00461BA5">
        <w:rPr>
          <w:sz w:val="22"/>
          <w:szCs w:val="22"/>
        </w:rPr>
        <w:t>to</w:t>
      </w:r>
      <w:proofErr w:type="spellEnd"/>
      <w:r w:rsidRPr="00461BA5">
        <w:rPr>
          <w:sz w:val="22"/>
          <w:szCs w:val="22"/>
        </w:rPr>
        <w:t xml:space="preserve"> </w:t>
      </w:r>
      <w:proofErr w:type="spellStart"/>
      <w:r w:rsidRPr="00461BA5">
        <w:rPr>
          <w:sz w:val="22"/>
          <w:szCs w:val="22"/>
        </w:rPr>
        <w:t>grammatical</w:t>
      </w:r>
      <w:proofErr w:type="spellEnd"/>
      <w:r w:rsidRPr="00461BA5">
        <w:rPr>
          <w:sz w:val="22"/>
          <w:szCs w:val="22"/>
        </w:rPr>
        <w:t xml:space="preserve"> </w:t>
      </w:r>
      <w:proofErr w:type="spellStart"/>
      <w:r w:rsidRPr="00461BA5">
        <w:rPr>
          <w:sz w:val="22"/>
          <w:szCs w:val="22"/>
        </w:rPr>
        <w:t>structure</w:t>
      </w:r>
      <w:proofErr w:type="spellEnd"/>
      <w:r w:rsidRPr="00461BA5">
        <w:rPr>
          <w:sz w:val="22"/>
          <w:szCs w:val="22"/>
        </w:rPr>
        <w:t xml:space="preserve">. </w:t>
      </w:r>
      <w:proofErr w:type="spellStart"/>
      <w:r w:rsidRPr="00461BA5">
        <w:rPr>
          <w:rFonts w:ascii="TimesNewRomanPS" w:hAnsi="TimesNewRomanPS"/>
          <w:i/>
          <w:iCs/>
          <w:sz w:val="22"/>
          <w:szCs w:val="22"/>
        </w:rPr>
        <w:t>Journal</w:t>
      </w:r>
      <w:proofErr w:type="spellEnd"/>
      <w:r w:rsidRPr="00461BA5">
        <w:rPr>
          <w:rFonts w:ascii="TimesNewRomanPS" w:hAnsi="TimesNewRomanPS"/>
          <w:i/>
          <w:iCs/>
          <w:sz w:val="22"/>
          <w:szCs w:val="22"/>
        </w:rPr>
        <w:t xml:space="preserve"> </w:t>
      </w:r>
      <w:proofErr w:type="spellStart"/>
      <w:r w:rsidRPr="00461BA5">
        <w:rPr>
          <w:rFonts w:ascii="TimesNewRomanPS" w:hAnsi="TimesNewRomanPS"/>
          <w:i/>
          <w:iCs/>
          <w:sz w:val="22"/>
          <w:szCs w:val="22"/>
        </w:rPr>
        <w:t>of</w:t>
      </w:r>
      <w:proofErr w:type="spellEnd"/>
      <w:r w:rsidRPr="00461BA5">
        <w:rPr>
          <w:rFonts w:ascii="TimesNewRomanPS" w:hAnsi="TimesNewRomanPS"/>
          <w:i/>
          <w:iCs/>
          <w:sz w:val="22"/>
          <w:szCs w:val="22"/>
        </w:rPr>
        <w:t xml:space="preserve"> </w:t>
      </w:r>
      <w:proofErr w:type="spellStart"/>
      <w:r w:rsidRPr="00461BA5">
        <w:rPr>
          <w:rFonts w:ascii="TimesNewRomanPS" w:hAnsi="TimesNewRomanPS"/>
          <w:i/>
          <w:iCs/>
          <w:sz w:val="22"/>
          <w:szCs w:val="22"/>
        </w:rPr>
        <w:t>Child</w:t>
      </w:r>
      <w:proofErr w:type="spellEnd"/>
      <w:r w:rsidRPr="00461BA5">
        <w:rPr>
          <w:rFonts w:ascii="TimesNewRomanPS" w:hAnsi="TimesNewRomanPS"/>
          <w:i/>
          <w:iCs/>
          <w:sz w:val="22"/>
          <w:szCs w:val="22"/>
        </w:rPr>
        <w:t xml:space="preserve"> </w:t>
      </w:r>
      <w:proofErr w:type="spellStart"/>
      <w:r w:rsidRPr="00461BA5">
        <w:rPr>
          <w:rFonts w:ascii="TimesNewRomanPS" w:hAnsi="TimesNewRomanPS"/>
          <w:i/>
          <w:iCs/>
          <w:sz w:val="22"/>
          <w:szCs w:val="22"/>
        </w:rPr>
        <w:t>Language</w:t>
      </w:r>
      <w:proofErr w:type="spellEnd"/>
      <w:r w:rsidRPr="00461BA5">
        <w:rPr>
          <w:rFonts w:ascii="TimesNewRomanPS" w:hAnsi="TimesNewRomanPS"/>
          <w:i/>
          <w:iCs/>
          <w:sz w:val="22"/>
          <w:szCs w:val="22"/>
        </w:rPr>
        <w:t xml:space="preserve"> </w:t>
      </w:r>
      <w:r w:rsidRPr="00461BA5">
        <w:rPr>
          <w:sz w:val="22"/>
          <w:szCs w:val="22"/>
        </w:rPr>
        <w:t>21: 173–209.</w:t>
      </w:r>
    </w:p>
    <w:p w14:paraId="277CE2AD" w14:textId="55D4802C" w:rsidR="00035F4E" w:rsidRPr="00461BA5" w:rsidRDefault="00CF1CA1" w:rsidP="006D1CCE">
      <w:pPr>
        <w:pStyle w:val="aa"/>
        <w:rPr>
          <w:sz w:val="22"/>
          <w:szCs w:val="22"/>
          <w:shd w:val="clear" w:color="auto" w:fill="FFFFFF"/>
        </w:rPr>
      </w:pPr>
      <w:proofErr w:type="spellStart"/>
      <w:r w:rsidRPr="00461BA5">
        <w:rPr>
          <w:sz w:val="22"/>
          <w:szCs w:val="22"/>
          <w:shd w:val="clear" w:color="auto" w:fill="FFFFFF"/>
        </w:rPr>
        <w:t>Koepke</w:t>
      </w:r>
      <w:proofErr w:type="spellEnd"/>
      <w:r w:rsidRPr="00461BA5">
        <w:rPr>
          <w:sz w:val="22"/>
          <w:szCs w:val="22"/>
          <w:shd w:val="clear" w:color="auto" w:fill="FFFFFF"/>
        </w:rPr>
        <w:t xml:space="preserve">, </w:t>
      </w:r>
      <w:r w:rsidR="00834277" w:rsidRPr="00461BA5">
        <w:rPr>
          <w:sz w:val="22"/>
          <w:szCs w:val="22"/>
          <w:shd w:val="clear" w:color="auto" w:fill="FFFFFF"/>
        </w:rPr>
        <w:t>P</w:t>
      </w:r>
      <w:r w:rsidRPr="00461BA5">
        <w:rPr>
          <w:sz w:val="22"/>
          <w:szCs w:val="22"/>
          <w:shd w:val="clear" w:color="auto" w:fill="FFFFFF"/>
        </w:rPr>
        <w:t xml:space="preserve">. 2007. </w:t>
      </w:r>
      <w:proofErr w:type="spellStart"/>
      <w:r w:rsidRPr="00461BA5">
        <w:rPr>
          <w:sz w:val="22"/>
          <w:szCs w:val="22"/>
          <w:shd w:val="clear" w:color="auto" w:fill="FFFFFF"/>
        </w:rPr>
        <w:t>Gödel’s</w:t>
      </w:r>
      <w:proofErr w:type="spellEnd"/>
      <w:r w:rsidRPr="00461BA5">
        <w:rPr>
          <w:sz w:val="22"/>
          <w:szCs w:val="22"/>
          <w:shd w:val="clear" w:color="auto" w:fill="FFFFFF"/>
        </w:rPr>
        <w:t xml:space="preserve"> </w:t>
      </w:r>
      <w:proofErr w:type="spellStart"/>
      <w:r w:rsidRPr="00461BA5">
        <w:rPr>
          <w:sz w:val="22"/>
          <w:szCs w:val="22"/>
          <w:shd w:val="clear" w:color="auto" w:fill="FFFFFF"/>
        </w:rPr>
        <w:t>completeness</w:t>
      </w:r>
      <w:proofErr w:type="spellEnd"/>
      <w:r w:rsidRPr="00461BA5">
        <w:rPr>
          <w:sz w:val="22"/>
          <w:szCs w:val="22"/>
          <w:shd w:val="clear" w:color="auto" w:fill="FFFFFF"/>
        </w:rPr>
        <w:t xml:space="preserve"> </w:t>
      </w:r>
      <w:proofErr w:type="spellStart"/>
      <w:r w:rsidRPr="00461BA5">
        <w:rPr>
          <w:sz w:val="22"/>
          <w:szCs w:val="22"/>
          <w:shd w:val="clear" w:color="auto" w:fill="FFFFFF"/>
        </w:rPr>
        <w:t>theorem</w:t>
      </w:r>
      <w:proofErr w:type="spellEnd"/>
      <w:r w:rsidRPr="00461BA5">
        <w:rPr>
          <w:sz w:val="22"/>
          <w:szCs w:val="22"/>
          <w:shd w:val="clear" w:color="auto" w:fill="FFFFFF"/>
        </w:rPr>
        <w:t xml:space="preserve"> </w:t>
      </w:r>
      <w:proofErr w:type="spellStart"/>
      <w:r w:rsidRPr="00461BA5">
        <w:rPr>
          <w:sz w:val="22"/>
          <w:szCs w:val="22"/>
          <w:shd w:val="clear" w:color="auto" w:fill="FFFFFF"/>
        </w:rPr>
        <w:t>with</w:t>
      </w:r>
      <w:proofErr w:type="spellEnd"/>
      <w:r w:rsidRPr="00461BA5">
        <w:rPr>
          <w:sz w:val="22"/>
          <w:szCs w:val="22"/>
          <w:shd w:val="clear" w:color="auto" w:fill="FFFFFF"/>
        </w:rPr>
        <w:t xml:space="preserve"> natural </w:t>
      </w:r>
      <w:proofErr w:type="spellStart"/>
      <w:r w:rsidRPr="00461BA5">
        <w:rPr>
          <w:sz w:val="22"/>
          <w:szCs w:val="22"/>
          <w:shd w:val="clear" w:color="auto" w:fill="FFFFFF"/>
        </w:rPr>
        <w:t>language</w:t>
      </w:r>
      <w:proofErr w:type="spellEnd"/>
      <w:r w:rsidRPr="00461BA5">
        <w:rPr>
          <w:sz w:val="22"/>
          <w:szCs w:val="22"/>
          <w:shd w:val="clear" w:color="auto" w:fill="FFFFFF"/>
        </w:rPr>
        <w:t xml:space="preserve"> </w:t>
      </w:r>
      <w:proofErr w:type="gramStart"/>
      <w:r w:rsidRPr="00461BA5">
        <w:rPr>
          <w:sz w:val="22"/>
          <w:szCs w:val="22"/>
          <w:shd w:val="clear" w:color="auto" w:fill="FFFFFF"/>
        </w:rPr>
        <w:t>formulas</w:t>
      </w:r>
      <w:proofErr w:type="gramEnd"/>
      <w:r w:rsidRPr="00461BA5">
        <w:rPr>
          <w:sz w:val="22"/>
          <w:szCs w:val="22"/>
          <w:shd w:val="clear" w:color="auto" w:fill="FFFFFF"/>
        </w:rPr>
        <w:t xml:space="preserve">. </w:t>
      </w:r>
      <w:proofErr w:type="spellStart"/>
      <w:r w:rsidRPr="00461BA5">
        <w:rPr>
          <w:i/>
          <w:iCs/>
          <w:sz w:val="22"/>
          <w:szCs w:val="22"/>
          <w:shd w:val="clear" w:color="auto" w:fill="FFFFFF"/>
        </w:rPr>
        <w:t>Logik</w:t>
      </w:r>
      <w:proofErr w:type="spellEnd"/>
      <w:r w:rsidRPr="00461BA5">
        <w:rPr>
          <w:i/>
          <w:iCs/>
          <w:sz w:val="22"/>
          <w:szCs w:val="22"/>
          <w:shd w:val="clear" w:color="auto" w:fill="FFFFFF"/>
        </w:rPr>
        <w:t xml:space="preserve">, </w:t>
      </w:r>
      <w:proofErr w:type="spellStart"/>
      <w:r w:rsidRPr="00461BA5">
        <w:rPr>
          <w:i/>
          <w:iCs/>
          <w:sz w:val="22"/>
          <w:szCs w:val="22"/>
          <w:shd w:val="clear" w:color="auto" w:fill="FFFFFF"/>
        </w:rPr>
        <w:t>Begriffe</w:t>
      </w:r>
      <w:proofErr w:type="spellEnd"/>
      <w:r w:rsidRPr="00461BA5">
        <w:rPr>
          <w:i/>
          <w:iCs/>
          <w:sz w:val="22"/>
          <w:szCs w:val="22"/>
          <w:shd w:val="clear" w:color="auto" w:fill="FFFFFF"/>
        </w:rPr>
        <w:t xml:space="preserve">, </w:t>
      </w:r>
      <w:proofErr w:type="spellStart"/>
      <w:r w:rsidRPr="00461BA5">
        <w:rPr>
          <w:i/>
          <w:iCs/>
          <w:sz w:val="22"/>
          <w:szCs w:val="22"/>
          <w:shd w:val="clear" w:color="auto" w:fill="FFFFFF"/>
        </w:rPr>
        <w:t>Prinzipien</w:t>
      </w:r>
      <w:proofErr w:type="spellEnd"/>
      <w:r w:rsidRPr="00461BA5">
        <w:rPr>
          <w:i/>
          <w:iCs/>
          <w:sz w:val="22"/>
          <w:szCs w:val="22"/>
          <w:shd w:val="clear" w:color="auto" w:fill="FFFFFF"/>
        </w:rPr>
        <w:t xml:space="preserve"> </w:t>
      </w:r>
      <w:proofErr w:type="spellStart"/>
      <w:r w:rsidRPr="00461BA5">
        <w:rPr>
          <w:i/>
          <w:iCs/>
          <w:sz w:val="22"/>
          <w:szCs w:val="22"/>
          <w:shd w:val="clear" w:color="auto" w:fill="FFFFFF"/>
        </w:rPr>
        <w:t>des</w:t>
      </w:r>
      <w:proofErr w:type="spellEnd"/>
      <w:r w:rsidRPr="00461BA5">
        <w:rPr>
          <w:i/>
          <w:iCs/>
          <w:sz w:val="22"/>
          <w:szCs w:val="22"/>
          <w:shd w:val="clear" w:color="auto" w:fill="FFFFFF"/>
        </w:rPr>
        <w:t xml:space="preserve"> </w:t>
      </w:r>
      <w:proofErr w:type="spellStart"/>
      <w:r w:rsidRPr="00461BA5">
        <w:rPr>
          <w:i/>
          <w:iCs/>
          <w:sz w:val="22"/>
          <w:szCs w:val="22"/>
          <w:shd w:val="clear" w:color="auto" w:fill="FFFFFF"/>
        </w:rPr>
        <w:t>Handelns</w:t>
      </w:r>
      <w:proofErr w:type="spellEnd"/>
      <w:r w:rsidRPr="00461BA5">
        <w:rPr>
          <w:sz w:val="22"/>
          <w:szCs w:val="22"/>
          <w:shd w:val="clear" w:color="auto" w:fill="FFFFFF"/>
        </w:rPr>
        <w:t xml:space="preserve">. </w:t>
      </w:r>
      <w:proofErr w:type="spellStart"/>
      <w:r w:rsidRPr="00461BA5">
        <w:rPr>
          <w:sz w:val="22"/>
          <w:szCs w:val="22"/>
          <w:shd w:val="clear" w:color="auto" w:fill="FFFFFF"/>
        </w:rPr>
        <w:t>Brill</w:t>
      </w:r>
      <w:proofErr w:type="spellEnd"/>
      <w:r w:rsidRPr="00461BA5">
        <w:rPr>
          <w:sz w:val="22"/>
          <w:szCs w:val="22"/>
          <w:shd w:val="clear" w:color="auto" w:fill="FFFFFF"/>
        </w:rPr>
        <w:t xml:space="preserve"> </w:t>
      </w:r>
      <w:proofErr w:type="spellStart"/>
      <w:r w:rsidRPr="00461BA5">
        <w:rPr>
          <w:sz w:val="22"/>
          <w:szCs w:val="22"/>
          <w:shd w:val="clear" w:color="auto" w:fill="FFFFFF"/>
        </w:rPr>
        <w:t>mentism</w:t>
      </w:r>
      <w:proofErr w:type="spellEnd"/>
      <w:r w:rsidRPr="00461BA5">
        <w:rPr>
          <w:sz w:val="22"/>
          <w:szCs w:val="22"/>
          <w:shd w:val="clear" w:color="auto" w:fill="FFFFFF"/>
          <w:lang w:val="en-US"/>
        </w:rPr>
        <w:t>,</w:t>
      </w:r>
      <w:r w:rsidRPr="00461BA5">
        <w:rPr>
          <w:sz w:val="22"/>
          <w:szCs w:val="22"/>
          <w:shd w:val="clear" w:color="auto" w:fill="FFFFFF"/>
        </w:rPr>
        <w:t xml:space="preserve"> 49-63.</w:t>
      </w:r>
    </w:p>
    <w:p w14:paraId="7D10D4B2" w14:textId="27570D2D" w:rsidR="00035F4E" w:rsidRPr="00461BA5" w:rsidRDefault="00CF1CA1" w:rsidP="006D1CCE">
      <w:pPr>
        <w:pStyle w:val="aa"/>
        <w:rPr>
          <w:sz w:val="22"/>
          <w:szCs w:val="22"/>
        </w:rPr>
      </w:pPr>
      <w:proofErr w:type="spellStart"/>
      <w:r w:rsidRPr="00461BA5">
        <w:rPr>
          <w:rFonts w:ascii="Times" w:hAnsi="Times"/>
          <w:sz w:val="22"/>
          <w:szCs w:val="22"/>
        </w:rPr>
        <w:t>Kuncoro</w:t>
      </w:r>
      <w:proofErr w:type="spellEnd"/>
      <w:r w:rsidRPr="00461BA5">
        <w:rPr>
          <w:rFonts w:ascii="Times" w:hAnsi="Times"/>
          <w:sz w:val="22"/>
          <w:szCs w:val="22"/>
        </w:rPr>
        <w:t xml:space="preserve">, A. C. </w:t>
      </w:r>
      <w:r w:rsidR="003663A9" w:rsidRPr="00461BA5">
        <w:rPr>
          <w:rFonts w:ascii="Times" w:hAnsi="Times"/>
          <w:sz w:val="22"/>
          <w:szCs w:val="22"/>
        </w:rPr>
        <w:t>D</w:t>
      </w:r>
      <w:r w:rsidRPr="00461BA5">
        <w:rPr>
          <w:rFonts w:ascii="Times" w:hAnsi="Times"/>
          <w:sz w:val="22"/>
          <w:szCs w:val="22"/>
        </w:rPr>
        <w:t xml:space="preserve">, J. Hale, D. </w:t>
      </w:r>
      <w:proofErr w:type="spellStart"/>
      <w:r w:rsidRPr="00461BA5">
        <w:rPr>
          <w:rFonts w:ascii="Times" w:hAnsi="Times"/>
          <w:sz w:val="22"/>
          <w:szCs w:val="22"/>
        </w:rPr>
        <w:t>Yogatama</w:t>
      </w:r>
      <w:proofErr w:type="spellEnd"/>
      <w:r w:rsidRPr="00461BA5">
        <w:rPr>
          <w:rFonts w:ascii="Times" w:hAnsi="Times"/>
          <w:sz w:val="22"/>
          <w:szCs w:val="22"/>
        </w:rPr>
        <w:t>, S. Clark &amp;</w:t>
      </w:r>
      <w:r w:rsidRPr="00461BA5">
        <w:rPr>
          <w:sz w:val="22"/>
          <w:szCs w:val="22"/>
        </w:rPr>
        <w:t xml:space="preserve"> </w:t>
      </w:r>
      <w:r w:rsidRPr="00461BA5">
        <w:rPr>
          <w:rFonts w:ascii="Times" w:hAnsi="Times"/>
          <w:sz w:val="22"/>
          <w:szCs w:val="22"/>
        </w:rPr>
        <w:t xml:space="preserve">P. </w:t>
      </w:r>
      <w:proofErr w:type="spellStart"/>
      <w:r w:rsidRPr="00461BA5">
        <w:rPr>
          <w:rFonts w:ascii="Times" w:hAnsi="Times"/>
          <w:sz w:val="22"/>
          <w:szCs w:val="22"/>
        </w:rPr>
        <w:t>Blunsom</w:t>
      </w:r>
      <w:proofErr w:type="spellEnd"/>
      <w:r w:rsidRPr="00461BA5">
        <w:rPr>
          <w:rFonts w:ascii="Times" w:hAnsi="Times"/>
          <w:sz w:val="22"/>
          <w:szCs w:val="22"/>
        </w:rPr>
        <w:t xml:space="preserve">. </w:t>
      </w:r>
      <w:r w:rsidRPr="00461BA5">
        <w:rPr>
          <w:sz w:val="22"/>
          <w:szCs w:val="22"/>
        </w:rPr>
        <w:t xml:space="preserve">2018. </w:t>
      </w:r>
      <w:proofErr w:type="spellStart"/>
      <w:r w:rsidRPr="00461BA5">
        <w:rPr>
          <w:sz w:val="22"/>
          <w:szCs w:val="22"/>
        </w:rPr>
        <w:t>LSTMs</w:t>
      </w:r>
      <w:proofErr w:type="spellEnd"/>
      <w:r w:rsidRPr="00461BA5">
        <w:rPr>
          <w:sz w:val="22"/>
          <w:szCs w:val="22"/>
        </w:rPr>
        <w:t xml:space="preserve"> </w:t>
      </w:r>
      <w:proofErr w:type="spellStart"/>
      <w:r w:rsidRPr="00461BA5">
        <w:rPr>
          <w:sz w:val="22"/>
          <w:szCs w:val="22"/>
        </w:rPr>
        <w:t>can</w:t>
      </w:r>
      <w:proofErr w:type="spellEnd"/>
      <w:r w:rsidRPr="00461BA5">
        <w:rPr>
          <w:sz w:val="22"/>
          <w:szCs w:val="22"/>
        </w:rPr>
        <w:t xml:space="preserve"> </w:t>
      </w:r>
      <w:proofErr w:type="spellStart"/>
      <w:r w:rsidRPr="00461BA5">
        <w:rPr>
          <w:sz w:val="22"/>
          <w:szCs w:val="22"/>
        </w:rPr>
        <w:t>learn</w:t>
      </w:r>
      <w:proofErr w:type="spellEnd"/>
      <w:r w:rsidRPr="00461BA5">
        <w:rPr>
          <w:sz w:val="22"/>
          <w:szCs w:val="22"/>
        </w:rPr>
        <w:t xml:space="preserve"> </w:t>
      </w:r>
      <w:proofErr w:type="spellStart"/>
      <w:r w:rsidRPr="00461BA5">
        <w:rPr>
          <w:sz w:val="22"/>
          <w:szCs w:val="22"/>
        </w:rPr>
        <w:t>syntax-sensitive</w:t>
      </w:r>
      <w:proofErr w:type="spellEnd"/>
      <w:r w:rsidRPr="00461BA5">
        <w:rPr>
          <w:sz w:val="22"/>
          <w:szCs w:val="22"/>
        </w:rPr>
        <w:t xml:space="preserve"> </w:t>
      </w:r>
      <w:proofErr w:type="spellStart"/>
      <w:r w:rsidRPr="00461BA5">
        <w:rPr>
          <w:sz w:val="22"/>
          <w:szCs w:val="22"/>
        </w:rPr>
        <w:t>dependencies</w:t>
      </w:r>
      <w:proofErr w:type="spellEnd"/>
      <w:r w:rsidRPr="00461BA5">
        <w:rPr>
          <w:sz w:val="22"/>
          <w:szCs w:val="22"/>
        </w:rPr>
        <w:t xml:space="preserve"> </w:t>
      </w:r>
      <w:proofErr w:type="spellStart"/>
      <w:r w:rsidRPr="00461BA5">
        <w:rPr>
          <w:sz w:val="22"/>
          <w:szCs w:val="22"/>
        </w:rPr>
        <w:t>well</w:t>
      </w:r>
      <w:proofErr w:type="spellEnd"/>
      <w:r w:rsidRPr="00461BA5">
        <w:rPr>
          <w:sz w:val="22"/>
          <w:szCs w:val="22"/>
        </w:rPr>
        <w:t xml:space="preserve">, </w:t>
      </w:r>
      <w:proofErr w:type="spellStart"/>
      <w:r w:rsidRPr="00461BA5">
        <w:rPr>
          <w:sz w:val="22"/>
          <w:szCs w:val="22"/>
        </w:rPr>
        <w:t>but</w:t>
      </w:r>
      <w:proofErr w:type="spellEnd"/>
      <w:r w:rsidRPr="00461BA5">
        <w:rPr>
          <w:sz w:val="22"/>
          <w:szCs w:val="22"/>
        </w:rPr>
        <w:t xml:space="preserve"> </w:t>
      </w:r>
      <w:proofErr w:type="spellStart"/>
      <w:r w:rsidRPr="00461BA5">
        <w:rPr>
          <w:sz w:val="22"/>
          <w:szCs w:val="22"/>
        </w:rPr>
        <w:t>modeling</w:t>
      </w:r>
      <w:proofErr w:type="spellEnd"/>
      <w:r w:rsidRPr="00461BA5">
        <w:rPr>
          <w:sz w:val="22"/>
          <w:szCs w:val="22"/>
        </w:rPr>
        <w:t xml:space="preserve"> </w:t>
      </w:r>
      <w:proofErr w:type="spellStart"/>
      <w:r w:rsidRPr="00461BA5">
        <w:rPr>
          <w:sz w:val="22"/>
          <w:szCs w:val="22"/>
        </w:rPr>
        <w:t>structure</w:t>
      </w:r>
      <w:proofErr w:type="spellEnd"/>
      <w:r w:rsidRPr="00461BA5">
        <w:rPr>
          <w:sz w:val="22"/>
          <w:szCs w:val="22"/>
        </w:rPr>
        <w:t xml:space="preserve"> makes </w:t>
      </w:r>
      <w:proofErr w:type="spellStart"/>
      <w:r w:rsidRPr="00461BA5">
        <w:rPr>
          <w:sz w:val="22"/>
          <w:szCs w:val="22"/>
        </w:rPr>
        <w:t>them</w:t>
      </w:r>
      <w:proofErr w:type="spellEnd"/>
      <w:r w:rsidRPr="00461BA5">
        <w:rPr>
          <w:sz w:val="22"/>
          <w:szCs w:val="22"/>
        </w:rPr>
        <w:t xml:space="preserve"> </w:t>
      </w:r>
      <w:proofErr w:type="spellStart"/>
      <w:r w:rsidRPr="00461BA5">
        <w:rPr>
          <w:sz w:val="22"/>
          <w:szCs w:val="22"/>
        </w:rPr>
        <w:t>better</w:t>
      </w:r>
      <w:proofErr w:type="spellEnd"/>
      <w:r w:rsidRPr="00461BA5">
        <w:rPr>
          <w:sz w:val="22"/>
          <w:szCs w:val="22"/>
        </w:rPr>
        <w:t xml:space="preserve">. </w:t>
      </w:r>
      <w:proofErr w:type="spellStart"/>
      <w:r w:rsidRPr="00461BA5">
        <w:rPr>
          <w:rFonts w:ascii="TimesNewRomanPS" w:hAnsi="TimesNewRomanPS"/>
          <w:i/>
          <w:iCs/>
          <w:sz w:val="22"/>
          <w:szCs w:val="22"/>
        </w:rPr>
        <w:t>Proceedings</w:t>
      </w:r>
      <w:proofErr w:type="spellEnd"/>
      <w:r w:rsidRPr="00461BA5">
        <w:rPr>
          <w:rFonts w:ascii="TimesNewRomanPS" w:hAnsi="TimesNewRomanPS"/>
          <w:i/>
          <w:iCs/>
          <w:sz w:val="22"/>
          <w:szCs w:val="22"/>
        </w:rPr>
        <w:t xml:space="preserve"> </w:t>
      </w:r>
      <w:proofErr w:type="spellStart"/>
      <w:r w:rsidRPr="00461BA5">
        <w:rPr>
          <w:rFonts w:ascii="TimesNewRomanPS" w:hAnsi="TimesNewRomanPS"/>
          <w:i/>
          <w:iCs/>
          <w:sz w:val="22"/>
          <w:szCs w:val="22"/>
        </w:rPr>
        <w:t>of</w:t>
      </w:r>
      <w:proofErr w:type="spellEnd"/>
      <w:r w:rsidRPr="00461BA5">
        <w:rPr>
          <w:rFonts w:ascii="TimesNewRomanPS" w:hAnsi="TimesNewRomanPS"/>
          <w:i/>
          <w:iCs/>
          <w:sz w:val="22"/>
          <w:szCs w:val="22"/>
        </w:rPr>
        <w:t xml:space="preserve"> </w:t>
      </w:r>
      <w:proofErr w:type="spellStart"/>
      <w:r w:rsidRPr="00461BA5">
        <w:rPr>
          <w:rFonts w:ascii="TimesNewRomanPS" w:hAnsi="TimesNewRomanPS"/>
          <w:i/>
          <w:iCs/>
          <w:sz w:val="22"/>
          <w:szCs w:val="22"/>
        </w:rPr>
        <w:t>the</w:t>
      </w:r>
      <w:proofErr w:type="spellEnd"/>
      <w:r w:rsidRPr="00461BA5">
        <w:rPr>
          <w:rFonts w:ascii="TimesNewRomanPS" w:hAnsi="TimesNewRomanPS"/>
          <w:i/>
          <w:iCs/>
          <w:sz w:val="22"/>
          <w:szCs w:val="22"/>
        </w:rPr>
        <w:t xml:space="preserve"> 56th </w:t>
      </w:r>
      <w:proofErr w:type="spellStart"/>
      <w:r w:rsidRPr="00461BA5">
        <w:rPr>
          <w:rFonts w:ascii="TimesNewRomanPS" w:hAnsi="TimesNewRomanPS"/>
          <w:i/>
          <w:iCs/>
          <w:sz w:val="22"/>
          <w:szCs w:val="22"/>
        </w:rPr>
        <w:t>annual</w:t>
      </w:r>
      <w:proofErr w:type="spellEnd"/>
      <w:r w:rsidRPr="00461BA5">
        <w:rPr>
          <w:rFonts w:ascii="TimesNewRomanPS" w:hAnsi="TimesNewRomanPS"/>
          <w:i/>
          <w:iCs/>
          <w:sz w:val="22"/>
          <w:szCs w:val="22"/>
        </w:rPr>
        <w:t xml:space="preserve"> meeting </w:t>
      </w:r>
      <w:proofErr w:type="spellStart"/>
      <w:r w:rsidRPr="00461BA5">
        <w:rPr>
          <w:rFonts w:ascii="TimesNewRomanPS" w:hAnsi="TimesNewRomanPS"/>
          <w:i/>
          <w:iCs/>
          <w:sz w:val="22"/>
          <w:szCs w:val="22"/>
        </w:rPr>
        <w:t>of</w:t>
      </w:r>
      <w:proofErr w:type="spellEnd"/>
      <w:r w:rsidRPr="00461BA5">
        <w:rPr>
          <w:rFonts w:ascii="TimesNewRomanPS" w:hAnsi="TimesNewRomanPS"/>
          <w:i/>
          <w:iCs/>
          <w:sz w:val="22"/>
          <w:szCs w:val="22"/>
        </w:rPr>
        <w:t xml:space="preserve"> </w:t>
      </w:r>
      <w:proofErr w:type="spellStart"/>
      <w:r w:rsidRPr="00461BA5">
        <w:rPr>
          <w:rFonts w:ascii="TimesNewRomanPS" w:hAnsi="TimesNewRomanPS"/>
          <w:i/>
          <w:iCs/>
          <w:sz w:val="22"/>
          <w:szCs w:val="22"/>
        </w:rPr>
        <w:t>the</w:t>
      </w:r>
      <w:proofErr w:type="spellEnd"/>
      <w:r w:rsidRPr="00461BA5">
        <w:rPr>
          <w:rFonts w:ascii="TimesNewRomanPS" w:hAnsi="TimesNewRomanPS"/>
          <w:i/>
          <w:iCs/>
          <w:sz w:val="22"/>
          <w:szCs w:val="22"/>
        </w:rPr>
        <w:t xml:space="preserve"> </w:t>
      </w:r>
      <w:proofErr w:type="spellStart"/>
      <w:r w:rsidRPr="00461BA5">
        <w:rPr>
          <w:rFonts w:ascii="TimesNewRomanPS" w:hAnsi="TimesNewRomanPS"/>
          <w:i/>
          <w:iCs/>
          <w:sz w:val="22"/>
          <w:szCs w:val="22"/>
        </w:rPr>
        <w:t>Association</w:t>
      </w:r>
      <w:proofErr w:type="spellEnd"/>
      <w:r w:rsidRPr="00461BA5">
        <w:rPr>
          <w:rFonts w:ascii="TimesNewRomanPS" w:hAnsi="TimesNewRomanPS"/>
          <w:i/>
          <w:iCs/>
          <w:sz w:val="22"/>
          <w:szCs w:val="22"/>
        </w:rPr>
        <w:t xml:space="preserve"> for </w:t>
      </w:r>
      <w:proofErr w:type="spellStart"/>
      <w:r w:rsidRPr="00461BA5">
        <w:rPr>
          <w:rFonts w:ascii="TimesNewRomanPS" w:hAnsi="TimesNewRomanPS"/>
          <w:i/>
          <w:iCs/>
          <w:sz w:val="22"/>
          <w:szCs w:val="22"/>
        </w:rPr>
        <w:t>Computational</w:t>
      </w:r>
      <w:proofErr w:type="spellEnd"/>
      <w:r w:rsidRPr="00461BA5">
        <w:rPr>
          <w:rFonts w:ascii="TimesNewRomanPS" w:hAnsi="TimesNewRomanPS"/>
          <w:i/>
          <w:iCs/>
          <w:sz w:val="22"/>
          <w:szCs w:val="22"/>
        </w:rPr>
        <w:t xml:space="preserve"> </w:t>
      </w:r>
      <w:proofErr w:type="spellStart"/>
      <w:r w:rsidRPr="00461BA5">
        <w:rPr>
          <w:rFonts w:ascii="TimesNewRomanPS" w:hAnsi="TimesNewRomanPS"/>
          <w:i/>
          <w:iCs/>
          <w:sz w:val="22"/>
          <w:szCs w:val="22"/>
        </w:rPr>
        <w:t>Linguistics</w:t>
      </w:r>
      <w:proofErr w:type="spellEnd"/>
      <w:r w:rsidRPr="00461BA5">
        <w:rPr>
          <w:rFonts w:ascii="TimesNewRomanPS" w:hAnsi="TimesNewRomanPS"/>
          <w:i/>
          <w:iCs/>
          <w:sz w:val="22"/>
          <w:szCs w:val="22"/>
        </w:rPr>
        <w:t xml:space="preserve"> (</w:t>
      </w:r>
      <w:proofErr w:type="spellStart"/>
      <w:r w:rsidRPr="00461BA5">
        <w:rPr>
          <w:rFonts w:ascii="TimesNewRomanPS" w:hAnsi="TimesNewRomanPS"/>
          <w:i/>
          <w:iCs/>
          <w:sz w:val="22"/>
          <w:szCs w:val="22"/>
        </w:rPr>
        <w:t>long</w:t>
      </w:r>
      <w:proofErr w:type="spellEnd"/>
      <w:r w:rsidRPr="00461BA5">
        <w:rPr>
          <w:rFonts w:ascii="TimesNewRomanPS" w:hAnsi="TimesNewRomanPS"/>
          <w:i/>
          <w:iCs/>
          <w:sz w:val="22"/>
          <w:szCs w:val="22"/>
        </w:rPr>
        <w:t xml:space="preserve"> </w:t>
      </w:r>
      <w:proofErr w:type="spellStart"/>
      <w:r w:rsidRPr="00461BA5">
        <w:rPr>
          <w:rFonts w:ascii="TimesNewRomanPS" w:hAnsi="TimesNewRomanPS"/>
          <w:i/>
          <w:iCs/>
          <w:sz w:val="22"/>
          <w:szCs w:val="22"/>
        </w:rPr>
        <w:t>papers</w:t>
      </w:r>
      <w:proofErr w:type="spellEnd"/>
      <w:r w:rsidRPr="00461BA5">
        <w:rPr>
          <w:rFonts w:ascii="TimesNewRomanPS" w:hAnsi="TimesNewRomanPS"/>
          <w:i/>
          <w:iCs/>
          <w:sz w:val="22"/>
          <w:szCs w:val="22"/>
        </w:rPr>
        <w:t>)</w:t>
      </w:r>
      <w:r w:rsidRPr="00461BA5">
        <w:rPr>
          <w:sz w:val="22"/>
          <w:szCs w:val="22"/>
        </w:rPr>
        <w:t>, 1426–36. Online: http://aclweb .</w:t>
      </w:r>
      <w:proofErr w:type="spellStart"/>
      <w:r w:rsidRPr="00461BA5">
        <w:rPr>
          <w:sz w:val="22"/>
          <w:szCs w:val="22"/>
        </w:rPr>
        <w:t>org</w:t>
      </w:r>
      <w:proofErr w:type="spellEnd"/>
      <w:r w:rsidRPr="00461BA5">
        <w:rPr>
          <w:sz w:val="22"/>
          <w:szCs w:val="22"/>
        </w:rPr>
        <w:t>/</w:t>
      </w:r>
      <w:proofErr w:type="spellStart"/>
      <w:r w:rsidRPr="00461BA5">
        <w:rPr>
          <w:sz w:val="22"/>
          <w:szCs w:val="22"/>
        </w:rPr>
        <w:t>anthology</w:t>
      </w:r>
      <w:proofErr w:type="spellEnd"/>
      <w:r w:rsidRPr="00461BA5">
        <w:rPr>
          <w:sz w:val="22"/>
          <w:szCs w:val="22"/>
        </w:rPr>
        <w:t>/P18-1132.</w:t>
      </w:r>
    </w:p>
    <w:p w14:paraId="09BCA64E" w14:textId="77777777" w:rsidR="00035F4E" w:rsidRPr="00461BA5" w:rsidRDefault="00CF1CA1" w:rsidP="006D1CCE">
      <w:pPr>
        <w:pStyle w:val="aa"/>
        <w:rPr>
          <w:rFonts w:ascii="新細明體" w:hAnsi="新細明體"/>
          <w:sz w:val="22"/>
          <w:szCs w:val="22"/>
        </w:rPr>
      </w:pPr>
      <w:r w:rsidRPr="00461BA5">
        <w:rPr>
          <w:sz w:val="22"/>
          <w:szCs w:val="22"/>
        </w:rPr>
        <w:t xml:space="preserve">Lee, H.-T. 1986. </w:t>
      </w:r>
      <w:proofErr w:type="spellStart"/>
      <w:r w:rsidRPr="00461BA5">
        <w:rPr>
          <w:i/>
          <w:iCs/>
          <w:sz w:val="22"/>
          <w:szCs w:val="22"/>
        </w:rPr>
        <w:t>Studies</w:t>
      </w:r>
      <w:proofErr w:type="spellEnd"/>
      <w:r w:rsidRPr="00461BA5">
        <w:rPr>
          <w:i/>
          <w:iCs/>
          <w:sz w:val="22"/>
          <w:szCs w:val="22"/>
        </w:rPr>
        <w:t xml:space="preserve"> </w:t>
      </w:r>
      <w:proofErr w:type="spellStart"/>
      <w:r w:rsidRPr="00461BA5">
        <w:rPr>
          <w:i/>
          <w:iCs/>
          <w:sz w:val="22"/>
          <w:szCs w:val="22"/>
        </w:rPr>
        <w:t>on</w:t>
      </w:r>
      <w:proofErr w:type="spellEnd"/>
      <w:r w:rsidRPr="00461BA5">
        <w:rPr>
          <w:i/>
          <w:iCs/>
          <w:sz w:val="22"/>
          <w:szCs w:val="22"/>
        </w:rPr>
        <w:t xml:space="preserve"> </w:t>
      </w:r>
      <w:proofErr w:type="spellStart"/>
      <w:r w:rsidRPr="00461BA5">
        <w:rPr>
          <w:i/>
          <w:iCs/>
          <w:sz w:val="22"/>
          <w:szCs w:val="22"/>
        </w:rPr>
        <w:t>Quantification</w:t>
      </w:r>
      <w:proofErr w:type="spellEnd"/>
      <w:r w:rsidRPr="00461BA5">
        <w:rPr>
          <w:i/>
          <w:iCs/>
          <w:sz w:val="22"/>
          <w:szCs w:val="22"/>
        </w:rPr>
        <w:t xml:space="preserve"> in Chinese</w:t>
      </w:r>
      <w:r w:rsidRPr="00461BA5">
        <w:rPr>
          <w:sz w:val="22"/>
          <w:szCs w:val="22"/>
        </w:rPr>
        <w:t xml:space="preserve">. </w:t>
      </w:r>
      <w:proofErr w:type="spellStart"/>
      <w:r w:rsidRPr="00461BA5">
        <w:rPr>
          <w:sz w:val="22"/>
          <w:szCs w:val="22"/>
        </w:rPr>
        <w:t>Doctoral</w:t>
      </w:r>
      <w:proofErr w:type="spellEnd"/>
      <w:r w:rsidRPr="00461BA5">
        <w:rPr>
          <w:sz w:val="22"/>
          <w:szCs w:val="22"/>
        </w:rPr>
        <w:t xml:space="preserve"> </w:t>
      </w:r>
      <w:proofErr w:type="spellStart"/>
      <w:r w:rsidRPr="00461BA5">
        <w:rPr>
          <w:sz w:val="22"/>
          <w:szCs w:val="22"/>
        </w:rPr>
        <w:t>Dissertation</w:t>
      </w:r>
      <w:proofErr w:type="spellEnd"/>
      <w:r w:rsidRPr="00461BA5">
        <w:rPr>
          <w:sz w:val="22"/>
          <w:szCs w:val="22"/>
        </w:rPr>
        <w:t xml:space="preserve">. </w:t>
      </w:r>
      <w:proofErr w:type="spellStart"/>
      <w:r w:rsidRPr="00461BA5">
        <w:rPr>
          <w:sz w:val="22"/>
          <w:szCs w:val="22"/>
        </w:rPr>
        <w:t>University</w:t>
      </w:r>
      <w:proofErr w:type="spellEnd"/>
      <w:r w:rsidRPr="00461BA5">
        <w:rPr>
          <w:sz w:val="22"/>
          <w:szCs w:val="22"/>
        </w:rPr>
        <w:t xml:space="preserve"> </w:t>
      </w:r>
      <w:proofErr w:type="spellStart"/>
      <w:r w:rsidRPr="00461BA5">
        <w:rPr>
          <w:sz w:val="22"/>
          <w:szCs w:val="22"/>
        </w:rPr>
        <w:t>of</w:t>
      </w:r>
      <w:proofErr w:type="spellEnd"/>
      <w:r w:rsidRPr="00461BA5">
        <w:rPr>
          <w:sz w:val="22"/>
          <w:szCs w:val="22"/>
        </w:rPr>
        <w:t xml:space="preserve"> California, Los Angeles.</w:t>
      </w:r>
    </w:p>
    <w:p w14:paraId="2544B8B5" w14:textId="77777777" w:rsidR="00035F4E" w:rsidRPr="00461BA5" w:rsidRDefault="00CF1CA1" w:rsidP="006D1CCE">
      <w:pPr>
        <w:pStyle w:val="aa"/>
        <w:rPr>
          <w:sz w:val="22"/>
          <w:szCs w:val="22"/>
        </w:rPr>
      </w:pPr>
      <w:r w:rsidRPr="00461BA5">
        <w:rPr>
          <w:sz w:val="22"/>
          <w:szCs w:val="22"/>
        </w:rPr>
        <w:t xml:space="preserve">Li, Y. A. 1992. </w:t>
      </w:r>
      <w:proofErr w:type="spellStart"/>
      <w:r w:rsidRPr="00461BA5">
        <w:rPr>
          <w:sz w:val="22"/>
          <w:szCs w:val="22"/>
        </w:rPr>
        <w:t>Indefinite</w:t>
      </w:r>
      <w:proofErr w:type="spellEnd"/>
      <w:r w:rsidRPr="00461BA5">
        <w:rPr>
          <w:sz w:val="22"/>
          <w:szCs w:val="22"/>
        </w:rPr>
        <w:t xml:space="preserve"> </w:t>
      </w:r>
      <w:r w:rsidRPr="00461BA5">
        <w:rPr>
          <w:i/>
          <w:iCs/>
          <w:sz w:val="22"/>
          <w:szCs w:val="22"/>
        </w:rPr>
        <w:t xml:space="preserve">wh </w:t>
      </w:r>
      <w:r w:rsidRPr="00461BA5">
        <w:rPr>
          <w:sz w:val="22"/>
          <w:szCs w:val="22"/>
        </w:rPr>
        <w:t xml:space="preserve">in </w:t>
      </w:r>
      <w:proofErr w:type="spellStart"/>
      <w:r w:rsidRPr="00461BA5">
        <w:rPr>
          <w:sz w:val="22"/>
          <w:szCs w:val="22"/>
        </w:rPr>
        <w:t>Mandarin</w:t>
      </w:r>
      <w:proofErr w:type="spellEnd"/>
      <w:r w:rsidRPr="00461BA5">
        <w:rPr>
          <w:sz w:val="22"/>
          <w:szCs w:val="22"/>
        </w:rPr>
        <w:t xml:space="preserve"> Chinese. </w:t>
      </w:r>
      <w:proofErr w:type="spellStart"/>
      <w:r w:rsidRPr="00461BA5">
        <w:rPr>
          <w:i/>
          <w:iCs/>
          <w:sz w:val="22"/>
          <w:szCs w:val="22"/>
        </w:rPr>
        <w:t>Journal</w:t>
      </w:r>
      <w:proofErr w:type="spellEnd"/>
      <w:r w:rsidRPr="00461BA5">
        <w:rPr>
          <w:i/>
          <w:iCs/>
          <w:sz w:val="22"/>
          <w:szCs w:val="22"/>
        </w:rPr>
        <w:t xml:space="preserve"> </w:t>
      </w:r>
      <w:proofErr w:type="spellStart"/>
      <w:r w:rsidRPr="00461BA5">
        <w:rPr>
          <w:i/>
          <w:iCs/>
          <w:sz w:val="22"/>
          <w:szCs w:val="22"/>
        </w:rPr>
        <w:t>of</w:t>
      </w:r>
      <w:proofErr w:type="spellEnd"/>
      <w:r w:rsidRPr="00461BA5">
        <w:rPr>
          <w:i/>
          <w:iCs/>
          <w:sz w:val="22"/>
          <w:szCs w:val="22"/>
        </w:rPr>
        <w:t xml:space="preserve"> East </w:t>
      </w:r>
      <w:proofErr w:type="spellStart"/>
      <w:r w:rsidRPr="00461BA5">
        <w:rPr>
          <w:i/>
          <w:iCs/>
          <w:sz w:val="22"/>
          <w:szCs w:val="22"/>
        </w:rPr>
        <w:t>Asian</w:t>
      </w:r>
      <w:proofErr w:type="spellEnd"/>
      <w:r w:rsidRPr="00461BA5">
        <w:rPr>
          <w:i/>
          <w:iCs/>
          <w:sz w:val="22"/>
          <w:szCs w:val="22"/>
        </w:rPr>
        <w:t xml:space="preserve"> </w:t>
      </w:r>
      <w:proofErr w:type="spellStart"/>
      <w:r w:rsidRPr="00461BA5">
        <w:rPr>
          <w:i/>
          <w:iCs/>
          <w:sz w:val="22"/>
          <w:szCs w:val="22"/>
        </w:rPr>
        <w:t>Linguistics</w:t>
      </w:r>
      <w:proofErr w:type="spellEnd"/>
      <w:r w:rsidRPr="00461BA5">
        <w:rPr>
          <w:i/>
          <w:iCs/>
          <w:sz w:val="22"/>
          <w:szCs w:val="22"/>
        </w:rPr>
        <w:t xml:space="preserve"> </w:t>
      </w:r>
      <w:r w:rsidRPr="00461BA5">
        <w:rPr>
          <w:sz w:val="22"/>
          <w:szCs w:val="22"/>
        </w:rPr>
        <w:t xml:space="preserve">1: 125–155. </w:t>
      </w:r>
    </w:p>
    <w:p w14:paraId="586EBE56" w14:textId="77777777" w:rsidR="00035F4E" w:rsidRPr="00461BA5" w:rsidRDefault="00CF1CA1" w:rsidP="006D1CCE">
      <w:pPr>
        <w:pStyle w:val="aa"/>
        <w:rPr>
          <w:rFonts w:ascii="新細明體" w:hAnsi="新細明體"/>
          <w:sz w:val="22"/>
          <w:szCs w:val="22"/>
        </w:rPr>
      </w:pPr>
      <w:r w:rsidRPr="00461BA5">
        <w:rPr>
          <w:sz w:val="22"/>
          <w:szCs w:val="22"/>
        </w:rPr>
        <w:t xml:space="preserve">Lin, J.-W. 1996. </w:t>
      </w:r>
      <w:proofErr w:type="spellStart"/>
      <w:r w:rsidRPr="00461BA5">
        <w:rPr>
          <w:i/>
          <w:iCs/>
          <w:sz w:val="22"/>
          <w:szCs w:val="22"/>
        </w:rPr>
        <w:t>Polarity</w:t>
      </w:r>
      <w:proofErr w:type="spellEnd"/>
      <w:r w:rsidRPr="00461BA5">
        <w:rPr>
          <w:i/>
          <w:iCs/>
          <w:sz w:val="22"/>
          <w:szCs w:val="22"/>
        </w:rPr>
        <w:t xml:space="preserve"> </w:t>
      </w:r>
      <w:proofErr w:type="spellStart"/>
      <w:r w:rsidRPr="00461BA5">
        <w:rPr>
          <w:i/>
          <w:iCs/>
          <w:sz w:val="22"/>
          <w:szCs w:val="22"/>
        </w:rPr>
        <w:t>Licensing</w:t>
      </w:r>
      <w:proofErr w:type="spellEnd"/>
      <w:r w:rsidRPr="00461BA5">
        <w:rPr>
          <w:i/>
          <w:iCs/>
          <w:sz w:val="22"/>
          <w:szCs w:val="22"/>
        </w:rPr>
        <w:t xml:space="preserve"> </w:t>
      </w:r>
      <w:proofErr w:type="spellStart"/>
      <w:r w:rsidRPr="00461BA5">
        <w:rPr>
          <w:i/>
          <w:iCs/>
          <w:sz w:val="22"/>
          <w:szCs w:val="22"/>
        </w:rPr>
        <w:t>and</w:t>
      </w:r>
      <w:proofErr w:type="spellEnd"/>
      <w:r w:rsidRPr="00461BA5">
        <w:rPr>
          <w:i/>
          <w:iCs/>
          <w:sz w:val="22"/>
          <w:szCs w:val="22"/>
        </w:rPr>
        <w:t xml:space="preserve"> Wh-</w:t>
      </w:r>
      <w:proofErr w:type="spellStart"/>
      <w:r w:rsidRPr="00461BA5">
        <w:rPr>
          <w:i/>
          <w:iCs/>
          <w:sz w:val="22"/>
          <w:szCs w:val="22"/>
        </w:rPr>
        <w:t>phrase</w:t>
      </w:r>
      <w:proofErr w:type="spellEnd"/>
      <w:r w:rsidRPr="00461BA5">
        <w:rPr>
          <w:i/>
          <w:iCs/>
          <w:sz w:val="22"/>
          <w:szCs w:val="22"/>
        </w:rPr>
        <w:t xml:space="preserve"> </w:t>
      </w:r>
      <w:proofErr w:type="spellStart"/>
      <w:r w:rsidRPr="00461BA5">
        <w:rPr>
          <w:i/>
          <w:iCs/>
          <w:sz w:val="22"/>
          <w:szCs w:val="22"/>
        </w:rPr>
        <w:t>Quantification</w:t>
      </w:r>
      <w:proofErr w:type="spellEnd"/>
      <w:r w:rsidRPr="00461BA5">
        <w:rPr>
          <w:i/>
          <w:iCs/>
          <w:sz w:val="22"/>
          <w:szCs w:val="22"/>
        </w:rPr>
        <w:t xml:space="preserve"> in Chinese</w:t>
      </w:r>
      <w:r w:rsidRPr="00461BA5">
        <w:rPr>
          <w:sz w:val="22"/>
          <w:szCs w:val="22"/>
        </w:rPr>
        <w:t xml:space="preserve">. </w:t>
      </w:r>
      <w:proofErr w:type="spellStart"/>
      <w:r w:rsidRPr="00461BA5">
        <w:rPr>
          <w:sz w:val="22"/>
          <w:szCs w:val="22"/>
        </w:rPr>
        <w:t>Doctoral</w:t>
      </w:r>
      <w:proofErr w:type="spellEnd"/>
      <w:r w:rsidRPr="00461BA5">
        <w:rPr>
          <w:sz w:val="22"/>
          <w:szCs w:val="22"/>
        </w:rPr>
        <w:t xml:space="preserve"> </w:t>
      </w:r>
      <w:proofErr w:type="spellStart"/>
      <w:r w:rsidRPr="00461BA5">
        <w:rPr>
          <w:sz w:val="22"/>
          <w:szCs w:val="22"/>
        </w:rPr>
        <w:t>Dissertation</w:t>
      </w:r>
      <w:proofErr w:type="spellEnd"/>
      <w:r w:rsidRPr="00461BA5">
        <w:rPr>
          <w:sz w:val="22"/>
          <w:szCs w:val="22"/>
        </w:rPr>
        <w:t xml:space="preserve">. </w:t>
      </w:r>
      <w:proofErr w:type="spellStart"/>
      <w:r w:rsidRPr="00461BA5">
        <w:rPr>
          <w:sz w:val="22"/>
          <w:szCs w:val="22"/>
        </w:rPr>
        <w:t>University</w:t>
      </w:r>
      <w:proofErr w:type="spellEnd"/>
      <w:r w:rsidRPr="00461BA5">
        <w:rPr>
          <w:sz w:val="22"/>
          <w:szCs w:val="22"/>
        </w:rPr>
        <w:t xml:space="preserve"> </w:t>
      </w:r>
      <w:proofErr w:type="spellStart"/>
      <w:r w:rsidRPr="00461BA5">
        <w:rPr>
          <w:sz w:val="22"/>
          <w:szCs w:val="22"/>
        </w:rPr>
        <w:t>of</w:t>
      </w:r>
      <w:proofErr w:type="spellEnd"/>
      <w:r w:rsidRPr="00461BA5">
        <w:rPr>
          <w:sz w:val="22"/>
          <w:szCs w:val="22"/>
        </w:rPr>
        <w:t xml:space="preserve"> Massachusetts </w:t>
      </w:r>
      <w:proofErr w:type="spellStart"/>
      <w:r w:rsidRPr="00461BA5">
        <w:rPr>
          <w:sz w:val="22"/>
          <w:szCs w:val="22"/>
        </w:rPr>
        <w:t>at</w:t>
      </w:r>
      <w:proofErr w:type="spellEnd"/>
      <w:r w:rsidRPr="00461BA5">
        <w:rPr>
          <w:sz w:val="22"/>
          <w:szCs w:val="22"/>
        </w:rPr>
        <w:t xml:space="preserve"> </w:t>
      </w:r>
      <w:proofErr w:type="spellStart"/>
      <w:r w:rsidRPr="00461BA5">
        <w:rPr>
          <w:sz w:val="22"/>
          <w:szCs w:val="22"/>
        </w:rPr>
        <w:t>Amherst</w:t>
      </w:r>
      <w:proofErr w:type="spellEnd"/>
      <w:r w:rsidRPr="00461BA5">
        <w:rPr>
          <w:sz w:val="22"/>
          <w:szCs w:val="22"/>
        </w:rPr>
        <w:t xml:space="preserve">, Massachusetts. </w:t>
      </w:r>
    </w:p>
    <w:p w14:paraId="2B88C721" w14:textId="77777777" w:rsidR="00035F4E" w:rsidRPr="00461BA5" w:rsidRDefault="00CF1CA1" w:rsidP="006D1CCE">
      <w:pPr>
        <w:pStyle w:val="aa"/>
        <w:rPr>
          <w:sz w:val="22"/>
          <w:szCs w:val="22"/>
        </w:rPr>
      </w:pPr>
      <w:r w:rsidRPr="00461BA5">
        <w:rPr>
          <w:sz w:val="22"/>
          <w:szCs w:val="22"/>
        </w:rPr>
        <w:t xml:space="preserve">Lin, J.-W. 1998. </w:t>
      </w:r>
      <w:proofErr w:type="spellStart"/>
      <w:r w:rsidRPr="00461BA5">
        <w:rPr>
          <w:sz w:val="22"/>
          <w:szCs w:val="22"/>
        </w:rPr>
        <w:t>On</w:t>
      </w:r>
      <w:proofErr w:type="spellEnd"/>
      <w:r w:rsidRPr="00461BA5">
        <w:rPr>
          <w:sz w:val="22"/>
          <w:szCs w:val="22"/>
        </w:rPr>
        <w:t xml:space="preserve"> </w:t>
      </w:r>
      <w:proofErr w:type="spellStart"/>
      <w:r w:rsidRPr="00461BA5">
        <w:rPr>
          <w:sz w:val="22"/>
          <w:szCs w:val="22"/>
        </w:rPr>
        <w:t>existential</w:t>
      </w:r>
      <w:proofErr w:type="spellEnd"/>
      <w:r w:rsidRPr="00461BA5">
        <w:rPr>
          <w:sz w:val="22"/>
          <w:szCs w:val="22"/>
        </w:rPr>
        <w:t xml:space="preserve"> </w:t>
      </w:r>
      <w:proofErr w:type="spellStart"/>
      <w:r w:rsidRPr="00461BA5">
        <w:rPr>
          <w:sz w:val="22"/>
          <w:szCs w:val="22"/>
        </w:rPr>
        <w:t>polarity</w:t>
      </w:r>
      <w:proofErr w:type="spellEnd"/>
      <w:r w:rsidRPr="00461BA5">
        <w:rPr>
          <w:sz w:val="22"/>
          <w:szCs w:val="22"/>
        </w:rPr>
        <w:t xml:space="preserve"> </w:t>
      </w:r>
      <w:r w:rsidRPr="00461BA5">
        <w:rPr>
          <w:i/>
          <w:iCs/>
          <w:sz w:val="22"/>
          <w:szCs w:val="22"/>
        </w:rPr>
        <w:t>wh</w:t>
      </w:r>
      <w:r w:rsidRPr="00461BA5">
        <w:rPr>
          <w:sz w:val="22"/>
          <w:szCs w:val="22"/>
        </w:rPr>
        <w:t>-</w:t>
      </w:r>
      <w:proofErr w:type="spellStart"/>
      <w:r w:rsidRPr="00461BA5">
        <w:rPr>
          <w:sz w:val="22"/>
          <w:szCs w:val="22"/>
        </w:rPr>
        <w:t>phrases</w:t>
      </w:r>
      <w:proofErr w:type="spellEnd"/>
      <w:r w:rsidRPr="00461BA5">
        <w:rPr>
          <w:sz w:val="22"/>
          <w:szCs w:val="22"/>
        </w:rPr>
        <w:t xml:space="preserve"> in Chinese. </w:t>
      </w:r>
      <w:proofErr w:type="spellStart"/>
      <w:r w:rsidRPr="00461BA5">
        <w:rPr>
          <w:i/>
          <w:iCs/>
          <w:sz w:val="22"/>
          <w:szCs w:val="22"/>
        </w:rPr>
        <w:t>Journal</w:t>
      </w:r>
      <w:proofErr w:type="spellEnd"/>
      <w:r w:rsidRPr="00461BA5">
        <w:rPr>
          <w:i/>
          <w:iCs/>
          <w:sz w:val="22"/>
          <w:szCs w:val="22"/>
        </w:rPr>
        <w:t xml:space="preserve"> </w:t>
      </w:r>
      <w:proofErr w:type="spellStart"/>
      <w:r w:rsidRPr="00461BA5">
        <w:rPr>
          <w:i/>
          <w:iCs/>
          <w:sz w:val="22"/>
          <w:szCs w:val="22"/>
        </w:rPr>
        <w:t>of</w:t>
      </w:r>
      <w:proofErr w:type="spellEnd"/>
      <w:r w:rsidRPr="00461BA5">
        <w:rPr>
          <w:i/>
          <w:iCs/>
          <w:sz w:val="22"/>
          <w:szCs w:val="22"/>
        </w:rPr>
        <w:t xml:space="preserve"> East </w:t>
      </w:r>
      <w:proofErr w:type="spellStart"/>
      <w:r w:rsidRPr="00461BA5">
        <w:rPr>
          <w:i/>
          <w:iCs/>
          <w:sz w:val="22"/>
          <w:szCs w:val="22"/>
        </w:rPr>
        <w:t>Asian</w:t>
      </w:r>
      <w:proofErr w:type="spellEnd"/>
      <w:r w:rsidRPr="00461BA5">
        <w:rPr>
          <w:i/>
          <w:iCs/>
          <w:sz w:val="22"/>
          <w:szCs w:val="22"/>
        </w:rPr>
        <w:t xml:space="preserve"> </w:t>
      </w:r>
      <w:proofErr w:type="spellStart"/>
      <w:r w:rsidRPr="00461BA5">
        <w:rPr>
          <w:i/>
          <w:iCs/>
          <w:sz w:val="22"/>
          <w:szCs w:val="22"/>
        </w:rPr>
        <w:t>Linguistics</w:t>
      </w:r>
      <w:proofErr w:type="spellEnd"/>
      <w:r w:rsidRPr="00461BA5">
        <w:rPr>
          <w:i/>
          <w:iCs/>
          <w:sz w:val="22"/>
          <w:szCs w:val="22"/>
        </w:rPr>
        <w:t xml:space="preserve"> </w:t>
      </w:r>
      <w:r w:rsidRPr="00461BA5">
        <w:rPr>
          <w:sz w:val="22"/>
          <w:szCs w:val="22"/>
        </w:rPr>
        <w:t>7: 219–255.</w:t>
      </w:r>
    </w:p>
    <w:p w14:paraId="394C0751" w14:textId="77777777" w:rsidR="00035F4E" w:rsidRPr="00461BA5" w:rsidRDefault="00CF1CA1" w:rsidP="006D1CCE">
      <w:pPr>
        <w:pStyle w:val="aa"/>
        <w:rPr>
          <w:sz w:val="22"/>
          <w:szCs w:val="22"/>
        </w:rPr>
      </w:pPr>
      <w:proofErr w:type="spellStart"/>
      <w:r w:rsidRPr="00461BA5">
        <w:rPr>
          <w:sz w:val="22"/>
          <w:szCs w:val="22"/>
        </w:rPr>
        <w:t>Linzen</w:t>
      </w:r>
      <w:proofErr w:type="spellEnd"/>
      <w:r w:rsidRPr="00461BA5">
        <w:rPr>
          <w:sz w:val="22"/>
          <w:szCs w:val="22"/>
        </w:rPr>
        <w:t xml:space="preserve">, T. 2019. </w:t>
      </w:r>
      <w:proofErr w:type="spellStart"/>
      <w:r w:rsidRPr="00461BA5">
        <w:rPr>
          <w:sz w:val="22"/>
          <w:szCs w:val="22"/>
        </w:rPr>
        <w:t>What</w:t>
      </w:r>
      <w:proofErr w:type="spellEnd"/>
      <w:r w:rsidRPr="00461BA5">
        <w:rPr>
          <w:sz w:val="22"/>
          <w:szCs w:val="22"/>
        </w:rPr>
        <w:t xml:space="preserve"> </w:t>
      </w:r>
      <w:proofErr w:type="spellStart"/>
      <w:r w:rsidRPr="00461BA5">
        <w:rPr>
          <w:sz w:val="22"/>
          <w:szCs w:val="22"/>
        </w:rPr>
        <w:t>can</w:t>
      </w:r>
      <w:proofErr w:type="spellEnd"/>
      <w:r w:rsidRPr="00461BA5">
        <w:rPr>
          <w:sz w:val="22"/>
          <w:szCs w:val="22"/>
        </w:rPr>
        <w:t xml:space="preserve"> </w:t>
      </w:r>
      <w:proofErr w:type="spellStart"/>
      <w:r w:rsidRPr="00461BA5">
        <w:rPr>
          <w:sz w:val="22"/>
          <w:szCs w:val="22"/>
        </w:rPr>
        <w:t>linguistics</w:t>
      </w:r>
      <w:proofErr w:type="spellEnd"/>
      <w:r w:rsidRPr="00461BA5">
        <w:rPr>
          <w:sz w:val="22"/>
          <w:szCs w:val="22"/>
        </w:rPr>
        <w:t xml:space="preserve"> </w:t>
      </w:r>
      <w:proofErr w:type="spellStart"/>
      <w:r w:rsidRPr="00461BA5">
        <w:rPr>
          <w:sz w:val="22"/>
          <w:szCs w:val="22"/>
        </w:rPr>
        <w:t>and</w:t>
      </w:r>
      <w:proofErr w:type="spellEnd"/>
      <w:r w:rsidRPr="00461BA5">
        <w:rPr>
          <w:sz w:val="22"/>
          <w:szCs w:val="22"/>
        </w:rPr>
        <w:t xml:space="preserve"> </w:t>
      </w:r>
      <w:proofErr w:type="spellStart"/>
      <w:r w:rsidRPr="00461BA5">
        <w:rPr>
          <w:sz w:val="22"/>
          <w:szCs w:val="22"/>
        </w:rPr>
        <w:t>deep</w:t>
      </w:r>
      <w:proofErr w:type="spellEnd"/>
      <w:r w:rsidRPr="00461BA5">
        <w:rPr>
          <w:sz w:val="22"/>
          <w:szCs w:val="22"/>
        </w:rPr>
        <w:t xml:space="preserve"> </w:t>
      </w:r>
      <w:proofErr w:type="spellStart"/>
      <w:r w:rsidRPr="00461BA5">
        <w:rPr>
          <w:sz w:val="22"/>
          <w:szCs w:val="22"/>
        </w:rPr>
        <w:t>learning</w:t>
      </w:r>
      <w:proofErr w:type="spellEnd"/>
      <w:r w:rsidRPr="00461BA5">
        <w:rPr>
          <w:sz w:val="22"/>
          <w:szCs w:val="22"/>
        </w:rPr>
        <w:t xml:space="preserve"> </w:t>
      </w:r>
      <w:proofErr w:type="spellStart"/>
      <w:r w:rsidRPr="00461BA5">
        <w:rPr>
          <w:sz w:val="22"/>
          <w:szCs w:val="22"/>
        </w:rPr>
        <w:t>contribute</w:t>
      </w:r>
      <w:proofErr w:type="spellEnd"/>
      <w:r w:rsidRPr="00461BA5">
        <w:rPr>
          <w:sz w:val="22"/>
          <w:szCs w:val="22"/>
        </w:rPr>
        <w:t xml:space="preserve"> </w:t>
      </w:r>
      <w:proofErr w:type="spellStart"/>
      <w:r w:rsidRPr="00461BA5">
        <w:rPr>
          <w:sz w:val="22"/>
          <w:szCs w:val="22"/>
        </w:rPr>
        <w:t>to</w:t>
      </w:r>
      <w:proofErr w:type="spellEnd"/>
      <w:r w:rsidRPr="00461BA5">
        <w:rPr>
          <w:sz w:val="22"/>
          <w:szCs w:val="22"/>
        </w:rPr>
        <w:t xml:space="preserve"> </w:t>
      </w:r>
      <w:proofErr w:type="spellStart"/>
      <w:r w:rsidRPr="00461BA5">
        <w:rPr>
          <w:sz w:val="22"/>
          <w:szCs w:val="22"/>
        </w:rPr>
        <w:t>each</w:t>
      </w:r>
      <w:proofErr w:type="spellEnd"/>
      <w:r w:rsidRPr="00461BA5">
        <w:rPr>
          <w:sz w:val="22"/>
          <w:szCs w:val="22"/>
        </w:rPr>
        <w:t xml:space="preserve"> </w:t>
      </w:r>
      <w:proofErr w:type="spellStart"/>
      <w:r w:rsidRPr="00461BA5">
        <w:rPr>
          <w:sz w:val="22"/>
          <w:szCs w:val="22"/>
        </w:rPr>
        <w:t>other</w:t>
      </w:r>
      <w:proofErr w:type="spellEnd"/>
      <w:r w:rsidRPr="00461BA5">
        <w:rPr>
          <w:sz w:val="22"/>
          <w:szCs w:val="22"/>
        </w:rPr>
        <w:t xml:space="preserve">? Response </w:t>
      </w:r>
      <w:proofErr w:type="spellStart"/>
      <w:r w:rsidRPr="00461BA5">
        <w:rPr>
          <w:sz w:val="22"/>
          <w:szCs w:val="22"/>
        </w:rPr>
        <w:t>to</w:t>
      </w:r>
      <w:proofErr w:type="spellEnd"/>
      <w:r w:rsidRPr="00461BA5">
        <w:rPr>
          <w:sz w:val="22"/>
          <w:szCs w:val="22"/>
        </w:rPr>
        <w:t xml:space="preserve"> Pater. </w:t>
      </w:r>
      <w:proofErr w:type="spellStart"/>
      <w:r w:rsidRPr="00461BA5">
        <w:rPr>
          <w:i/>
          <w:iCs/>
          <w:sz w:val="22"/>
          <w:szCs w:val="22"/>
        </w:rPr>
        <w:t>Language</w:t>
      </w:r>
      <w:proofErr w:type="spellEnd"/>
      <w:r w:rsidRPr="00461BA5">
        <w:rPr>
          <w:sz w:val="22"/>
          <w:szCs w:val="22"/>
        </w:rPr>
        <w:t xml:space="preserve"> 95(1): e99-e108.</w:t>
      </w:r>
    </w:p>
    <w:p w14:paraId="34C18F75" w14:textId="77777777" w:rsidR="00035F4E" w:rsidRPr="00461BA5" w:rsidRDefault="00CF1CA1" w:rsidP="006D1CCE">
      <w:pPr>
        <w:pStyle w:val="aa"/>
        <w:rPr>
          <w:sz w:val="22"/>
          <w:szCs w:val="22"/>
          <w:shd w:val="clear" w:color="auto" w:fill="FFFFFF"/>
        </w:rPr>
      </w:pPr>
      <w:proofErr w:type="spellStart"/>
      <w:r w:rsidRPr="00461BA5">
        <w:rPr>
          <w:sz w:val="22"/>
          <w:szCs w:val="22"/>
          <w:shd w:val="clear" w:color="auto" w:fill="FFFFFF"/>
        </w:rPr>
        <w:t>Linzen</w:t>
      </w:r>
      <w:proofErr w:type="spellEnd"/>
      <w:r w:rsidRPr="00461BA5">
        <w:rPr>
          <w:sz w:val="22"/>
          <w:szCs w:val="22"/>
          <w:shd w:val="clear" w:color="auto" w:fill="FFFFFF"/>
        </w:rPr>
        <w:t xml:space="preserve">, T. &amp; M. </w:t>
      </w:r>
      <w:proofErr w:type="spellStart"/>
      <w:r w:rsidRPr="00461BA5">
        <w:rPr>
          <w:sz w:val="22"/>
          <w:szCs w:val="22"/>
          <w:shd w:val="clear" w:color="auto" w:fill="FFFFFF"/>
        </w:rPr>
        <w:t>Baroni</w:t>
      </w:r>
      <w:proofErr w:type="spellEnd"/>
      <w:r w:rsidRPr="00461BA5">
        <w:rPr>
          <w:sz w:val="22"/>
          <w:szCs w:val="22"/>
          <w:shd w:val="clear" w:color="auto" w:fill="FFFFFF"/>
        </w:rPr>
        <w:t xml:space="preserve">. 2021. </w:t>
      </w:r>
      <w:proofErr w:type="spellStart"/>
      <w:r w:rsidRPr="00461BA5">
        <w:rPr>
          <w:sz w:val="22"/>
          <w:szCs w:val="22"/>
          <w:shd w:val="clear" w:color="auto" w:fill="FFFFFF"/>
        </w:rPr>
        <w:t>Syntactic</w:t>
      </w:r>
      <w:proofErr w:type="spellEnd"/>
      <w:r w:rsidRPr="00461BA5">
        <w:rPr>
          <w:sz w:val="22"/>
          <w:szCs w:val="22"/>
          <w:shd w:val="clear" w:color="auto" w:fill="FFFFFF"/>
        </w:rPr>
        <w:t xml:space="preserve"> </w:t>
      </w:r>
      <w:proofErr w:type="spellStart"/>
      <w:r w:rsidRPr="00461BA5">
        <w:rPr>
          <w:sz w:val="22"/>
          <w:szCs w:val="22"/>
          <w:shd w:val="clear" w:color="auto" w:fill="FFFFFF"/>
        </w:rPr>
        <w:t>structure</w:t>
      </w:r>
      <w:proofErr w:type="spellEnd"/>
      <w:r w:rsidRPr="00461BA5">
        <w:rPr>
          <w:sz w:val="22"/>
          <w:szCs w:val="22"/>
          <w:shd w:val="clear" w:color="auto" w:fill="FFFFFF"/>
        </w:rPr>
        <w:t xml:space="preserve"> </w:t>
      </w:r>
      <w:proofErr w:type="spellStart"/>
      <w:r w:rsidRPr="00461BA5">
        <w:rPr>
          <w:sz w:val="22"/>
          <w:szCs w:val="22"/>
          <w:shd w:val="clear" w:color="auto" w:fill="FFFFFF"/>
        </w:rPr>
        <w:t>from</w:t>
      </w:r>
      <w:proofErr w:type="spellEnd"/>
      <w:r w:rsidRPr="00461BA5">
        <w:rPr>
          <w:sz w:val="22"/>
          <w:szCs w:val="22"/>
          <w:shd w:val="clear" w:color="auto" w:fill="FFFFFF"/>
        </w:rPr>
        <w:t xml:space="preserve"> </w:t>
      </w:r>
      <w:proofErr w:type="spellStart"/>
      <w:r w:rsidRPr="00461BA5">
        <w:rPr>
          <w:sz w:val="22"/>
          <w:szCs w:val="22"/>
          <w:shd w:val="clear" w:color="auto" w:fill="FFFFFF"/>
        </w:rPr>
        <w:t>deep</w:t>
      </w:r>
      <w:proofErr w:type="spellEnd"/>
      <w:r w:rsidRPr="00461BA5">
        <w:rPr>
          <w:sz w:val="22"/>
          <w:szCs w:val="22"/>
          <w:shd w:val="clear" w:color="auto" w:fill="FFFFFF"/>
        </w:rPr>
        <w:t xml:space="preserve"> </w:t>
      </w:r>
      <w:proofErr w:type="spellStart"/>
      <w:r w:rsidRPr="00461BA5">
        <w:rPr>
          <w:sz w:val="22"/>
          <w:szCs w:val="22"/>
          <w:shd w:val="clear" w:color="auto" w:fill="FFFFFF"/>
        </w:rPr>
        <w:t>learning</w:t>
      </w:r>
      <w:proofErr w:type="spellEnd"/>
      <w:r w:rsidRPr="00461BA5">
        <w:rPr>
          <w:sz w:val="22"/>
          <w:szCs w:val="22"/>
          <w:shd w:val="clear" w:color="auto" w:fill="FFFFFF"/>
        </w:rPr>
        <w:t xml:space="preserve">. </w:t>
      </w:r>
      <w:r w:rsidRPr="00461BA5">
        <w:rPr>
          <w:i/>
          <w:iCs/>
          <w:sz w:val="22"/>
          <w:szCs w:val="22"/>
          <w:shd w:val="clear" w:color="auto" w:fill="FFFFFF"/>
        </w:rPr>
        <w:t xml:space="preserve">Annual Review </w:t>
      </w:r>
      <w:proofErr w:type="spellStart"/>
      <w:r w:rsidRPr="00461BA5">
        <w:rPr>
          <w:i/>
          <w:iCs/>
          <w:sz w:val="22"/>
          <w:szCs w:val="22"/>
          <w:shd w:val="clear" w:color="auto" w:fill="FFFFFF"/>
        </w:rPr>
        <w:t>of</w:t>
      </w:r>
      <w:proofErr w:type="spellEnd"/>
      <w:r w:rsidRPr="00461BA5">
        <w:rPr>
          <w:i/>
          <w:iCs/>
          <w:sz w:val="22"/>
          <w:szCs w:val="22"/>
          <w:shd w:val="clear" w:color="auto" w:fill="FFFFFF"/>
        </w:rPr>
        <w:t xml:space="preserve"> </w:t>
      </w:r>
      <w:proofErr w:type="spellStart"/>
      <w:r w:rsidRPr="00461BA5">
        <w:rPr>
          <w:i/>
          <w:iCs/>
          <w:sz w:val="22"/>
          <w:szCs w:val="22"/>
          <w:shd w:val="clear" w:color="auto" w:fill="FFFFFF"/>
        </w:rPr>
        <w:t>Linguistics</w:t>
      </w:r>
      <w:proofErr w:type="spellEnd"/>
      <w:r w:rsidRPr="00461BA5">
        <w:rPr>
          <w:sz w:val="22"/>
          <w:szCs w:val="22"/>
          <w:shd w:val="clear" w:color="auto" w:fill="FFFFFF"/>
        </w:rPr>
        <w:t xml:space="preserve"> 7: 195-212.</w:t>
      </w:r>
    </w:p>
    <w:p w14:paraId="00A95DF7" w14:textId="77777777" w:rsidR="00035F4E" w:rsidRPr="00461BA5" w:rsidRDefault="00CF1CA1" w:rsidP="006D1CCE">
      <w:pPr>
        <w:pStyle w:val="aa"/>
        <w:rPr>
          <w:rFonts w:ascii="新細明體" w:hAnsi="新細明體"/>
          <w:sz w:val="22"/>
          <w:szCs w:val="22"/>
          <w:lang w:val="en-US"/>
        </w:rPr>
      </w:pPr>
      <w:proofErr w:type="spellStart"/>
      <w:r w:rsidRPr="00461BA5">
        <w:rPr>
          <w:sz w:val="22"/>
          <w:szCs w:val="22"/>
        </w:rPr>
        <w:t>Linzen</w:t>
      </w:r>
      <w:proofErr w:type="spellEnd"/>
      <w:r w:rsidRPr="00461BA5">
        <w:rPr>
          <w:sz w:val="22"/>
          <w:szCs w:val="22"/>
        </w:rPr>
        <w:t xml:space="preserve"> T., E. </w:t>
      </w:r>
      <w:proofErr w:type="spellStart"/>
      <w:r w:rsidRPr="00461BA5">
        <w:rPr>
          <w:sz w:val="22"/>
          <w:szCs w:val="22"/>
        </w:rPr>
        <w:t>Dupoux</w:t>
      </w:r>
      <w:proofErr w:type="spellEnd"/>
      <w:r w:rsidRPr="00461BA5">
        <w:rPr>
          <w:sz w:val="22"/>
          <w:szCs w:val="22"/>
        </w:rPr>
        <w:t xml:space="preserve"> &amp; Y. Goldberg. 2016. </w:t>
      </w:r>
      <w:proofErr w:type="spellStart"/>
      <w:r w:rsidRPr="00461BA5">
        <w:rPr>
          <w:sz w:val="22"/>
          <w:szCs w:val="22"/>
        </w:rPr>
        <w:t>Assessing</w:t>
      </w:r>
      <w:proofErr w:type="spellEnd"/>
      <w:r w:rsidRPr="00461BA5">
        <w:rPr>
          <w:sz w:val="22"/>
          <w:szCs w:val="22"/>
        </w:rPr>
        <w:t xml:space="preserve"> </w:t>
      </w:r>
      <w:proofErr w:type="spellStart"/>
      <w:r w:rsidRPr="00461BA5">
        <w:rPr>
          <w:sz w:val="22"/>
          <w:szCs w:val="22"/>
        </w:rPr>
        <w:t>the</w:t>
      </w:r>
      <w:proofErr w:type="spellEnd"/>
      <w:r w:rsidRPr="00461BA5">
        <w:rPr>
          <w:sz w:val="22"/>
          <w:szCs w:val="22"/>
        </w:rPr>
        <w:t xml:space="preserve"> </w:t>
      </w:r>
      <w:proofErr w:type="spellStart"/>
      <w:r w:rsidRPr="00461BA5">
        <w:rPr>
          <w:sz w:val="22"/>
          <w:szCs w:val="22"/>
        </w:rPr>
        <w:t>ability</w:t>
      </w:r>
      <w:proofErr w:type="spellEnd"/>
      <w:r w:rsidRPr="00461BA5">
        <w:rPr>
          <w:sz w:val="22"/>
          <w:szCs w:val="22"/>
        </w:rPr>
        <w:t xml:space="preserve"> </w:t>
      </w:r>
      <w:proofErr w:type="spellStart"/>
      <w:r w:rsidRPr="00461BA5">
        <w:rPr>
          <w:sz w:val="22"/>
          <w:szCs w:val="22"/>
        </w:rPr>
        <w:t>of</w:t>
      </w:r>
      <w:proofErr w:type="spellEnd"/>
      <w:r w:rsidRPr="00461BA5">
        <w:rPr>
          <w:sz w:val="22"/>
          <w:szCs w:val="22"/>
        </w:rPr>
        <w:t xml:space="preserve"> </w:t>
      </w:r>
      <w:proofErr w:type="spellStart"/>
      <w:r w:rsidRPr="00461BA5">
        <w:rPr>
          <w:sz w:val="22"/>
          <w:szCs w:val="22"/>
        </w:rPr>
        <w:t>LSTMs</w:t>
      </w:r>
      <w:proofErr w:type="spellEnd"/>
      <w:r w:rsidRPr="00461BA5">
        <w:rPr>
          <w:sz w:val="22"/>
          <w:szCs w:val="22"/>
        </w:rPr>
        <w:t xml:space="preserve"> </w:t>
      </w:r>
      <w:proofErr w:type="spellStart"/>
      <w:r w:rsidRPr="00461BA5">
        <w:rPr>
          <w:sz w:val="22"/>
          <w:szCs w:val="22"/>
        </w:rPr>
        <w:t>to</w:t>
      </w:r>
      <w:proofErr w:type="spellEnd"/>
      <w:r w:rsidRPr="00461BA5">
        <w:rPr>
          <w:sz w:val="22"/>
          <w:szCs w:val="22"/>
        </w:rPr>
        <w:t xml:space="preserve"> </w:t>
      </w:r>
      <w:proofErr w:type="spellStart"/>
      <w:r w:rsidRPr="00461BA5">
        <w:rPr>
          <w:sz w:val="22"/>
          <w:szCs w:val="22"/>
        </w:rPr>
        <w:t>learn</w:t>
      </w:r>
      <w:proofErr w:type="spellEnd"/>
      <w:r w:rsidRPr="00461BA5">
        <w:rPr>
          <w:sz w:val="22"/>
          <w:szCs w:val="22"/>
        </w:rPr>
        <w:t xml:space="preserve"> </w:t>
      </w:r>
      <w:proofErr w:type="spellStart"/>
      <w:r w:rsidRPr="00461BA5">
        <w:rPr>
          <w:sz w:val="22"/>
          <w:szCs w:val="22"/>
        </w:rPr>
        <w:t>syntax-sensitive</w:t>
      </w:r>
      <w:proofErr w:type="spellEnd"/>
      <w:r w:rsidRPr="00461BA5">
        <w:rPr>
          <w:sz w:val="22"/>
          <w:szCs w:val="22"/>
        </w:rPr>
        <w:t xml:space="preserve"> </w:t>
      </w:r>
      <w:proofErr w:type="spellStart"/>
      <w:r w:rsidRPr="00461BA5">
        <w:rPr>
          <w:sz w:val="22"/>
          <w:szCs w:val="22"/>
        </w:rPr>
        <w:t>dependencies</w:t>
      </w:r>
      <w:proofErr w:type="spellEnd"/>
      <w:r w:rsidRPr="00461BA5">
        <w:rPr>
          <w:sz w:val="22"/>
          <w:szCs w:val="22"/>
        </w:rPr>
        <w:t xml:space="preserve">. </w:t>
      </w:r>
      <w:r w:rsidRPr="00461BA5">
        <w:rPr>
          <w:i/>
          <w:iCs/>
          <w:sz w:val="22"/>
          <w:szCs w:val="22"/>
        </w:rPr>
        <w:t xml:space="preserve">Trans. Assoc. Comput. </w:t>
      </w:r>
      <w:proofErr w:type="spellStart"/>
      <w:r w:rsidRPr="00461BA5">
        <w:rPr>
          <w:i/>
          <w:iCs/>
          <w:sz w:val="22"/>
          <w:szCs w:val="22"/>
        </w:rPr>
        <w:t>Linguist</w:t>
      </w:r>
      <w:proofErr w:type="spellEnd"/>
      <w:r w:rsidRPr="00461BA5">
        <w:rPr>
          <w:i/>
          <w:iCs/>
          <w:sz w:val="22"/>
          <w:szCs w:val="22"/>
        </w:rPr>
        <w:t xml:space="preserve">. </w:t>
      </w:r>
      <w:r w:rsidRPr="00461BA5">
        <w:rPr>
          <w:sz w:val="22"/>
          <w:szCs w:val="22"/>
        </w:rPr>
        <w:t>4: 521–35</w:t>
      </w:r>
      <w:r w:rsidRPr="00461BA5">
        <w:rPr>
          <w:sz w:val="22"/>
          <w:szCs w:val="22"/>
          <w:lang w:val="en-US"/>
        </w:rPr>
        <w:t>.</w:t>
      </w:r>
    </w:p>
    <w:p w14:paraId="7C8673C4" w14:textId="4D0B21CB" w:rsidR="00035F4E" w:rsidRPr="00461BA5" w:rsidRDefault="00CF1CA1" w:rsidP="006D1CCE">
      <w:pPr>
        <w:pStyle w:val="aa"/>
        <w:rPr>
          <w:rFonts w:ascii="新細明體" w:hAnsi="新細明體"/>
          <w:sz w:val="22"/>
          <w:szCs w:val="22"/>
        </w:rPr>
      </w:pPr>
      <w:r w:rsidRPr="00461BA5">
        <w:rPr>
          <w:sz w:val="22"/>
          <w:szCs w:val="22"/>
        </w:rPr>
        <w:t xml:space="preserve">Marcus, </w:t>
      </w:r>
      <w:r w:rsidR="00707886" w:rsidRPr="00461BA5">
        <w:rPr>
          <w:sz w:val="22"/>
          <w:szCs w:val="22"/>
        </w:rPr>
        <w:t>G</w:t>
      </w:r>
      <w:r w:rsidR="00C74989" w:rsidRPr="00461BA5">
        <w:rPr>
          <w:sz w:val="22"/>
          <w:szCs w:val="22"/>
        </w:rPr>
        <w:t>.</w:t>
      </w:r>
      <w:r w:rsidRPr="00461BA5">
        <w:rPr>
          <w:sz w:val="22"/>
          <w:szCs w:val="22"/>
        </w:rPr>
        <w:t xml:space="preserve"> F</w:t>
      </w:r>
      <w:r w:rsidRPr="00461BA5">
        <w:rPr>
          <w:rFonts w:ascii="TimesNewRomanPSMT" w:hAnsi="TimesNewRomanPSMT"/>
          <w:sz w:val="22"/>
          <w:szCs w:val="22"/>
        </w:rPr>
        <w:t xml:space="preserve">. 2001. </w:t>
      </w:r>
      <w:r w:rsidRPr="00461BA5">
        <w:rPr>
          <w:i/>
          <w:iCs/>
          <w:sz w:val="22"/>
          <w:szCs w:val="22"/>
        </w:rPr>
        <w:t xml:space="preserve">The </w:t>
      </w:r>
      <w:proofErr w:type="spellStart"/>
      <w:r w:rsidRPr="00461BA5">
        <w:rPr>
          <w:i/>
          <w:iCs/>
          <w:sz w:val="22"/>
          <w:szCs w:val="22"/>
        </w:rPr>
        <w:t>Algebraic</w:t>
      </w:r>
      <w:proofErr w:type="spellEnd"/>
      <w:r w:rsidRPr="00461BA5">
        <w:rPr>
          <w:i/>
          <w:iCs/>
          <w:sz w:val="22"/>
          <w:szCs w:val="22"/>
        </w:rPr>
        <w:t xml:space="preserve"> Mind: </w:t>
      </w:r>
      <w:proofErr w:type="spellStart"/>
      <w:r w:rsidRPr="00461BA5">
        <w:rPr>
          <w:i/>
          <w:iCs/>
          <w:sz w:val="22"/>
          <w:szCs w:val="22"/>
        </w:rPr>
        <w:t>Integrating</w:t>
      </w:r>
      <w:proofErr w:type="spellEnd"/>
      <w:r w:rsidRPr="00461BA5">
        <w:rPr>
          <w:i/>
          <w:iCs/>
          <w:sz w:val="22"/>
          <w:szCs w:val="22"/>
        </w:rPr>
        <w:t xml:space="preserve"> </w:t>
      </w:r>
      <w:proofErr w:type="spellStart"/>
      <w:r w:rsidRPr="00461BA5">
        <w:rPr>
          <w:i/>
          <w:iCs/>
          <w:sz w:val="22"/>
          <w:szCs w:val="22"/>
        </w:rPr>
        <w:t>Connectionism</w:t>
      </w:r>
      <w:proofErr w:type="spellEnd"/>
      <w:r w:rsidRPr="00461BA5">
        <w:rPr>
          <w:i/>
          <w:iCs/>
          <w:sz w:val="22"/>
          <w:szCs w:val="22"/>
        </w:rPr>
        <w:t xml:space="preserve"> </w:t>
      </w:r>
      <w:proofErr w:type="spellStart"/>
      <w:r w:rsidRPr="00461BA5">
        <w:rPr>
          <w:i/>
          <w:iCs/>
          <w:sz w:val="22"/>
          <w:szCs w:val="22"/>
        </w:rPr>
        <w:t>and</w:t>
      </w:r>
      <w:proofErr w:type="spellEnd"/>
      <w:r w:rsidRPr="00461BA5">
        <w:rPr>
          <w:i/>
          <w:iCs/>
          <w:sz w:val="22"/>
          <w:szCs w:val="22"/>
        </w:rPr>
        <w:t xml:space="preserve"> </w:t>
      </w:r>
      <w:proofErr w:type="spellStart"/>
      <w:r w:rsidRPr="00461BA5">
        <w:rPr>
          <w:i/>
          <w:iCs/>
          <w:sz w:val="22"/>
          <w:szCs w:val="22"/>
        </w:rPr>
        <w:t>Cognitive</w:t>
      </w:r>
      <w:proofErr w:type="spellEnd"/>
      <w:r w:rsidRPr="00461BA5">
        <w:rPr>
          <w:i/>
          <w:iCs/>
          <w:sz w:val="22"/>
          <w:szCs w:val="22"/>
        </w:rPr>
        <w:t xml:space="preserve"> Science</w:t>
      </w:r>
      <w:r w:rsidRPr="00461BA5">
        <w:rPr>
          <w:rFonts w:ascii="TimesNewRomanPSMT" w:hAnsi="TimesNewRomanPSMT"/>
          <w:sz w:val="22"/>
          <w:szCs w:val="22"/>
        </w:rPr>
        <w:t>. Cambridge, MA: MIT Press.</w:t>
      </w:r>
    </w:p>
    <w:p w14:paraId="4D141865" w14:textId="25D7B20B" w:rsidR="00035F4E" w:rsidRPr="00461BA5" w:rsidRDefault="00CF1CA1" w:rsidP="006D1CCE">
      <w:pPr>
        <w:pStyle w:val="aa"/>
        <w:rPr>
          <w:rFonts w:ascii="新細明體" w:hAnsi="新細明體"/>
          <w:sz w:val="22"/>
          <w:szCs w:val="22"/>
        </w:rPr>
      </w:pPr>
      <w:r w:rsidRPr="00461BA5">
        <w:rPr>
          <w:sz w:val="22"/>
          <w:szCs w:val="22"/>
        </w:rPr>
        <w:t>Marcus, G</w:t>
      </w:r>
      <w:r w:rsidR="00C74989" w:rsidRPr="00461BA5">
        <w:rPr>
          <w:sz w:val="22"/>
          <w:szCs w:val="22"/>
        </w:rPr>
        <w:t>.</w:t>
      </w:r>
      <w:r w:rsidRPr="00461BA5">
        <w:rPr>
          <w:sz w:val="22"/>
          <w:szCs w:val="22"/>
        </w:rPr>
        <w:t xml:space="preserve"> F. 2018. </w:t>
      </w:r>
      <w:proofErr w:type="spellStart"/>
      <w:r w:rsidRPr="00461BA5">
        <w:rPr>
          <w:sz w:val="22"/>
          <w:szCs w:val="22"/>
        </w:rPr>
        <w:t>Deep</w:t>
      </w:r>
      <w:proofErr w:type="spellEnd"/>
      <w:r w:rsidRPr="00461BA5">
        <w:rPr>
          <w:sz w:val="22"/>
          <w:szCs w:val="22"/>
        </w:rPr>
        <w:t xml:space="preserve"> </w:t>
      </w:r>
      <w:proofErr w:type="spellStart"/>
      <w:r w:rsidRPr="00461BA5">
        <w:rPr>
          <w:sz w:val="22"/>
          <w:szCs w:val="22"/>
        </w:rPr>
        <w:t>learning</w:t>
      </w:r>
      <w:proofErr w:type="spellEnd"/>
      <w:r w:rsidRPr="00461BA5">
        <w:rPr>
          <w:sz w:val="22"/>
          <w:szCs w:val="22"/>
        </w:rPr>
        <w:t xml:space="preserve">: A </w:t>
      </w:r>
      <w:proofErr w:type="spellStart"/>
      <w:r w:rsidRPr="00461BA5">
        <w:rPr>
          <w:sz w:val="22"/>
          <w:szCs w:val="22"/>
        </w:rPr>
        <w:t>critical</w:t>
      </w:r>
      <w:proofErr w:type="spellEnd"/>
      <w:r w:rsidRPr="00461BA5">
        <w:rPr>
          <w:sz w:val="22"/>
          <w:szCs w:val="22"/>
        </w:rPr>
        <w:t xml:space="preserve"> </w:t>
      </w:r>
      <w:proofErr w:type="spellStart"/>
      <w:r w:rsidRPr="00461BA5">
        <w:rPr>
          <w:sz w:val="22"/>
          <w:szCs w:val="22"/>
        </w:rPr>
        <w:t>appraisal</w:t>
      </w:r>
      <w:proofErr w:type="spellEnd"/>
      <w:r w:rsidRPr="00461BA5">
        <w:rPr>
          <w:sz w:val="22"/>
          <w:szCs w:val="22"/>
        </w:rPr>
        <w:t>. arXiv:1801.00631 [cs.AI]. On-line: https://arxiv.org/abs/1801.00631.</w:t>
      </w:r>
    </w:p>
    <w:p w14:paraId="16F8B92E" w14:textId="4357B118" w:rsidR="00035F4E" w:rsidRPr="00461BA5" w:rsidRDefault="00CF1CA1" w:rsidP="006D1CCE">
      <w:pPr>
        <w:pStyle w:val="aa"/>
        <w:rPr>
          <w:sz w:val="22"/>
          <w:szCs w:val="22"/>
        </w:rPr>
      </w:pPr>
      <w:r w:rsidRPr="00461BA5">
        <w:rPr>
          <w:rFonts w:ascii="Times" w:hAnsi="Times"/>
          <w:sz w:val="22"/>
          <w:szCs w:val="22"/>
        </w:rPr>
        <w:t>Marcus</w:t>
      </w:r>
      <w:r w:rsidRPr="00461BA5">
        <w:rPr>
          <w:sz w:val="22"/>
          <w:szCs w:val="22"/>
        </w:rPr>
        <w:t xml:space="preserve">, </w:t>
      </w:r>
      <w:r w:rsidR="005979B6" w:rsidRPr="00461BA5">
        <w:rPr>
          <w:rFonts w:ascii="Times" w:hAnsi="Times"/>
          <w:sz w:val="22"/>
          <w:szCs w:val="22"/>
        </w:rPr>
        <w:t>G.</w:t>
      </w:r>
      <w:r w:rsidRPr="00461BA5">
        <w:rPr>
          <w:rFonts w:ascii="Times" w:hAnsi="Times"/>
          <w:sz w:val="22"/>
          <w:szCs w:val="22"/>
        </w:rPr>
        <w:t xml:space="preserve"> </w:t>
      </w:r>
      <w:r w:rsidRPr="00461BA5">
        <w:rPr>
          <w:sz w:val="22"/>
          <w:szCs w:val="22"/>
        </w:rPr>
        <w:t xml:space="preserve">F., </w:t>
      </w:r>
      <w:r w:rsidRPr="00461BA5">
        <w:rPr>
          <w:rFonts w:ascii="Times" w:hAnsi="Times"/>
          <w:sz w:val="22"/>
          <w:szCs w:val="22"/>
        </w:rPr>
        <w:t xml:space="preserve">U. </w:t>
      </w:r>
      <w:proofErr w:type="spellStart"/>
      <w:r w:rsidRPr="00461BA5">
        <w:rPr>
          <w:rFonts w:ascii="Times" w:hAnsi="Times"/>
          <w:sz w:val="22"/>
          <w:szCs w:val="22"/>
        </w:rPr>
        <w:t>Brinkmann</w:t>
      </w:r>
      <w:proofErr w:type="spellEnd"/>
      <w:r w:rsidRPr="00461BA5">
        <w:rPr>
          <w:sz w:val="22"/>
          <w:szCs w:val="22"/>
        </w:rPr>
        <w:t xml:space="preserve">, </w:t>
      </w:r>
      <w:r w:rsidRPr="00461BA5">
        <w:rPr>
          <w:rFonts w:ascii="Times" w:hAnsi="Times"/>
          <w:sz w:val="22"/>
          <w:szCs w:val="22"/>
        </w:rPr>
        <w:t xml:space="preserve">H. </w:t>
      </w:r>
      <w:proofErr w:type="spellStart"/>
      <w:r w:rsidRPr="00461BA5">
        <w:rPr>
          <w:rFonts w:ascii="Times" w:hAnsi="Times"/>
          <w:sz w:val="22"/>
          <w:szCs w:val="22"/>
        </w:rPr>
        <w:t>Clahsen</w:t>
      </w:r>
      <w:proofErr w:type="spellEnd"/>
      <w:r w:rsidRPr="00461BA5">
        <w:rPr>
          <w:sz w:val="22"/>
          <w:szCs w:val="22"/>
        </w:rPr>
        <w:t xml:space="preserve">, </w:t>
      </w:r>
      <w:r w:rsidRPr="00461BA5">
        <w:rPr>
          <w:rFonts w:ascii="Times" w:hAnsi="Times"/>
          <w:sz w:val="22"/>
          <w:szCs w:val="22"/>
        </w:rPr>
        <w:t xml:space="preserve">R. </w:t>
      </w:r>
      <w:proofErr w:type="spellStart"/>
      <w:r w:rsidRPr="00461BA5">
        <w:rPr>
          <w:rFonts w:ascii="Times" w:hAnsi="Times"/>
          <w:sz w:val="22"/>
          <w:szCs w:val="22"/>
        </w:rPr>
        <w:t>Wiese</w:t>
      </w:r>
      <w:proofErr w:type="spellEnd"/>
      <w:r w:rsidRPr="00461BA5">
        <w:rPr>
          <w:rFonts w:ascii="Times" w:hAnsi="Times"/>
          <w:sz w:val="22"/>
          <w:szCs w:val="22"/>
        </w:rPr>
        <w:t xml:space="preserve"> &amp;</w:t>
      </w:r>
      <w:r w:rsidRPr="00461BA5">
        <w:rPr>
          <w:sz w:val="22"/>
          <w:szCs w:val="22"/>
        </w:rPr>
        <w:t xml:space="preserve"> </w:t>
      </w:r>
      <w:r w:rsidRPr="00461BA5">
        <w:rPr>
          <w:rFonts w:ascii="Times" w:hAnsi="Times"/>
          <w:sz w:val="22"/>
          <w:szCs w:val="22"/>
        </w:rPr>
        <w:t>S. Pinker</w:t>
      </w:r>
      <w:r w:rsidRPr="00461BA5">
        <w:rPr>
          <w:sz w:val="22"/>
          <w:szCs w:val="22"/>
        </w:rPr>
        <w:t xml:space="preserve">. 1995. German </w:t>
      </w:r>
      <w:proofErr w:type="spellStart"/>
      <w:r w:rsidRPr="00461BA5">
        <w:rPr>
          <w:sz w:val="22"/>
          <w:szCs w:val="22"/>
        </w:rPr>
        <w:t>inflection</w:t>
      </w:r>
      <w:proofErr w:type="spellEnd"/>
      <w:r w:rsidRPr="00461BA5">
        <w:rPr>
          <w:sz w:val="22"/>
          <w:szCs w:val="22"/>
        </w:rPr>
        <w:t xml:space="preserve">: The </w:t>
      </w:r>
      <w:proofErr w:type="spellStart"/>
      <w:r w:rsidRPr="00461BA5">
        <w:rPr>
          <w:sz w:val="22"/>
          <w:szCs w:val="22"/>
        </w:rPr>
        <w:t>exception</w:t>
      </w:r>
      <w:proofErr w:type="spellEnd"/>
      <w:r w:rsidRPr="00461BA5">
        <w:rPr>
          <w:sz w:val="22"/>
          <w:szCs w:val="22"/>
        </w:rPr>
        <w:t xml:space="preserve"> </w:t>
      </w:r>
      <w:proofErr w:type="spellStart"/>
      <w:r w:rsidRPr="00461BA5">
        <w:rPr>
          <w:sz w:val="22"/>
          <w:szCs w:val="22"/>
        </w:rPr>
        <w:t>that</w:t>
      </w:r>
      <w:proofErr w:type="spellEnd"/>
      <w:r w:rsidRPr="00461BA5">
        <w:rPr>
          <w:sz w:val="22"/>
          <w:szCs w:val="22"/>
        </w:rPr>
        <w:t xml:space="preserve"> proves </w:t>
      </w:r>
      <w:proofErr w:type="spellStart"/>
      <w:r w:rsidRPr="00461BA5">
        <w:rPr>
          <w:sz w:val="22"/>
          <w:szCs w:val="22"/>
        </w:rPr>
        <w:t>the</w:t>
      </w:r>
      <w:proofErr w:type="spellEnd"/>
      <w:r w:rsidRPr="00461BA5">
        <w:rPr>
          <w:sz w:val="22"/>
          <w:szCs w:val="22"/>
        </w:rPr>
        <w:t xml:space="preserve"> </w:t>
      </w:r>
      <w:proofErr w:type="spellStart"/>
      <w:r w:rsidRPr="00461BA5">
        <w:rPr>
          <w:sz w:val="22"/>
          <w:szCs w:val="22"/>
        </w:rPr>
        <w:t>rule</w:t>
      </w:r>
      <w:proofErr w:type="spellEnd"/>
      <w:r w:rsidRPr="00461BA5">
        <w:rPr>
          <w:sz w:val="22"/>
          <w:szCs w:val="22"/>
        </w:rPr>
        <w:t xml:space="preserve">. </w:t>
      </w:r>
      <w:proofErr w:type="spellStart"/>
      <w:r w:rsidRPr="00461BA5">
        <w:rPr>
          <w:rFonts w:ascii="TimesNewRomanPS" w:hAnsi="TimesNewRomanPS"/>
          <w:i/>
          <w:iCs/>
          <w:sz w:val="22"/>
          <w:szCs w:val="22"/>
        </w:rPr>
        <w:t>Cognitive</w:t>
      </w:r>
      <w:proofErr w:type="spellEnd"/>
      <w:r w:rsidRPr="00461BA5">
        <w:rPr>
          <w:rFonts w:ascii="TimesNewRomanPS" w:hAnsi="TimesNewRomanPS"/>
          <w:i/>
          <w:iCs/>
          <w:sz w:val="22"/>
          <w:szCs w:val="22"/>
        </w:rPr>
        <w:t xml:space="preserve"> </w:t>
      </w:r>
      <w:proofErr w:type="spellStart"/>
      <w:r w:rsidRPr="00461BA5">
        <w:rPr>
          <w:rFonts w:ascii="TimesNewRomanPS" w:hAnsi="TimesNewRomanPS"/>
          <w:i/>
          <w:iCs/>
          <w:sz w:val="22"/>
          <w:szCs w:val="22"/>
        </w:rPr>
        <w:t>Psychology</w:t>
      </w:r>
      <w:proofErr w:type="spellEnd"/>
      <w:r w:rsidRPr="00461BA5">
        <w:rPr>
          <w:rFonts w:ascii="TimesNewRomanPS" w:hAnsi="TimesNewRomanPS"/>
          <w:i/>
          <w:iCs/>
          <w:sz w:val="22"/>
          <w:szCs w:val="22"/>
        </w:rPr>
        <w:t xml:space="preserve"> </w:t>
      </w:r>
      <w:r w:rsidRPr="00461BA5">
        <w:rPr>
          <w:sz w:val="22"/>
          <w:szCs w:val="22"/>
        </w:rPr>
        <w:t>29: 189–256.</w:t>
      </w:r>
    </w:p>
    <w:p w14:paraId="5EE4CF0F" w14:textId="77777777" w:rsidR="00035F4E" w:rsidRPr="00461BA5" w:rsidRDefault="00CF1CA1" w:rsidP="006D1CCE">
      <w:pPr>
        <w:pStyle w:val="aa"/>
        <w:rPr>
          <w:sz w:val="22"/>
          <w:szCs w:val="22"/>
        </w:rPr>
      </w:pPr>
      <w:r w:rsidRPr="00461BA5">
        <w:rPr>
          <w:sz w:val="22"/>
          <w:szCs w:val="22"/>
        </w:rPr>
        <w:t xml:space="preserve">McCoy T., Frank R. &amp; T. </w:t>
      </w:r>
      <w:proofErr w:type="spellStart"/>
      <w:r w:rsidRPr="00461BA5">
        <w:rPr>
          <w:sz w:val="22"/>
          <w:szCs w:val="22"/>
        </w:rPr>
        <w:t>Linzen</w:t>
      </w:r>
      <w:proofErr w:type="spellEnd"/>
      <w:r w:rsidRPr="00461BA5">
        <w:rPr>
          <w:sz w:val="22"/>
          <w:szCs w:val="22"/>
        </w:rPr>
        <w:t xml:space="preserve">. 2020. Does </w:t>
      </w:r>
      <w:proofErr w:type="spellStart"/>
      <w:r w:rsidRPr="00461BA5">
        <w:rPr>
          <w:sz w:val="22"/>
          <w:szCs w:val="22"/>
        </w:rPr>
        <w:t>syntax</w:t>
      </w:r>
      <w:proofErr w:type="spellEnd"/>
      <w:r w:rsidRPr="00461BA5">
        <w:rPr>
          <w:sz w:val="22"/>
          <w:szCs w:val="22"/>
        </w:rPr>
        <w:t xml:space="preserve"> </w:t>
      </w:r>
      <w:proofErr w:type="spellStart"/>
      <w:r w:rsidRPr="00461BA5">
        <w:rPr>
          <w:sz w:val="22"/>
          <w:szCs w:val="22"/>
        </w:rPr>
        <w:t>need</w:t>
      </w:r>
      <w:proofErr w:type="spellEnd"/>
      <w:r w:rsidRPr="00461BA5">
        <w:rPr>
          <w:sz w:val="22"/>
          <w:szCs w:val="22"/>
        </w:rPr>
        <w:t xml:space="preserve"> </w:t>
      </w:r>
      <w:proofErr w:type="spellStart"/>
      <w:r w:rsidRPr="00461BA5">
        <w:rPr>
          <w:sz w:val="22"/>
          <w:szCs w:val="22"/>
        </w:rPr>
        <w:t>to</w:t>
      </w:r>
      <w:proofErr w:type="spellEnd"/>
      <w:r w:rsidRPr="00461BA5">
        <w:rPr>
          <w:sz w:val="22"/>
          <w:szCs w:val="22"/>
        </w:rPr>
        <w:t xml:space="preserve"> </w:t>
      </w:r>
      <w:proofErr w:type="spellStart"/>
      <w:r w:rsidRPr="00461BA5">
        <w:rPr>
          <w:sz w:val="22"/>
          <w:szCs w:val="22"/>
        </w:rPr>
        <w:t>grow</w:t>
      </w:r>
      <w:proofErr w:type="spellEnd"/>
      <w:r w:rsidRPr="00461BA5">
        <w:rPr>
          <w:sz w:val="22"/>
          <w:szCs w:val="22"/>
        </w:rPr>
        <w:t xml:space="preserve"> </w:t>
      </w:r>
      <w:proofErr w:type="spellStart"/>
      <w:r w:rsidRPr="00461BA5">
        <w:rPr>
          <w:sz w:val="22"/>
          <w:szCs w:val="22"/>
        </w:rPr>
        <w:t>on</w:t>
      </w:r>
      <w:proofErr w:type="spellEnd"/>
      <w:r w:rsidRPr="00461BA5">
        <w:rPr>
          <w:sz w:val="22"/>
          <w:szCs w:val="22"/>
        </w:rPr>
        <w:t xml:space="preserve"> </w:t>
      </w:r>
      <w:proofErr w:type="spellStart"/>
      <w:r w:rsidRPr="00461BA5">
        <w:rPr>
          <w:sz w:val="22"/>
          <w:szCs w:val="22"/>
        </w:rPr>
        <w:t>trees</w:t>
      </w:r>
      <w:proofErr w:type="spellEnd"/>
      <w:r w:rsidRPr="00461BA5">
        <w:rPr>
          <w:sz w:val="22"/>
          <w:szCs w:val="22"/>
        </w:rPr>
        <w:t xml:space="preserve">? </w:t>
      </w:r>
      <w:proofErr w:type="spellStart"/>
      <w:r w:rsidRPr="00461BA5">
        <w:rPr>
          <w:sz w:val="22"/>
          <w:szCs w:val="22"/>
        </w:rPr>
        <w:t>Sources</w:t>
      </w:r>
      <w:proofErr w:type="spellEnd"/>
      <w:r w:rsidRPr="00461BA5">
        <w:rPr>
          <w:sz w:val="22"/>
          <w:szCs w:val="22"/>
        </w:rPr>
        <w:t xml:space="preserve"> </w:t>
      </w:r>
      <w:proofErr w:type="spellStart"/>
      <w:r w:rsidRPr="00461BA5">
        <w:rPr>
          <w:sz w:val="22"/>
          <w:szCs w:val="22"/>
        </w:rPr>
        <w:t>of</w:t>
      </w:r>
      <w:proofErr w:type="spellEnd"/>
      <w:r w:rsidRPr="00461BA5">
        <w:rPr>
          <w:sz w:val="22"/>
          <w:szCs w:val="22"/>
        </w:rPr>
        <w:t xml:space="preserve"> </w:t>
      </w:r>
      <w:proofErr w:type="spellStart"/>
      <w:r w:rsidRPr="00461BA5">
        <w:rPr>
          <w:sz w:val="22"/>
          <w:szCs w:val="22"/>
        </w:rPr>
        <w:t>hierarchical</w:t>
      </w:r>
      <w:proofErr w:type="spellEnd"/>
      <w:r w:rsidRPr="00461BA5">
        <w:rPr>
          <w:sz w:val="22"/>
          <w:szCs w:val="22"/>
        </w:rPr>
        <w:t xml:space="preserve"> </w:t>
      </w:r>
      <w:proofErr w:type="spellStart"/>
      <w:r w:rsidRPr="00461BA5">
        <w:rPr>
          <w:sz w:val="22"/>
          <w:szCs w:val="22"/>
        </w:rPr>
        <w:t>inductive</w:t>
      </w:r>
      <w:proofErr w:type="spellEnd"/>
      <w:r w:rsidRPr="00461BA5">
        <w:rPr>
          <w:sz w:val="22"/>
          <w:szCs w:val="22"/>
        </w:rPr>
        <w:t xml:space="preserve"> bias in </w:t>
      </w:r>
      <w:proofErr w:type="spellStart"/>
      <w:r w:rsidRPr="00461BA5">
        <w:rPr>
          <w:sz w:val="22"/>
          <w:szCs w:val="22"/>
        </w:rPr>
        <w:t>sequence-to-sequence</w:t>
      </w:r>
      <w:proofErr w:type="spellEnd"/>
      <w:r w:rsidRPr="00461BA5">
        <w:rPr>
          <w:sz w:val="22"/>
          <w:szCs w:val="22"/>
        </w:rPr>
        <w:t xml:space="preserve"> networks. </w:t>
      </w:r>
      <w:r w:rsidRPr="00461BA5">
        <w:rPr>
          <w:i/>
          <w:iCs/>
          <w:sz w:val="22"/>
          <w:szCs w:val="22"/>
        </w:rPr>
        <w:t xml:space="preserve">Trans. Assoc. Comput. </w:t>
      </w:r>
      <w:proofErr w:type="spellStart"/>
      <w:r w:rsidRPr="00461BA5">
        <w:rPr>
          <w:i/>
          <w:iCs/>
          <w:sz w:val="22"/>
          <w:szCs w:val="22"/>
        </w:rPr>
        <w:t>Linguist</w:t>
      </w:r>
      <w:proofErr w:type="spellEnd"/>
      <w:r w:rsidRPr="00461BA5">
        <w:rPr>
          <w:i/>
          <w:iCs/>
          <w:sz w:val="22"/>
          <w:szCs w:val="22"/>
        </w:rPr>
        <w:t xml:space="preserve">. </w:t>
      </w:r>
      <w:r w:rsidRPr="00461BA5">
        <w:rPr>
          <w:sz w:val="22"/>
          <w:szCs w:val="22"/>
        </w:rPr>
        <w:t>8: 125–40.</w:t>
      </w:r>
    </w:p>
    <w:p w14:paraId="41E02B9F" w14:textId="36B783B0" w:rsidR="00E17426" w:rsidRPr="00461BA5" w:rsidRDefault="00E17426" w:rsidP="006D1CCE">
      <w:pPr>
        <w:pStyle w:val="aa"/>
        <w:rPr>
          <w:sz w:val="22"/>
          <w:szCs w:val="22"/>
        </w:rPr>
      </w:pPr>
      <w:proofErr w:type="spellStart"/>
      <w:r w:rsidRPr="00461BA5">
        <w:rPr>
          <w:sz w:val="22"/>
          <w:szCs w:val="22"/>
        </w:rPr>
        <w:t>Nunan</w:t>
      </w:r>
      <w:proofErr w:type="spellEnd"/>
      <w:r w:rsidRPr="00461BA5">
        <w:rPr>
          <w:sz w:val="22"/>
          <w:szCs w:val="22"/>
        </w:rPr>
        <w:t xml:space="preserve">, D. 1993. </w:t>
      </w:r>
      <w:proofErr w:type="spellStart"/>
      <w:r w:rsidRPr="00461BA5">
        <w:rPr>
          <w:i/>
          <w:iCs/>
          <w:sz w:val="22"/>
          <w:szCs w:val="22"/>
        </w:rPr>
        <w:t>Introducing</w:t>
      </w:r>
      <w:proofErr w:type="spellEnd"/>
      <w:r w:rsidRPr="00461BA5">
        <w:rPr>
          <w:i/>
          <w:iCs/>
          <w:sz w:val="22"/>
          <w:szCs w:val="22"/>
        </w:rPr>
        <w:t xml:space="preserve"> </w:t>
      </w:r>
      <w:proofErr w:type="spellStart"/>
      <w:r w:rsidRPr="00461BA5">
        <w:rPr>
          <w:i/>
          <w:iCs/>
          <w:sz w:val="22"/>
          <w:szCs w:val="22"/>
        </w:rPr>
        <w:t>Discourse</w:t>
      </w:r>
      <w:proofErr w:type="spellEnd"/>
      <w:r w:rsidRPr="00461BA5">
        <w:rPr>
          <w:i/>
          <w:iCs/>
          <w:sz w:val="22"/>
          <w:szCs w:val="22"/>
        </w:rPr>
        <w:t xml:space="preserve"> </w:t>
      </w:r>
      <w:proofErr w:type="spellStart"/>
      <w:r w:rsidRPr="00461BA5">
        <w:rPr>
          <w:i/>
          <w:iCs/>
          <w:sz w:val="22"/>
          <w:szCs w:val="22"/>
        </w:rPr>
        <w:t>Analysis</w:t>
      </w:r>
      <w:proofErr w:type="spellEnd"/>
      <w:r w:rsidRPr="00461BA5">
        <w:rPr>
          <w:sz w:val="22"/>
          <w:szCs w:val="22"/>
        </w:rPr>
        <w:t xml:space="preserve">. London: </w:t>
      </w:r>
      <w:proofErr w:type="spellStart"/>
      <w:r w:rsidRPr="00461BA5">
        <w:rPr>
          <w:sz w:val="22"/>
          <w:szCs w:val="22"/>
        </w:rPr>
        <w:t>Penguin</w:t>
      </w:r>
      <w:proofErr w:type="spellEnd"/>
      <w:r w:rsidRPr="00461BA5">
        <w:rPr>
          <w:sz w:val="22"/>
          <w:szCs w:val="22"/>
        </w:rPr>
        <w:t xml:space="preserve"> </w:t>
      </w:r>
      <w:proofErr w:type="spellStart"/>
      <w:r w:rsidRPr="00461BA5">
        <w:rPr>
          <w:sz w:val="22"/>
          <w:szCs w:val="22"/>
        </w:rPr>
        <w:t>English</w:t>
      </w:r>
      <w:proofErr w:type="spellEnd"/>
      <w:r w:rsidRPr="00461BA5">
        <w:rPr>
          <w:sz w:val="22"/>
          <w:szCs w:val="22"/>
        </w:rPr>
        <w:t>.</w:t>
      </w:r>
    </w:p>
    <w:p w14:paraId="0AE858E1" w14:textId="5F74EBDF" w:rsidR="00035F4E" w:rsidRPr="00461BA5" w:rsidRDefault="00CF1CA1" w:rsidP="006D1CCE">
      <w:pPr>
        <w:pStyle w:val="aa"/>
        <w:rPr>
          <w:sz w:val="22"/>
          <w:szCs w:val="22"/>
        </w:rPr>
      </w:pPr>
      <w:r w:rsidRPr="00461BA5">
        <w:rPr>
          <w:rFonts w:ascii="Times" w:hAnsi="Times"/>
          <w:sz w:val="22"/>
          <w:szCs w:val="22"/>
        </w:rPr>
        <w:t>Pater</w:t>
      </w:r>
      <w:r w:rsidRPr="00461BA5">
        <w:rPr>
          <w:sz w:val="22"/>
          <w:szCs w:val="22"/>
        </w:rPr>
        <w:t xml:space="preserve">, </w:t>
      </w:r>
      <w:r w:rsidRPr="00461BA5">
        <w:rPr>
          <w:rFonts w:ascii="Times" w:hAnsi="Times"/>
          <w:sz w:val="22"/>
          <w:szCs w:val="22"/>
        </w:rPr>
        <w:t>J</w:t>
      </w:r>
      <w:r w:rsidRPr="00461BA5">
        <w:rPr>
          <w:sz w:val="22"/>
          <w:szCs w:val="22"/>
        </w:rPr>
        <w:t xml:space="preserve">. 2019. </w:t>
      </w:r>
      <w:proofErr w:type="spellStart"/>
      <w:r w:rsidRPr="00461BA5">
        <w:rPr>
          <w:sz w:val="22"/>
          <w:szCs w:val="22"/>
        </w:rPr>
        <w:t>Generative</w:t>
      </w:r>
      <w:proofErr w:type="spellEnd"/>
      <w:r w:rsidRPr="00461BA5">
        <w:rPr>
          <w:sz w:val="22"/>
          <w:szCs w:val="22"/>
        </w:rPr>
        <w:t xml:space="preserve"> </w:t>
      </w:r>
      <w:proofErr w:type="spellStart"/>
      <w:r w:rsidRPr="00461BA5">
        <w:rPr>
          <w:sz w:val="22"/>
          <w:szCs w:val="22"/>
        </w:rPr>
        <w:t>linguistics</w:t>
      </w:r>
      <w:proofErr w:type="spellEnd"/>
      <w:r w:rsidRPr="00461BA5">
        <w:rPr>
          <w:sz w:val="22"/>
          <w:szCs w:val="22"/>
        </w:rPr>
        <w:t xml:space="preserve"> </w:t>
      </w:r>
      <w:proofErr w:type="spellStart"/>
      <w:r w:rsidRPr="00461BA5">
        <w:rPr>
          <w:sz w:val="22"/>
          <w:szCs w:val="22"/>
        </w:rPr>
        <w:t>and</w:t>
      </w:r>
      <w:proofErr w:type="spellEnd"/>
      <w:r w:rsidRPr="00461BA5">
        <w:rPr>
          <w:sz w:val="22"/>
          <w:szCs w:val="22"/>
        </w:rPr>
        <w:t xml:space="preserve"> </w:t>
      </w:r>
      <w:proofErr w:type="gramStart"/>
      <w:r w:rsidRPr="00461BA5">
        <w:rPr>
          <w:sz w:val="22"/>
          <w:szCs w:val="22"/>
        </w:rPr>
        <w:t>neural networks</w:t>
      </w:r>
      <w:proofErr w:type="gramEnd"/>
      <w:r w:rsidRPr="00461BA5">
        <w:rPr>
          <w:sz w:val="22"/>
          <w:szCs w:val="22"/>
        </w:rPr>
        <w:t xml:space="preserve"> </w:t>
      </w:r>
      <w:proofErr w:type="spellStart"/>
      <w:r w:rsidRPr="00461BA5">
        <w:rPr>
          <w:sz w:val="22"/>
          <w:szCs w:val="22"/>
        </w:rPr>
        <w:t>at</w:t>
      </w:r>
      <w:proofErr w:type="spellEnd"/>
      <w:r w:rsidRPr="00461BA5">
        <w:rPr>
          <w:sz w:val="22"/>
          <w:szCs w:val="22"/>
        </w:rPr>
        <w:t xml:space="preserve"> 60: Foundation, </w:t>
      </w:r>
      <w:proofErr w:type="spellStart"/>
      <w:r w:rsidRPr="00461BA5">
        <w:rPr>
          <w:sz w:val="22"/>
          <w:szCs w:val="22"/>
        </w:rPr>
        <w:t>friction</w:t>
      </w:r>
      <w:proofErr w:type="spellEnd"/>
      <w:r w:rsidRPr="00461BA5">
        <w:rPr>
          <w:sz w:val="22"/>
          <w:szCs w:val="22"/>
        </w:rPr>
        <w:t xml:space="preserve">, </w:t>
      </w:r>
      <w:proofErr w:type="spellStart"/>
      <w:r w:rsidRPr="00461BA5">
        <w:rPr>
          <w:sz w:val="22"/>
          <w:szCs w:val="22"/>
        </w:rPr>
        <w:t>and</w:t>
      </w:r>
      <w:proofErr w:type="spellEnd"/>
      <w:r w:rsidRPr="00461BA5">
        <w:rPr>
          <w:sz w:val="22"/>
          <w:szCs w:val="22"/>
        </w:rPr>
        <w:t xml:space="preserve"> fusion. </w:t>
      </w:r>
      <w:proofErr w:type="spellStart"/>
      <w:r w:rsidRPr="00461BA5">
        <w:rPr>
          <w:rFonts w:ascii="TimesNewRomanPS" w:hAnsi="TimesNewRomanPS"/>
          <w:i/>
          <w:iCs/>
          <w:sz w:val="22"/>
          <w:szCs w:val="22"/>
        </w:rPr>
        <w:t>Language</w:t>
      </w:r>
      <w:proofErr w:type="spellEnd"/>
      <w:r w:rsidRPr="00461BA5">
        <w:rPr>
          <w:rFonts w:ascii="TimesNewRomanPS" w:hAnsi="TimesNewRomanPS"/>
          <w:i/>
          <w:iCs/>
          <w:sz w:val="22"/>
          <w:szCs w:val="22"/>
        </w:rPr>
        <w:t xml:space="preserve"> </w:t>
      </w:r>
      <w:r w:rsidRPr="00461BA5">
        <w:rPr>
          <w:sz w:val="22"/>
          <w:szCs w:val="22"/>
        </w:rPr>
        <w:t>95(1): e41–e74.</w:t>
      </w:r>
    </w:p>
    <w:p w14:paraId="0EA66ED5" w14:textId="77777777" w:rsidR="00035F4E" w:rsidRPr="00461BA5" w:rsidRDefault="00CF1CA1" w:rsidP="006D1CCE">
      <w:pPr>
        <w:pStyle w:val="aa"/>
        <w:rPr>
          <w:rFonts w:ascii="新細明體" w:hAnsi="新細明體"/>
          <w:sz w:val="22"/>
          <w:szCs w:val="22"/>
        </w:rPr>
      </w:pPr>
      <w:r w:rsidRPr="00461BA5">
        <w:rPr>
          <w:rFonts w:ascii="Times" w:hAnsi="Times"/>
          <w:sz w:val="22"/>
          <w:szCs w:val="22"/>
        </w:rPr>
        <w:t>Pinker</w:t>
      </w:r>
      <w:r w:rsidRPr="00461BA5">
        <w:rPr>
          <w:sz w:val="22"/>
          <w:szCs w:val="22"/>
        </w:rPr>
        <w:t xml:space="preserve">, </w:t>
      </w:r>
      <w:r w:rsidRPr="00461BA5">
        <w:rPr>
          <w:rFonts w:ascii="Times" w:hAnsi="Times"/>
          <w:sz w:val="22"/>
          <w:szCs w:val="22"/>
        </w:rPr>
        <w:t>S</w:t>
      </w:r>
      <w:r w:rsidRPr="00461BA5">
        <w:rPr>
          <w:sz w:val="22"/>
          <w:szCs w:val="22"/>
        </w:rPr>
        <w:t xml:space="preserve">. 1999. Words </w:t>
      </w:r>
      <w:proofErr w:type="spellStart"/>
      <w:r w:rsidRPr="00461BA5">
        <w:rPr>
          <w:sz w:val="22"/>
          <w:szCs w:val="22"/>
        </w:rPr>
        <w:t>and</w:t>
      </w:r>
      <w:proofErr w:type="spellEnd"/>
      <w:r w:rsidRPr="00461BA5">
        <w:rPr>
          <w:sz w:val="22"/>
          <w:szCs w:val="22"/>
        </w:rPr>
        <w:t xml:space="preserve"> </w:t>
      </w:r>
      <w:proofErr w:type="spellStart"/>
      <w:r w:rsidRPr="00461BA5">
        <w:rPr>
          <w:sz w:val="22"/>
          <w:szCs w:val="22"/>
        </w:rPr>
        <w:t>Rules</w:t>
      </w:r>
      <w:proofErr w:type="spellEnd"/>
      <w:r w:rsidRPr="00461BA5">
        <w:rPr>
          <w:sz w:val="22"/>
          <w:szCs w:val="22"/>
        </w:rPr>
        <w:t xml:space="preserve">: The </w:t>
      </w:r>
      <w:proofErr w:type="spellStart"/>
      <w:r w:rsidRPr="00461BA5">
        <w:rPr>
          <w:sz w:val="22"/>
          <w:szCs w:val="22"/>
        </w:rPr>
        <w:t>Ingredients</w:t>
      </w:r>
      <w:proofErr w:type="spellEnd"/>
      <w:r w:rsidRPr="00461BA5">
        <w:rPr>
          <w:sz w:val="22"/>
          <w:szCs w:val="22"/>
        </w:rPr>
        <w:t xml:space="preserve"> </w:t>
      </w:r>
      <w:proofErr w:type="spellStart"/>
      <w:r w:rsidRPr="00461BA5">
        <w:rPr>
          <w:sz w:val="22"/>
          <w:szCs w:val="22"/>
        </w:rPr>
        <w:t>of</w:t>
      </w:r>
      <w:proofErr w:type="spellEnd"/>
      <w:r w:rsidRPr="00461BA5">
        <w:rPr>
          <w:sz w:val="22"/>
          <w:szCs w:val="22"/>
        </w:rPr>
        <w:t xml:space="preserve"> </w:t>
      </w:r>
      <w:proofErr w:type="spellStart"/>
      <w:r w:rsidRPr="00461BA5">
        <w:rPr>
          <w:sz w:val="22"/>
          <w:szCs w:val="22"/>
        </w:rPr>
        <w:t>Language</w:t>
      </w:r>
      <w:proofErr w:type="spellEnd"/>
      <w:r w:rsidRPr="00461BA5">
        <w:rPr>
          <w:sz w:val="22"/>
          <w:szCs w:val="22"/>
        </w:rPr>
        <w:t>. New York: Basic Books.</w:t>
      </w:r>
    </w:p>
    <w:p w14:paraId="21F6929C" w14:textId="77777777" w:rsidR="00035F4E" w:rsidRPr="00461BA5" w:rsidRDefault="00CF1CA1" w:rsidP="006D1CCE">
      <w:pPr>
        <w:pStyle w:val="aa"/>
        <w:rPr>
          <w:rFonts w:ascii="Times" w:hAnsi="Times"/>
          <w:sz w:val="22"/>
          <w:szCs w:val="22"/>
        </w:rPr>
      </w:pPr>
      <w:r w:rsidRPr="00461BA5">
        <w:rPr>
          <w:rFonts w:ascii="Times" w:hAnsi="Times"/>
          <w:sz w:val="22"/>
          <w:szCs w:val="22"/>
        </w:rPr>
        <w:t xml:space="preserve">Pinker, S. </w:t>
      </w:r>
      <w:r w:rsidRPr="00461BA5">
        <w:rPr>
          <w:sz w:val="22"/>
          <w:szCs w:val="22"/>
        </w:rPr>
        <w:t xml:space="preserve">&amp; </w:t>
      </w:r>
      <w:r w:rsidRPr="00461BA5">
        <w:rPr>
          <w:rFonts w:ascii="Times" w:hAnsi="Times"/>
          <w:sz w:val="22"/>
          <w:szCs w:val="22"/>
        </w:rPr>
        <w:t xml:space="preserve">A. Prince. </w:t>
      </w:r>
      <w:r w:rsidRPr="00461BA5">
        <w:rPr>
          <w:sz w:val="22"/>
          <w:szCs w:val="22"/>
        </w:rPr>
        <w:t xml:space="preserve">1988. </w:t>
      </w:r>
      <w:proofErr w:type="spellStart"/>
      <w:r w:rsidRPr="00461BA5">
        <w:rPr>
          <w:sz w:val="22"/>
          <w:szCs w:val="22"/>
        </w:rPr>
        <w:t>On</w:t>
      </w:r>
      <w:proofErr w:type="spellEnd"/>
      <w:r w:rsidRPr="00461BA5">
        <w:rPr>
          <w:sz w:val="22"/>
          <w:szCs w:val="22"/>
        </w:rPr>
        <w:t xml:space="preserve"> </w:t>
      </w:r>
      <w:proofErr w:type="spellStart"/>
      <w:r w:rsidRPr="00461BA5">
        <w:rPr>
          <w:sz w:val="22"/>
          <w:szCs w:val="22"/>
        </w:rPr>
        <w:t>language</w:t>
      </w:r>
      <w:proofErr w:type="spellEnd"/>
      <w:r w:rsidRPr="00461BA5">
        <w:rPr>
          <w:sz w:val="22"/>
          <w:szCs w:val="22"/>
        </w:rPr>
        <w:t xml:space="preserve"> </w:t>
      </w:r>
      <w:proofErr w:type="spellStart"/>
      <w:r w:rsidRPr="00461BA5">
        <w:rPr>
          <w:sz w:val="22"/>
          <w:szCs w:val="22"/>
        </w:rPr>
        <w:t>and</w:t>
      </w:r>
      <w:proofErr w:type="spellEnd"/>
      <w:r w:rsidRPr="00461BA5">
        <w:rPr>
          <w:sz w:val="22"/>
          <w:szCs w:val="22"/>
        </w:rPr>
        <w:t xml:space="preserve"> </w:t>
      </w:r>
      <w:proofErr w:type="spellStart"/>
      <w:r w:rsidRPr="00461BA5">
        <w:rPr>
          <w:sz w:val="22"/>
          <w:szCs w:val="22"/>
        </w:rPr>
        <w:t>connectionism</w:t>
      </w:r>
      <w:proofErr w:type="spellEnd"/>
      <w:r w:rsidRPr="00461BA5">
        <w:rPr>
          <w:sz w:val="22"/>
          <w:szCs w:val="22"/>
        </w:rPr>
        <w:t xml:space="preserve">: </w:t>
      </w:r>
      <w:proofErr w:type="spellStart"/>
      <w:r w:rsidRPr="00461BA5">
        <w:rPr>
          <w:sz w:val="22"/>
          <w:szCs w:val="22"/>
        </w:rPr>
        <w:t>Analysis</w:t>
      </w:r>
      <w:proofErr w:type="spellEnd"/>
      <w:r w:rsidRPr="00461BA5">
        <w:rPr>
          <w:sz w:val="22"/>
          <w:szCs w:val="22"/>
        </w:rPr>
        <w:t xml:space="preserve"> </w:t>
      </w:r>
      <w:proofErr w:type="spellStart"/>
      <w:r w:rsidRPr="00461BA5">
        <w:rPr>
          <w:sz w:val="22"/>
          <w:szCs w:val="22"/>
        </w:rPr>
        <w:t>of</w:t>
      </w:r>
      <w:proofErr w:type="spellEnd"/>
      <w:r w:rsidRPr="00461BA5">
        <w:rPr>
          <w:sz w:val="22"/>
          <w:szCs w:val="22"/>
        </w:rPr>
        <w:t xml:space="preserve"> a </w:t>
      </w:r>
      <w:proofErr w:type="spellStart"/>
      <w:r w:rsidRPr="00461BA5">
        <w:rPr>
          <w:sz w:val="22"/>
          <w:szCs w:val="22"/>
        </w:rPr>
        <w:t>parallel</w:t>
      </w:r>
      <w:proofErr w:type="spellEnd"/>
      <w:r w:rsidRPr="00461BA5">
        <w:rPr>
          <w:sz w:val="22"/>
          <w:szCs w:val="22"/>
        </w:rPr>
        <w:t xml:space="preserve"> </w:t>
      </w:r>
      <w:proofErr w:type="spellStart"/>
      <w:r w:rsidRPr="00461BA5">
        <w:rPr>
          <w:sz w:val="22"/>
          <w:szCs w:val="22"/>
        </w:rPr>
        <w:t>distributed</w:t>
      </w:r>
      <w:proofErr w:type="spellEnd"/>
      <w:r w:rsidRPr="00461BA5">
        <w:rPr>
          <w:sz w:val="22"/>
          <w:szCs w:val="22"/>
        </w:rPr>
        <w:t xml:space="preserve"> </w:t>
      </w:r>
      <w:proofErr w:type="spellStart"/>
      <w:r w:rsidRPr="00461BA5">
        <w:rPr>
          <w:sz w:val="22"/>
          <w:szCs w:val="22"/>
        </w:rPr>
        <w:t>processing</w:t>
      </w:r>
      <w:proofErr w:type="spellEnd"/>
      <w:r w:rsidRPr="00461BA5">
        <w:rPr>
          <w:sz w:val="22"/>
          <w:szCs w:val="22"/>
        </w:rPr>
        <w:t xml:space="preserve"> model </w:t>
      </w:r>
      <w:proofErr w:type="spellStart"/>
      <w:r w:rsidRPr="00461BA5">
        <w:rPr>
          <w:sz w:val="22"/>
          <w:szCs w:val="22"/>
        </w:rPr>
        <w:t>of</w:t>
      </w:r>
      <w:proofErr w:type="spellEnd"/>
      <w:r w:rsidRPr="00461BA5">
        <w:rPr>
          <w:sz w:val="22"/>
          <w:szCs w:val="22"/>
        </w:rPr>
        <w:t xml:space="preserve"> </w:t>
      </w:r>
      <w:proofErr w:type="spellStart"/>
      <w:r w:rsidRPr="00461BA5">
        <w:rPr>
          <w:sz w:val="22"/>
          <w:szCs w:val="22"/>
        </w:rPr>
        <w:t>language</w:t>
      </w:r>
      <w:proofErr w:type="spellEnd"/>
      <w:r w:rsidRPr="00461BA5">
        <w:rPr>
          <w:sz w:val="22"/>
          <w:szCs w:val="22"/>
        </w:rPr>
        <w:t xml:space="preserve"> </w:t>
      </w:r>
      <w:proofErr w:type="spellStart"/>
      <w:r w:rsidRPr="00461BA5">
        <w:rPr>
          <w:sz w:val="22"/>
          <w:szCs w:val="22"/>
        </w:rPr>
        <w:t>acquisition</w:t>
      </w:r>
      <w:proofErr w:type="spellEnd"/>
      <w:r w:rsidRPr="00461BA5">
        <w:rPr>
          <w:sz w:val="22"/>
          <w:szCs w:val="22"/>
        </w:rPr>
        <w:t xml:space="preserve">. </w:t>
      </w:r>
      <w:proofErr w:type="spellStart"/>
      <w:r w:rsidRPr="00461BA5">
        <w:rPr>
          <w:rFonts w:ascii="TimesNewRomanPS" w:hAnsi="TimesNewRomanPS"/>
          <w:i/>
          <w:iCs/>
          <w:sz w:val="22"/>
          <w:szCs w:val="22"/>
        </w:rPr>
        <w:t>Cognition</w:t>
      </w:r>
      <w:proofErr w:type="spellEnd"/>
      <w:r w:rsidRPr="00461BA5">
        <w:rPr>
          <w:rFonts w:ascii="TimesNewRomanPS" w:hAnsi="TimesNewRomanPS"/>
          <w:i/>
          <w:iCs/>
          <w:sz w:val="22"/>
          <w:szCs w:val="22"/>
        </w:rPr>
        <w:t xml:space="preserve"> </w:t>
      </w:r>
      <w:r w:rsidRPr="00461BA5">
        <w:rPr>
          <w:sz w:val="22"/>
          <w:szCs w:val="22"/>
        </w:rPr>
        <w:t>28: 73–193.</w:t>
      </w:r>
    </w:p>
    <w:p w14:paraId="0B632B1D" w14:textId="77777777" w:rsidR="00035F4E" w:rsidRPr="00461BA5" w:rsidRDefault="00CF1CA1" w:rsidP="006D1CCE">
      <w:pPr>
        <w:pStyle w:val="aa"/>
        <w:rPr>
          <w:sz w:val="22"/>
          <w:szCs w:val="22"/>
        </w:rPr>
      </w:pPr>
      <w:r w:rsidRPr="00461BA5">
        <w:rPr>
          <w:rFonts w:ascii="Times" w:hAnsi="Times"/>
          <w:sz w:val="22"/>
          <w:szCs w:val="22"/>
        </w:rPr>
        <w:lastRenderedPageBreak/>
        <w:t xml:space="preserve">Pinker, S. &amp; M. T. </w:t>
      </w:r>
      <w:proofErr w:type="spellStart"/>
      <w:r w:rsidRPr="00461BA5">
        <w:rPr>
          <w:rFonts w:ascii="Times" w:hAnsi="Times"/>
          <w:sz w:val="22"/>
          <w:szCs w:val="22"/>
        </w:rPr>
        <w:t>Ullman</w:t>
      </w:r>
      <w:proofErr w:type="spellEnd"/>
      <w:r w:rsidRPr="00461BA5">
        <w:rPr>
          <w:sz w:val="22"/>
          <w:szCs w:val="22"/>
        </w:rPr>
        <w:t xml:space="preserve">. The </w:t>
      </w:r>
      <w:proofErr w:type="spellStart"/>
      <w:r w:rsidRPr="00461BA5">
        <w:rPr>
          <w:sz w:val="22"/>
          <w:szCs w:val="22"/>
        </w:rPr>
        <w:t>past</w:t>
      </w:r>
      <w:proofErr w:type="spellEnd"/>
      <w:r w:rsidRPr="00461BA5">
        <w:rPr>
          <w:sz w:val="22"/>
          <w:szCs w:val="22"/>
        </w:rPr>
        <w:t xml:space="preserve"> </w:t>
      </w:r>
      <w:proofErr w:type="spellStart"/>
      <w:r w:rsidRPr="00461BA5">
        <w:rPr>
          <w:sz w:val="22"/>
          <w:szCs w:val="22"/>
        </w:rPr>
        <w:t>and</w:t>
      </w:r>
      <w:proofErr w:type="spellEnd"/>
      <w:r w:rsidRPr="00461BA5">
        <w:rPr>
          <w:sz w:val="22"/>
          <w:szCs w:val="22"/>
        </w:rPr>
        <w:t xml:space="preserve"> future </w:t>
      </w:r>
      <w:proofErr w:type="spellStart"/>
      <w:r w:rsidRPr="00461BA5">
        <w:rPr>
          <w:sz w:val="22"/>
          <w:szCs w:val="22"/>
        </w:rPr>
        <w:t>of</w:t>
      </w:r>
      <w:proofErr w:type="spellEnd"/>
      <w:r w:rsidRPr="00461BA5">
        <w:rPr>
          <w:sz w:val="22"/>
          <w:szCs w:val="22"/>
        </w:rPr>
        <w:t xml:space="preserve"> </w:t>
      </w:r>
      <w:proofErr w:type="spellStart"/>
      <w:r w:rsidRPr="00461BA5">
        <w:rPr>
          <w:sz w:val="22"/>
          <w:szCs w:val="22"/>
        </w:rPr>
        <w:t>the</w:t>
      </w:r>
      <w:proofErr w:type="spellEnd"/>
      <w:r w:rsidRPr="00461BA5">
        <w:rPr>
          <w:sz w:val="22"/>
          <w:szCs w:val="22"/>
        </w:rPr>
        <w:t xml:space="preserve"> </w:t>
      </w:r>
      <w:proofErr w:type="spellStart"/>
      <w:r w:rsidRPr="00461BA5">
        <w:rPr>
          <w:sz w:val="22"/>
          <w:szCs w:val="22"/>
        </w:rPr>
        <w:t>past</w:t>
      </w:r>
      <w:proofErr w:type="spellEnd"/>
      <w:r w:rsidRPr="00461BA5">
        <w:rPr>
          <w:sz w:val="22"/>
          <w:szCs w:val="22"/>
        </w:rPr>
        <w:t xml:space="preserve"> tense. </w:t>
      </w:r>
      <w:proofErr w:type="spellStart"/>
      <w:r w:rsidRPr="00461BA5">
        <w:rPr>
          <w:rFonts w:ascii="TimesNewRomanPS" w:hAnsi="TimesNewRomanPS"/>
          <w:i/>
          <w:iCs/>
          <w:sz w:val="22"/>
          <w:szCs w:val="22"/>
        </w:rPr>
        <w:t>Trends</w:t>
      </w:r>
      <w:proofErr w:type="spellEnd"/>
      <w:r w:rsidRPr="00461BA5">
        <w:rPr>
          <w:rFonts w:ascii="TimesNewRomanPS" w:hAnsi="TimesNewRomanPS"/>
          <w:i/>
          <w:iCs/>
          <w:sz w:val="22"/>
          <w:szCs w:val="22"/>
        </w:rPr>
        <w:t xml:space="preserve"> in </w:t>
      </w:r>
      <w:proofErr w:type="spellStart"/>
      <w:r w:rsidRPr="00461BA5">
        <w:rPr>
          <w:rFonts w:ascii="TimesNewRomanPS" w:hAnsi="TimesNewRomanPS"/>
          <w:i/>
          <w:iCs/>
          <w:sz w:val="22"/>
          <w:szCs w:val="22"/>
        </w:rPr>
        <w:t>Cognitive</w:t>
      </w:r>
      <w:proofErr w:type="spellEnd"/>
      <w:r w:rsidRPr="00461BA5">
        <w:rPr>
          <w:rFonts w:ascii="TimesNewRomanPS" w:hAnsi="TimesNewRomanPS"/>
          <w:i/>
          <w:iCs/>
          <w:sz w:val="22"/>
          <w:szCs w:val="22"/>
        </w:rPr>
        <w:t xml:space="preserve"> </w:t>
      </w:r>
      <w:proofErr w:type="spellStart"/>
      <w:r w:rsidRPr="00461BA5">
        <w:rPr>
          <w:rFonts w:ascii="TimesNewRomanPS" w:hAnsi="TimesNewRomanPS"/>
          <w:i/>
          <w:iCs/>
          <w:sz w:val="22"/>
          <w:szCs w:val="22"/>
        </w:rPr>
        <w:t>Sciences</w:t>
      </w:r>
      <w:proofErr w:type="spellEnd"/>
      <w:r w:rsidRPr="00461BA5">
        <w:rPr>
          <w:rFonts w:ascii="TimesNewRomanPS" w:hAnsi="TimesNewRomanPS"/>
          <w:i/>
          <w:iCs/>
          <w:sz w:val="22"/>
          <w:szCs w:val="22"/>
        </w:rPr>
        <w:t xml:space="preserve"> </w:t>
      </w:r>
      <w:r w:rsidRPr="00461BA5">
        <w:rPr>
          <w:sz w:val="22"/>
          <w:szCs w:val="22"/>
        </w:rPr>
        <w:t>6: 456–63.</w:t>
      </w:r>
    </w:p>
    <w:p w14:paraId="7679B31A" w14:textId="77777777" w:rsidR="00035F4E" w:rsidRPr="00461BA5" w:rsidRDefault="00CF1CA1" w:rsidP="006D1CCE">
      <w:pPr>
        <w:pStyle w:val="aa"/>
        <w:rPr>
          <w:sz w:val="22"/>
          <w:szCs w:val="22"/>
        </w:rPr>
      </w:pPr>
      <w:proofErr w:type="spellStart"/>
      <w:r w:rsidRPr="00461BA5">
        <w:rPr>
          <w:rFonts w:ascii="Times" w:hAnsi="Times"/>
          <w:sz w:val="22"/>
          <w:szCs w:val="22"/>
        </w:rPr>
        <w:t>Plunkett</w:t>
      </w:r>
      <w:proofErr w:type="spellEnd"/>
      <w:r w:rsidRPr="00461BA5">
        <w:rPr>
          <w:sz w:val="22"/>
          <w:szCs w:val="22"/>
        </w:rPr>
        <w:t xml:space="preserve">, </w:t>
      </w:r>
      <w:r w:rsidRPr="00461BA5">
        <w:rPr>
          <w:rFonts w:ascii="Times" w:hAnsi="Times"/>
          <w:sz w:val="22"/>
          <w:szCs w:val="22"/>
        </w:rPr>
        <w:t xml:space="preserve">K. &amp; P. </w:t>
      </w:r>
      <w:proofErr w:type="spellStart"/>
      <w:r w:rsidRPr="00461BA5">
        <w:rPr>
          <w:rFonts w:ascii="Times" w:hAnsi="Times"/>
          <w:sz w:val="22"/>
          <w:szCs w:val="22"/>
        </w:rPr>
        <w:t>Juola</w:t>
      </w:r>
      <w:proofErr w:type="spellEnd"/>
      <w:r w:rsidRPr="00461BA5">
        <w:rPr>
          <w:sz w:val="22"/>
          <w:szCs w:val="22"/>
        </w:rPr>
        <w:t xml:space="preserve">. 1999. A </w:t>
      </w:r>
      <w:proofErr w:type="spellStart"/>
      <w:r w:rsidRPr="00461BA5">
        <w:rPr>
          <w:sz w:val="22"/>
          <w:szCs w:val="22"/>
        </w:rPr>
        <w:t>connectionist</w:t>
      </w:r>
      <w:proofErr w:type="spellEnd"/>
      <w:r w:rsidRPr="00461BA5">
        <w:rPr>
          <w:sz w:val="22"/>
          <w:szCs w:val="22"/>
        </w:rPr>
        <w:t xml:space="preserve"> model </w:t>
      </w:r>
      <w:proofErr w:type="spellStart"/>
      <w:r w:rsidRPr="00461BA5">
        <w:rPr>
          <w:sz w:val="22"/>
          <w:szCs w:val="22"/>
        </w:rPr>
        <w:t>of</w:t>
      </w:r>
      <w:proofErr w:type="spellEnd"/>
      <w:r w:rsidRPr="00461BA5">
        <w:rPr>
          <w:sz w:val="22"/>
          <w:szCs w:val="22"/>
        </w:rPr>
        <w:t xml:space="preserve"> </w:t>
      </w:r>
      <w:proofErr w:type="spellStart"/>
      <w:r w:rsidRPr="00461BA5">
        <w:rPr>
          <w:sz w:val="22"/>
          <w:szCs w:val="22"/>
        </w:rPr>
        <w:t>English</w:t>
      </w:r>
      <w:proofErr w:type="spellEnd"/>
      <w:r w:rsidRPr="00461BA5">
        <w:rPr>
          <w:sz w:val="22"/>
          <w:szCs w:val="22"/>
        </w:rPr>
        <w:t xml:space="preserve"> </w:t>
      </w:r>
      <w:proofErr w:type="spellStart"/>
      <w:r w:rsidRPr="00461BA5">
        <w:rPr>
          <w:sz w:val="22"/>
          <w:szCs w:val="22"/>
        </w:rPr>
        <w:t>past</w:t>
      </w:r>
      <w:proofErr w:type="spellEnd"/>
      <w:r w:rsidRPr="00461BA5">
        <w:rPr>
          <w:sz w:val="22"/>
          <w:szCs w:val="22"/>
        </w:rPr>
        <w:t xml:space="preserve"> tense </w:t>
      </w:r>
      <w:proofErr w:type="spellStart"/>
      <w:r w:rsidRPr="00461BA5">
        <w:rPr>
          <w:sz w:val="22"/>
          <w:szCs w:val="22"/>
        </w:rPr>
        <w:t>and</w:t>
      </w:r>
      <w:proofErr w:type="spellEnd"/>
      <w:r w:rsidRPr="00461BA5">
        <w:rPr>
          <w:sz w:val="22"/>
          <w:szCs w:val="22"/>
        </w:rPr>
        <w:t xml:space="preserve"> plural </w:t>
      </w:r>
      <w:proofErr w:type="spellStart"/>
      <w:r w:rsidRPr="00461BA5">
        <w:rPr>
          <w:sz w:val="22"/>
          <w:szCs w:val="22"/>
        </w:rPr>
        <w:t>morphology</w:t>
      </w:r>
      <w:proofErr w:type="spellEnd"/>
      <w:r w:rsidRPr="00461BA5">
        <w:rPr>
          <w:sz w:val="22"/>
          <w:szCs w:val="22"/>
        </w:rPr>
        <w:t xml:space="preserve">. </w:t>
      </w:r>
      <w:proofErr w:type="spellStart"/>
      <w:r w:rsidRPr="00461BA5">
        <w:rPr>
          <w:rFonts w:ascii="TimesNewRomanPS" w:hAnsi="TimesNewRomanPS"/>
          <w:i/>
          <w:iCs/>
          <w:sz w:val="22"/>
          <w:szCs w:val="22"/>
        </w:rPr>
        <w:t>Cognitive</w:t>
      </w:r>
      <w:proofErr w:type="spellEnd"/>
      <w:r w:rsidRPr="00461BA5">
        <w:rPr>
          <w:rFonts w:ascii="TimesNewRomanPS" w:hAnsi="TimesNewRomanPS"/>
          <w:i/>
          <w:iCs/>
          <w:sz w:val="22"/>
          <w:szCs w:val="22"/>
        </w:rPr>
        <w:t xml:space="preserve"> Science </w:t>
      </w:r>
      <w:r w:rsidRPr="00461BA5">
        <w:rPr>
          <w:sz w:val="22"/>
          <w:szCs w:val="22"/>
        </w:rPr>
        <w:t>23: 463–90.</w:t>
      </w:r>
    </w:p>
    <w:p w14:paraId="35D8D5CC" w14:textId="77777777" w:rsidR="00035F4E" w:rsidRPr="00461BA5" w:rsidRDefault="00CF1CA1" w:rsidP="006D1CCE">
      <w:pPr>
        <w:pStyle w:val="aa"/>
        <w:rPr>
          <w:rFonts w:ascii="新細明體" w:hAnsi="新細明體"/>
          <w:sz w:val="22"/>
          <w:szCs w:val="22"/>
        </w:rPr>
      </w:pPr>
      <w:proofErr w:type="spellStart"/>
      <w:r w:rsidRPr="00461BA5">
        <w:rPr>
          <w:sz w:val="22"/>
          <w:szCs w:val="22"/>
        </w:rPr>
        <w:t>Potts</w:t>
      </w:r>
      <w:proofErr w:type="spellEnd"/>
      <w:r w:rsidRPr="00461BA5">
        <w:rPr>
          <w:sz w:val="22"/>
          <w:szCs w:val="22"/>
        </w:rPr>
        <w:t xml:space="preserve">, C. 2010. Formal </w:t>
      </w:r>
      <w:proofErr w:type="spellStart"/>
      <w:r w:rsidRPr="00461BA5">
        <w:rPr>
          <w:sz w:val="22"/>
          <w:szCs w:val="22"/>
        </w:rPr>
        <w:t>pragmatics</w:t>
      </w:r>
      <w:proofErr w:type="spellEnd"/>
      <w:r w:rsidRPr="00461BA5">
        <w:rPr>
          <w:sz w:val="22"/>
          <w:szCs w:val="22"/>
        </w:rPr>
        <w:t xml:space="preserve">. In </w:t>
      </w:r>
      <w:r w:rsidRPr="00461BA5">
        <w:rPr>
          <w:i/>
          <w:iCs/>
          <w:sz w:val="22"/>
          <w:szCs w:val="22"/>
        </w:rPr>
        <w:t xml:space="preserve">The </w:t>
      </w:r>
      <w:proofErr w:type="spellStart"/>
      <w:r w:rsidRPr="00461BA5">
        <w:rPr>
          <w:i/>
          <w:iCs/>
          <w:sz w:val="22"/>
          <w:szCs w:val="22"/>
        </w:rPr>
        <w:t>Routledge</w:t>
      </w:r>
      <w:proofErr w:type="spellEnd"/>
      <w:r w:rsidRPr="00461BA5">
        <w:rPr>
          <w:i/>
          <w:iCs/>
          <w:sz w:val="22"/>
          <w:szCs w:val="22"/>
        </w:rPr>
        <w:t xml:space="preserve"> </w:t>
      </w:r>
      <w:proofErr w:type="spellStart"/>
      <w:r w:rsidRPr="00461BA5">
        <w:rPr>
          <w:i/>
          <w:iCs/>
          <w:sz w:val="22"/>
          <w:szCs w:val="22"/>
        </w:rPr>
        <w:t>Pragmatics</w:t>
      </w:r>
      <w:proofErr w:type="spellEnd"/>
      <w:r w:rsidRPr="00461BA5">
        <w:rPr>
          <w:i/>
          <w:iCs/>
          <w:sz w:val="22"/>
          <w:szCs w:val="22"/>
        </w:rPr>
        <w:t xml:space="preserve"> </w:t>
      </w:r>
      <w:proofErr w:type="spellStart"/>
      <w:r w:rsidRPr="00461BA5">
        <w:rPr>
          <w:i/>
          <w:iCs/>
          <w:sz w:val="22"/>
          <w:szCs w:val="22"/>
        </w:rPr>
        <w:t>Encyclopedia</w:t>
      </w:r>
      <w:proofErr w:type="spellEnd"/>
      <w:r w:rsidRPr="00461BA5">
        <w:rPr>
          <w:sz w:val="22"/>
          <w:szCs w:val="22"/>
        </w:rPr>
        <w:t xml:space="preserve">, ed. </w:t>
      </w:r>
      <w:proofErr w:type="spellStart"/>
      <w:r w:rsidRPr="00461BA5">
        <w:rPr>
          <w:sz w:val="22"/>
          <w:szCs w:val="22"/>
        </w:rPr>
        <w:t>by</w:t>
      </w:r>
      <w:proofErr w:type="spellEnd"/>
      <w:r w:rsidRPr="00461BA5">
        <w:rPr>
          <w:sz w:val="22"/>
          <w:szCs w:val="22"/>
        </w:rPr>
        <w:t xml:space="preserve"> Louise </w:t>
      </w:r>
      <w:proofErr w:type="spellStart"/>
      <w:r w:rsidRPr="00461BA5">
        <w:rPr>
          <w:sz w:val="22"/>
          <w:szCs w:val="22"/>
        </w:rPr>
        <w:t>Cummings</w:t>
      </w:r>
      <w:proofErr w:type="spellEnd"/>
      <w:r w:rsidRPr="00461BA5">
        <w:rPr>
          <w:sz w:val="22"/>
          <w:szCs w:val="22"/>
        </w:rPr>
        <w:t>, pp.167-170.</w:t>
      </w:r>
    </w:p>
    <w:p w14:paraId="5A8EB592" w14:textId="77777777" w:rsidR="00035F4E" w:rsidRPr="00461BA5" w:rsidRDefault="00CF1CA1" w:rsidP="006D1CCE">
      <w:pPr>
        <w:pStyle w:val="aa"/>
        <w:rPr>
          <w:sz w:val="22"/>
          <w:szCs w:val="22"/>
        </w:rPr>
      </w:pPr>
      <w:proofErr w:type="spellStart"/>
      <w:r w:rsidRPr="00461BA5">
        <w:rPr>
          <w:rFonts w:ascii="Times" w:hAnsi="Times"/>
          <w:sz w:val="22"/>
          <w:szCs w:val="22"/>
        </w:rPr>
        <w:t>Prasada</w:t>
      </w:r>
      <w:proofErr w:type="spellEnd"/>
      <w:r w:rsidRPr="00461BA5">
        <w:rPr>
          <w:sz w:val="22"/>
          <w:szCs w:val="22"/>
        </w:rPr>
        <w:t xml:space="preserve">, </w:t>
      </w:r>
      <w:r w:rsidRPr="00461BA5">
        <w:rPr>
          <w:rFonts w:ascii="Times" w:hAnsi="Times"/>
          <w:sz w:val="22"/>
          <w:szCs w:val="22"/>
        </w:rPr>
        <w:t>S. &amp;</w:t>
      </w:r>
      <w:r w:rsidRPr="00461BA5">
        <w:rPr>
          <w:sz w:val="22"/>
          <w:szCs w:val="22"/>
        </w:rPr>
        <w:t xml:space="preserve"> </w:t>
      </w:r>
      <w:r w:rsidRPr="00461BA5">
        <w:rPr>
          <w:rFonts w:ascii="Times" w:hAnsi="Times"/>
          <w:sz w:val="22"/>
          <w:szCs w:val="22"/>
        </w:rPr>
        <w:t>S. Pinker</w:t>
      </w:r>
      <w:r w:rsidRPr="00461BA5">
        <w:rPr>
          <w:sz w:val="22"/>
          <w:szCs w:val="22"/>
        </w:rPr>
        <w:t xml:space="preserve">. 1993. </w:t>
      </w:r>
      <w:proofErr w:type="spellStart"/>
      <w:r w:rsidRPr="00461BA5">
        <w:rPr>
          <w:sz w:val="22"/>
          <w:szCs w:val="22"/>
        </w:rPr>
        <w:t>Generalisation</w:t>
      </w:r>
      <w:proofErr w:type="spellEnd"/>
      <w:r w:rsidRPr="00461BA5">
        <w:rPr>
          <w:sz w:val="22"/>
          <w:szCs w:val="22"/>
        </w:rPr>
        <w:t xml:space="preserve"> </w:t>
      </w:r>
      <w:proofErr w:type="spellStart"/>
      <w:r w:rsidRPr="00461BA5">
        <w:rPr>
          <w:sz w:val="22"/>
          <w:szCs w:val="22"/>
        </w:rPr>
        <w:t>of</w:t>
      </w:r>
      <w:proofErr w:type="spellEnd"/>
      <w:r w:rsidRPr="00461BA5">
        <w:rPr>
          <w:sz w:val="22"/>
          <w:szCs w:val="22"/>
        </w:rPr>
        <w:t xml:space="preserve"> regular </w:t>
      </w:r>
      <w:proofErr w:type="spellStart"/>
      <w:r w:rsidRPr="00461BA5">
        <w:rPr>
          <w:sz w:val="22"/>
          <w:szCs w:val="22"/>
        </w:rPr>
        <w:t>and</w:t>
      </w:r>
      <w:proofErr w:type="spellEnd"/>
      <w:r w:rsidRPr="00461BA5">
        <w:rPr>
          <w:sz w:val="22"/>
          <w:szCs w:val="22"/>
        </w:rPr>
        <w:t xml:space="preserve"> irregular </w:t>
      </w:r>
      <w:proofErr w:type="spellStart"/>
      <w:r w:rsidRPr="00461BA5">
        <w:rPr>
          <w:sz w:val="22"/>
          <w:szCs w:val="22"/>
        </w:rPr>
        <w:t>morphological</w:t>
      </w:r>
      <w:proofErr w:type="spellEnd"/>
      <w:r w:rsidRPr="00461BA5">
        <w:rPr>
          <w:sz w:val="22"/>
          <w:szCs w:val="22"/>
        </w:rPr>
        <w:t xml:space="preserve"> </w:t>
      </w:r>
      <w:proofErr w:type="spellStart"/>
      <w:r w:rsidRPr="00461BA5">
        <w:rPr>
          <w:sz w:val="22"/>
          <w:szCs w:val="22"/>
        </w:rPr>
        <w:t>patterns</w:t>
      </w:r>
      <w:proofErr w:type="spellEnd"/>
      <w:r w:rsidRPr="00461BA5">
        <w:rPr>
          <w:sz w:val="22"/>
          <w:szCs w:val="22"/>
        </w:rPr>
        <w:t xml:space="preserve">. </w:t>
      </w:r>
      <w:proofErr w:type="spellStart"/>
      <w:r w:rsidRPr="00461BA5">
        <w:rPr>
          <w:rFonts w:ascii="TimesNewRomanPS" w:hAnsi="TimesNewRomanPS"/>
          <w:i/>
          <w:iCs/>
          <w:sz w:val="22"/>
          <w:szCs w:val="22"/>
        </w:rPr>
        <w:t>Language</w:t>
      </w:r>
      <w:proofErr w:type="spellEnd"/>
      <w:r w:rsidRPr="00461BA5">
        <w:rPr>
          <w:rFonts w:ascii="TimesNewRomanPS" w:hAnsi="TimesNewRomanPS"/>
          <w:i/>
          <w:iCs/>
          <w:sz w:val="22"/>
          <w:szCs w:val="22"/>
        </w:rPr>
        <w:t xml:space="preserve"> </w:t>
      </w:r>
      <w:proofErr w:type="spellStart"/>
      <w:r w:rsidRPr="00461BA5">
        <w:rPr>
          <w:rFonts w:ascii="TimesNewRomanPS" w:hAnsi="TimesNewRomanPS"/>
          <w:i/>
          <w:iCs/>
          <w:sz w:val="22"/>
          <w:szCs w:val="22"/>
        </w:rPr>
        <w:t>and</w:t>
      </w:r>
      <w:proofErr w:type="spellEnd"/>
      <w:r w:rsidRPr="00461BA5">
        <w:rPr>
          <w:rFonts w:ascii="TimesNewRomanPS" w:hAnsi="TimesNewRomanPS"/>
          <w:i/>
          <w:iCs/>
          <w:sz w:val="22"/>
          <w:szCs w:val="22"/>
        </w:rPr>
        <w:t xml:space="preserve"> </w:t>
      </w:r>
      <w:proofErr w:type="spellStart"/>
      <w:r w:rsidRPr="00461BA5">
        <w:rPr>
          <w:rFonts w:ascii="TimesNewRomanPS" w:hAnsi="TimesNewRomanPS"/>
          <w:i/>
          <w:iCs/>
          <w:sz w:val="22"/>
          <w:szCs w:val="22"/>
        </w:rPr>
        <w:t>Cognitive</w:t>
      </w:r>
      <w:proofErr w:type="spellEnd"/>
      <w:r w:rsidRPr="00461BA5">
        <w:rPr>
          <w:rFonts w:ascii="TimesNewRomanPS" w:hAnsi="TimesNewRomanPS"/>
          <w:i/>
          <w:iCs/>
          <w:sz w:val="22"/>
          <w:szCs w:val="22"/>
        </w:rPr>
        <w:t xml:space="preserve"> Processes </w:t>
      </w:r>
      <w:r w:rsidRPr="00461BA5">
        <w:rPr>
          <w:sz w:val="22"/>
          <w:szCs w:val="22"/>
        </w:rPr>
        <w:t>8: 1–56.</w:t>
      </w:r>
    </w:p>
    <w:p w14:paraId="2FD8804D" w14:textId="77777777" w:rsidR="00035F4E" w:rsidRPr="00461BA5" w:rsidRDefault="00CF1CA1" w:rsidP="006D1CCE">
      <w:pPr>
        <w:pStyle w:val="aa"/>
        <w:rPr>
          <w:rFonts w:ascii="新細明體" w:hAnsi="新細明體"/>
          <w:sz w:val="22"/>
          <w:szCs w:val="22"/>
        </w:rPr>
      </w:pPr>
      <w:proofErr w:type="spellStart"/>
      <w:r w:rsidRPr="00461BA5">
        <w:rPr>
          <w:sz w:val="22"/>
          <w:szCs w:val="22"/>
        </w:rPr>
        <w:t>Raffel</w:t>
      </w:r>
      <w:proofErr w:type="spellEnd"/>
      <w:r w:rsidRPr="00461BA5">
        <w:rPr>
          <w:sz w:val="22"/>
          <w:szCs w:val="22"/>
        </w:rPr>
        <w:t xml:space="preserve">, C., N. </w:t>
      </w:r>
      <w:proofErr w:type="spellStart"/>
      <w:r w:rsidRPr="00461BA5">
        <w:rPr>
          <w:sz w:val="22"/>
          <w:szCs w:val="22"/>
        </w:rPr>
        <w:t>Shazeer</w:t>
      </w:r>
      <w:proofErr w:type="spellEnd"/>
      <w:r w:rsidRPr="00461BA5">
        <w:rPr>
          <w:sz w:val="22"/>
          <w:szCs w:val="22"/>
        </w:rPr>
        <w:t xml:space="preserve">, A. Roberts, K. Lee, S. </w:t>
      </w:r>
      <w:proofErr w:type="spellStart"/>
      <w:r w:rsidRPr="00461BA5">
        <w:rPr>
          <w:sz w:val="22"/>
          <w:szCs w:val="22"/>
        </w:rPr>
        <w:t>Narang</w:t>
      </w:r>
      <w:proofErr w:type="spellEnd"/>
      <w:r w:rsidRPr="00461BA5">
        <w:rPr>
          <w:sz w:val="22"/>
          <w:szCs w:val="22"/>
        </w:rPr>
        <w:t xml:space="preserve"> S. 2019. </w:t>
      </w:r>
      <w:proofErr w:type="spellStart"/>
      <w:r w:rsidRPr="00461BA5">
        <w:rPr>
          <w:sz w:val="22"/>
          <w:szCs w:val="22"/>
        </w:rPr>
        <w:t>Exploring</w:t>
      </w:r>
      <w:proofErr w:type="spellEnd"/>
      <w:r w:rsidRPr="00461BA5">
        <w:rPr>
          <w:sz w:val="22"/>
          <w:szCs w:val="22"/>
        </w:rPr>
        <w:t xml:space="preserve"> </w:t>
      </w:r>
      <w:proofErr w:type="spellStart"/>
      <w:r w:rsidRPr="00461BA5">
        <w:rPr>
          <w:sz w:val="22"/>
          <w:szCs w:val="22"/>
        </w:rPr>
        <w:t>the</w:t>
      </w:r>
      <w:proofErr w:type="spellEnd"/>
      <w:r w:rsidRPr="00461BA5">
        <w:rPr>
          <w:sz w:val="22"/>
          <w:szCs w:val="22"/>
        </w:rPr>
        <w:t xml:space="preserve"> </w:t>
      </w:r>
      <w:proofErr w:type="spellStart"/>
      <w:r w:rsidRPr="00461BA5">
        <w:rPr>
          <w:sz w:val="22"/>
          <w:szCs w:val="22"/>
        </w:rPr>
        <w:t>limits</w:t>
      </w:r>
      <w:proofErr w:type="spellEnd"/>
      <w:r w:rsidRPr="00461BA5">
        <w:rPr>
          <w:sz w:val="22"/>
          <w:szCs w:val="22"/>
        </w:rPr>
        <w:t xml:space="preserve"> </w:t>
      </w:r>
      <w:proofErr w:type="spellStart"/>
      <w:r w:rsidRPr="00461BA5">
        <w:rPr>
          <w:sz w:val="22"/>
          <w:szCs w:val="22"/>
        </w:rPr>
        <w:t>of</w:t>
      </w:r>
      <w:proofErr w:type="spellEnd"/>
      <w:r w:rsidRPr="00461BA5">
        <w:rPr>
          <w:sz w:val="22"/>
          <w:szCs w:val="22"/>
        </w:rPr>
        <w:t xml:space="preserve"> </w:t>
      </w:r>
      <w:proofErr w:type="spellStart"/>
      <w:r w:rsidRPr="00461BA5">
        <w:rPr>
          <w:sz w:val="22"/>
          <w:szCs w:val="22"/>
        </w:rPr>
        <w:t>transfer</w:t>
      </w:r>
      <w:proofErr w:type="spellEnd"/>
      <w:r w:rsidRPr="00461BA5">
        <w:rPr>
          <w:sz w:val="22"/>
          <w:szCs w:val="22"/>
        </w:rPr>
        <w:t xml:space="preserve"> </w:t>
      </w:r>
      <w:proofErr w:type="spellStart"/>
      <w:r w:rsidRPr="00461BA5">
        <w:rPr>
          <w:sz w:val="22"/>
          <w:szCs w:val="22"/>
        </w:rPr>
        <w:t>learning</w:t>
      </w:r>
      <w:proofErr w:type="spellEnd"/>
      <w:r w:rsidRPr="00461BA5">
        <w:rPr>
          <w:sz w:val="22"/>
          <w:szCs w:val="22"/>
        </w:rPr>
        <w:t xml:space="preserve"> </w:t>
      </w:r>
      <w:proofErr w:type="spellStart"/>
      <w:r w:rsidRPr="00461BA5">
        <w:rPr>
          <w:sz w:val="22"/>
          <w:szCs w:val="22"/>
        </w:rPr>
        <w:t>with</w:t>
      </w:r>
      <w:proofErr w:type="spellEnd"/>
      <w:r w:rsidRPr="00461BA5">
        <w:rPr>
          <w:sz w:val="22"/>
          <w:szCs w:val="22"/>
        </w:rPr>
        <w:t xml:space="preserve"> a </w:t>
      </w:r>
      <w:proofErr w:type="spellStart"/>
      <w:r w:rsidRPr="00461BA5">
        <w:rPr>
          <w:sz w:val="22"/>
          <w:szCs w:val="22"/>
        </w:rPr>
        <w:t>unified</w:t>
      </w:r>
      <w:proofErr w:type="spellEnd"/>
      <w:r w:rsidRPr="00461BA5">
        <w:rPr>
          <w:sz w:val="22"/>
          <w:szCs w:val="22"/>
        </w:rPr>
        <w:t xml:space="preserve"> </w:t>
      </w:r>
      <w:proofErr w:type="spellStart"/>
      <w:r w:rsidRPr="00461BA5">
        <w:rPr>
          <w:sz w:val="22"/>
          <w:szCs w:val="22"/>
        </w:rPr>
        <w:t>text-to-text</w:t>
      </w:r>
      <w:proofErr w:type="spellEnd"/>
      <w:r w:rsidRPr="00461BA5">
        <w:rPr>
          <w:sz w:val="22"/>
          <w:szCs w:val="22"/>
        </w:rPr>
        <w:t xml:space="preserve"> </w:t>
      </w:r>
      <w:proofErr w:type="spellStart"/>
      <w:r w:rsidRPr="00461BA5">
        <w:rPr>
          <w:sz w:val="22"/>
          <w:szCs w:val="22"/>
        </w:rPr>
        <w:t>transformer</w:t>
      </w:r>
      <w:proofErr w:type="spellEnd"/>
      <w:r w:rsidRPr="00461BA5">
        <w:rPr>
          <w:sz w:val="22"/>
          <w:szCs w:val="22"/>
        </w:rPr>
        <w:t>. arXiv:1910.10683 [</w:t>
      </w:r>
      <w:proofErr w:type="spellStart"/>
      <w:proofErr w:type="gramStart"/>
      <w:r w:rsidRPr="00461BA5">
        <w:rPr>
          <w:sz w:val="22"/>
          <w:szCs w:val="22"/>
        </w:rPr>
        <w:t>cs.LG</w:t>
      </w:r>
      <w:proofErr w:type="spellEnd"/>
      <w:proofErr w:type="gramEnd"/>
      <w:r w:rsidRPr="00461BA5">
        <w:rPr>
          <w:sz w:val="22"/>
          <w:szCs w:val="22"/>
        </w:rPr>
        <w:t>]</w:t>
      </w:r>
    </w:p>
    <w:p w14:paraId="1FBED0C8" w14:textId="77777777" w:rsidR="00035F4E" w:rsidRPr="00461BA5" w:rsidRDefault="00CF1CA1" w:rsidP="006D1CCE">
      <w:pPr>
        <w:pStyle w:val="aa"/>
        <w:rPr>
          <w:sz w:val="22"/>
          <w:szCs w:val="22"/>
        </w:rPr>
      </w:pPr>
      <w:proofErr w:type="spellStart"/>
      <w:r w:rsidRPr="00461BA5">
        <w:rPr>
          <w:rFonts w:ascii="Times" w:hAnsi="Times"/>
          <w:sz w:val="22"/>
          <w:szCs w:val="22"/>
        </w:rPr>
        <w:t>Ramscar</w:t>
      </w:r>
      <w:proofErr w:type="spellEnd"/>
      <w:r w:rsidRPr="00461BA5">
        <w:rPr>
          <w:sz w:val="22"/>
          <w:szCs w:val="22"/>
        </w:rPr>
        <w:t xml:space="preserve">, </w:t>
      </w:r>
      <w:r w:rsidRPr="00461BA5">
        <w:rPr>
          <w:rFonts w:ascii="Times" w:hAnsi="Times"/>
          <w:sz w:val="22"/>
          <w:szCs w:val="22"/>
        </w:rPr>
        <w:t>M</w:t>
      </w:r>
      <w:r w:rsidRPr="00461BA5">
        <w:rPr>
          <w:sz w:val="22"/>
          <w:szCs w:val="22"/>
        </w:rPr>
        <w:t xml:space="preserve">. 2002. The role </w:t>
      </w:r>
      <w:proofErr w:type="spellStart"/>
      <w:r w:rsidRPr="00461BA5">
        <w:rPr>
          <w:sz w:val="22"/>
          <w:szCs w:val="22"/>
        </w:rPr>
        <w:t>of</w:t>
      </w:r>
      <w:proofErr w:type="spellEnd"/>
      <w:r w:rsidRPr="00461BA5">
        <w:rPr>
          <w:sz w:val="22"/>
          <w:szCs w:val="22"/>
        </w:rPr>
        <w:t xml:space="preserve"> </w:t>
      </w:r>
      <w:proofErr w:type="spellStart"/>
      <w:r w:rsidRPr="00461BA5">
        <w:rPr>
          <w:sz w:val="22"/>
          <w:szCs w:val="22"/>
        </w:rPr>
        <w:t>meaning</w:t>
      </w:r>
      <w:proofErr w:type="spellEnd"/>
      <w:r w:rsidRPr="00461BA5">
        <w:rPr>
          <w:sz w:val="22"/>
          <w:szCs w:val="22"/>
        </w:rPr>
        <w:t xml:space="preserve"> in </w:t>
      </w:r>
      <w:proofErr w:type="spellStart"/>
      <w:r w:rsidRPr="00461BA5">
        <w:rPr>
          <w:sz w:val="22"/>
          <w:szCs w:val="22"/>
        </w:rPr>
        <w:t>inflection</w:t>
      </w:r>
      <w:proofErr w:type="spellEnd"/>
      <w:r w:rsidRPr="00461BA5">
        <w:rPr>
          <w:sz w:val="22"/>
          <w:szCs w:val="22"/>
        </w:rPr>
        <w:t xml:space="preserve">: </w:t>
      </w:r>
      <w:proofErr w:type="spellStart"/>
      <w:r w:rsidRPr="00461BA5">
        <w:rPr>
          <w:sz w:val="22"/>
          <w:szCs w:val="22"/>
        </w:rPr>
        <w:t>Why</w:t>
      </w:r>
      <w:proofErr w:type="spellEnd"/>
      <w:r w:rsidRPr="00461BA5">
        <w:rPr>
          <w:sz w:val="22"/>
          <w:szCs w:val="22"/>
        </w:rPr>
        <w:t xml:space="preserve"> </w:t>
      </w:r>
      <w:proofErr w:type="spellStart"/>
      <w:r w:rsidRPr="00461BA5">
        <w:rPr>
          <w:sz w:val="22"/>
          <w:szCs w:val="22"/>
        </w:rPr>
        <w:t>the</w:t>
      </w:r>
      <w:proofErr w:type="spellEnd"/>
      <w:r w:rsidRPr="00461BA5">
        <w:rPr>
          <w:sz w:val="22"/>
          <w:szCs w:val="22"/>
        </w:rPr>
        <w:t xml:space="preserve"> </w:t>
      </w:r>
      <w:proofErr w:type="spellStart"/>
      <w:r w:rsidRPr="00461BA5">
        <w:rPr>
          <w:sz w:val="22"/>
          <w:szCs w:val="22"/>
        </w:rPr>
        <w:t>past</w:t>
      </w:r>
      <w:proofErr w:type="spellEnd"/>
      <w:r w:rsidRPr="00461BA5">
        <w:rPr>
          <w:sz w:val="22"/>
          <w:szCs w:val="22"/>
        </w:rPr>
        <w:t xml:space="preserve"> tense does </w:t>
      </w:r>
      <w:proofErr w:type="spellStart"/>
      <w:r w:rsidRPr="00461BA5">
        <w:rPr>
          <w:sz w:val="22"/>
          <w:szCs w:val="22"/>
        </w:rPr>
        <w:t>not</w:t>
      </w:r>
      <w:proofErr w:type="spellEnd"/>
      <w:r w:rsidRPr="00461BA5">
        <w:rPr>
          <w:sz w:val="22"/>
          <w:szCs w:val="22"/>
        </w:rPr>
        <w:t xml:space="preserve"> require a </w:t>
      </w:r>
      <w:proofErr w:type="spellStart"/>
      <w:r w:rsidRPr="00461BA5">
        <w:rPr>
          <w:sz w:val="22"/>
          <w:szCs w:val="22"/>
        </w:rPr>
        <w:t>rule</w:t>
      </w:r>
      <w:proofErr w:type="spellEnd"/>
      <w:r w:rsidRPr="00461BA5">
        <w:rPr>
          <w:sz w:val="22"/>
          <w:szCs w:val="22"/>
        </w:rPr>
        <w:t xml:space="preserve">. </w:t>
      </w:r>
      <w:proofErr w:type="spellStart"/>
      <w:r w:rsidRPr="00461BA5">
        <w:rPr>
          <w:rFonts w:ascii="TimesNewRomanPS" w:hAnsi="TimesNewRomanPS"/>
          <w:i/>
          <w:iCs/>
          <w:sz w:val="22"/>
          <w:szCs w:val="22"/>
        </w:rPr>
        <w:t>Cognitive</w:t>
      </w:r>
      <w:proofErr w:type="spellEnd"/>
      <w:r w:rsidRPr="00461BA5">
        <w:rPr>
          <w:rFonts w:ascii="TimesNewRomanPS" w:hAnsi="TimesNewRomanPS"/>
          <w:i/>
          <w:iCs/>
          <w:sz w:val="22"/>
          <w:szCs w:val="22"/>
        </w:rPr>
        <w:t xml:space="preserve"> </w:t>
      </w:r>
      <w:proofErr w:type="spellStart"/>
      <w:r w:rsidRPr="00461BA5">
        <w:rPr>
          <w:rFonts w:ascii="TimesNewRomanPS" w:hAnsi="TimesNewRomanPS"/>
          <w:i/>
          <w:iCs/>
          <w:sz w:val="22"/>
          <w:szCs w:val="22"/>
        </w:rPr>
        <w:t>Psychology</w:t>
      </w:r>
      <w:proofErr w:type="spellEnd"/>
      <w:r w:rsidRPr="00461BA5">
        <w:rPr>
          <w:rFonts w:ascii="TimesNewRomanPS" w:hAnsi="TimesNewRomanPS"/>
          <w:i/>
          <w:iCs/>
          <w:sz w:val="22"/>
          <w:szCs w:val="22"/>
        </w:rPr>
        <w:t xml:space="preserve"> </w:t>
      </w:r>
      <w:r w:rsidRPr="00461BA5">
        <w:rPr>
          <w:sz w:val="22"/>
          <w:szCs w:val="22"/>
        </w:rPr>
        <w:t>45: 45–94.</w:t>
      </w:r>
    </w:p>
    <w:p w14:paraId="54912412" w14:textId="2785A140" w:rsidR="00780327" w:rsidRPr="00461BA5" w:rsidRDefault="00780327" w:rsidP="00780327">
      <w:pPr>
        <w:pStyle w:val="aa"/>
        <w:rPr>
          <w:sz w:val="22"/>
          <w:szCs w:val="22"/>
        </w:rPr>
      </w:pPr>
      <w:r w:rsidRPr="00461BA5">
        <w:rPr>
          <w:rFonts w:hint="eastAsia"/>
          <w:sz w:val="22"/>
          <w:szCs w:val="22"/>
        </w:rPr>
        <w:t xml:space="preserve">Reali, F. </w:t>
      </w:r>
      <w:r w:rsidRPr="00461BA5">
        <w:rPr>
          <w:sz w:val="22"/>
          <w:szCs w:val="22"/>
        </w:rPr>
        <w:t>&amp;</w:t>
      </w:r>
      <w:r w:rsidRPr="00461BA5">
        <w:rPr>
          <w:rFonts w:hint="eastAsia"/>
          <w:sz w:val="22"/>
          <w:szCs w:val="22"/>
        </w:rPr>
        <w:t xml:space="preserve"> </w:t>
      </w:r>
      <w:proofErr w:type="spellStart"/>
      <w:r w:rsidRPr="00461BA5">
        <w:rPr>
          <w:rFonts w:hint="eastAsia"/>
          <w:sz w:val="22"/>
          <w:szCs w:val="22"/>
        </w:rPr>
        <w:t>Christiansen</w:t>
      </w:r>
      <w:proofErr w:type="spellEnd"/>
      <w:r w:rsidRPr="00461BA5">
        <w:rPr>
          <w:rFonts w:hint="eastAsia"/>
          <w:sz w:val="22"/>
          <w:szCs w:val="22"/>
        </w:rPr>
        <w:t>, M. H.</w:t>
      </w:r>
      <w:r w:rsidRPr="00461BA5">
        <w:rPr>
          <w:sz w:val="22"/>
          <w:szCs w:val="22"/>
        </w:rPr>
        <w:t xml:space="preserve"> </w:t>
      </w:r>
      <w:r w:rsidRPr="00461BA5">
        <w:rPr>
          <w:rFonts w:hint="eastAsia"/>
          <w:sz w:val="22"/>
          <w:szCs w:val="22"/>
        </w:rPr>
        <w:t xml:space="preserve">2005. </w:t>
      </w:r>
      <w:proofErr w:type="spellStart"/>
      <w:r w:rsidRPr="00461BA5">
        <w:rPr>
          <w:rFonts w:hint="eastAsia"/>
          <w:sz w:val="22"/>
          <w:szCs w:val="22"/>
        </w:rPr>
        <w:t>Uncovering</w:t>
      </w:r>
      <w:proofErr w:type="spellEnd"/>
      <w:r w:rsidRPr="00461BA5">
        <w:rPr>
          <w:rFonts w:hint="eastAsia"/>
          <w:sz w:val="22"/>
          <w:szCs w:val="22"/>
        </w:rPr>
        <w:t xml:space="preserve"> </w:t>
      </w:r>
      <w:proofErr w:type="spellStart"/>
      <w:r w:rsidRPr="00461BA5">
        <w:rPr>
          <w:rFonts w:hint="eastAsia"/>
          <w:sz w:val="22"/>
          <w:szCs w:val="22"/>
        </w:rPr>
        <w:t>the</w:t>
      </w:r>
      <w:proofErr w:type="spellEnd"/>
      <w:r w:rsidRPr="00461BA5">
        <w:rPr>
          <w:rFonts w:hint="eastAsia"/>
          <w:sz w:val="22"/>
          <w:szCs w:val="22"/>
        </w:rPr>
        <w:t xml:space="preserve"> </w:t>
      </w:r>
      <w:proofErr w:type="spellStart"/>
      <w:r w:rsidRPr="00461BA5">
        <w:rPr>
          <w:rFonts w:hint="eastAsia"/>
          <w:sz w:val="22"/>
          <w:szCs w:val="22"/>
        </w:rPr>
        <w:t>richness</w:t>
      </w:r>
      <w:proofErr w:type="spellEnd"/>
      <w:r w:rsidRPr="00461BA5">
        <w:rPr>
          <w:rFonts w:hint="eastAsia"/>
          <w:sz w:val="22"/>
          <w:szCs w:val="22"/>
        </w:rPr>
        <w:t xml:space="preserve"> </w:t>
      </w:r>
      <w:proofErr w:type="spellStart"/>
      <w:r w:rsidRPr="00461BA5">
        <w:rPr>
          <w:rFonts w:hint="eastAsia"/>
          <w:sz w:val="22"/>
          <w:szCs w:val="22"/>
        </w:rPr>
        <w:t>of</w:t>
      </w:r>
      <w:proofErr w:type="spellEnd"/>
      <w:r w:rsidRPr="00461BA5">
        <w:rPr>
          <w:rFonts w:hint="eastAsia"/>
          <w:sz w:val="22"/>
          <w:szCs w:val="22"/>
        </w:rPr>
        <w:t xml:space="preserve"> </w:t>
      </w:r>
      <w:proofErr w:type="spellStart"/>
      <w:r w:rsidRPr="00461BA5">
        <w:rPr>
          <w:rFonts w:hint="eastAsia"/>
          <w:sz w:val="22"/>
          <w:szCs w:val="22"/>
        </w:rPr>
        <w:t>the</w:t>
      </w:r>
      <w:proofErr w:type="spellEnd"/>
      <w:r w:rsidRPr="00461BA5">
        <w:rPr>
          <w:rFonts w:hint="eastAsia"/>
          <w:sz w:val="22"/>
          <w:szCs w:val="22"/>
        </w:rPr>
        <w:t xml:space="preserve"> </w:t>
      </w:r>
      <w:proofErr w:type="spellStart"/>
      <w:r w:rsidRPr="00461BA5">
        <w:rPr>
          <w:rFonts w:hint="eastAsia"/>
          <w:sz w:val="22"/>
          <w:szCs w:val="22"/>
        </w:rPr>
        <w:t>stimulus</w:t>
      </w:r>
      <w:proofErr w:type="spellEnd"/>
      <w:r w:rsidRPr="00461BA5">
        <w:rPr>
          <w:rFonts w:hint="eastAsia"/>
          <w:sz w:val="22"/>
          <w:szCs w:val="22"/>
        </w:rPr>
        <w:t xml:space="preserve">: </w:t>
      </w:r>
      <w:proofErr w:type="spellStart"/>
      <w:r w:rsidRPr="00461BA5">
        <w:rPr>
          <w:rFonts w:hint="eastAsia"/>
          <w:sz w:val="22"/>
          <w:szCs w:val="22"/>
        </w:rPr>
        <w:t>Structure</w:t>
      </w:r>
      <w:proofErr w:type="spellEnd"/>
      <w:r w:rsidRPr="00461BA5">
        <w:rPr>
          <w:rFonts w:hint="eastAsia"/>
          <w:sz w:val="22"/>
          <w:szCs w:val="22"/>
        </w:rPr>
        <w:t xml:space="preserve"> </w:t>
      </w:r>
      <w:proofErr w:type="spellStart"/>
      <w:r w:rsidRPr="00461BA5">
        <w:rPr>
          <w:rFonts w:hint="eastAsia"/>
          <w:sz w:val="22"/>
          <w:szCs w:val="22"/>
        </w:rPr>
        <w:t>dependence</w:t>
      </w:r>
      <w:proofErr w:type="spellEnd"/>
      <w:r w:rsidRPr="00461BA5">
        <w:rPr>
          <w:rFonts w:hint="eastAsia"/>
          <w:sz w:val="22"/>
          <w:szCs w:val="22"/>
        </w:rPr>
        <w:t xml:space="preserve"> </w:t>
      </w:r>
      <w:proofErr w:type="spellStart"/>
      <w:r w:rsidRPr="00461BA5">
        <w:rPr>
          <w:rFonts w:hint="eastAsia"/>
          <w:sz w:val="22"/>
          <w:szCs w:val="22"/>
        </w:rPr>
        <w:t>and</w:t>
      </w:r>
      <w:proofErr w:type="spellEnd"/>
      <w:r w:rsidRPr="00461BA5">
        <w:rPr>
          <w:rFonts w:hint="eastAsia"/>
          <w:sz w:val="22"/>
          <w:szCs w:val="22"/>
        </w:rPr>
        <w:t xml:space="preserve"> </w:t>
      </w:r>
      <w:proofErr w:type="spellStart"/>
      <w:r w:rsidRPr="00461BA5">
        <w:rPr>
          <w:rFonts w:hint="eastAsia"/>
          <w:sz w:val="22"/>
          <w:szCs w:val="22"/>
        </w:rPr>
        <w:t>indirect</w:t>
      </w:r>
      <w:proofErr w:type="spellEnd"/>
      <w:r w:rsidRPr="00461BA5">
        <w:rPr>
          <w:rFonts w:hint="eastAsia"/>
          <w:sz w:val="22"/>
          <w:szCs w:val="22"/>
        </w:rPr>
        <w:t xml:space="preserve"> </w:t>
      </w:r>
      <w:proofErr w:type="spellStart"/>
      <w:r w:rsidRPr="00461BA5">
        <w:rPr>
          <w:rFonts w:hint="eastAsia"/>
          <w:sz w:val="22"/>
          <w:szCs w:val="22"/>
        </w:rPr>
        <w:t>statistical</w:t>
      </w:r>
      <w:proofErr w:type="spellEnd"/>
      <w:r w:rsidRPr="00461BA5">
        <w:rPr>
          <w:rFonts w:hint="eastAsia"/>
          <w:sz w:val="22"/>
          <w:szCs w:val="22"/>
        </w:rPr>
        <w:t xml:space="preserve"> </w:t>
      </w:r>
      <w:proofErr w:type="spellStart"/>
      <w:r w:rsidRPr="00461BA5">
        <w:rPr>
          <w:rFonts w:hint="eastAsia"/>
          <w:sz w:val="22"/>
          <w:szCs w:val="22"/>
        </w:rPr>
        <w:t>evidence</w:t>
      </w:r>
      <w:proofErr w:type="spellEnd"/>
      <w:r w:rsidRPr="00461BA5">
        <w:rPr>
          <w:rFonts w:hint="eastAsia"/>
          <w:sz w:val="22"/>
          <w:szCs w:val="22"/>
        </w:rPr>
        <w:t xml:space="preserve">. </w:t>
      </w:r>
      <w:proofErr w:type="spellStart"/>
      <w:r w:rsidRPr="00461BA5">
        <w:rPr>
          <w:rFonts w:hint="eastAsia"/>
          <w:i/>
          <w:iCs/>
          <w:sz w:val="22"/>
          <w:szCs w:val="22"/>
        </w:rPr>
        <w:t>Cognitive</w:t>
      </w:r>
      <w:proofErr w:type="spellEnd"/>
      <w:r w:rsidRPr="00461BA5">
        <w:rPr>
          <w:rFonts w:hint="eastAsia"/>
          <w:sz w:val="22"/>
          <w:szCs w:val="22"/>
        </w:rPr>
        <w:t xml:space="preserve"> </w:t>
      </w:r>
      <w:r w:rsidRPr="00461BA5">
        <w:rPr>
          <w:rFonts w:hint="eastAsia"/>
          <w:i/>
          <w:iCs/>
          <w:sz w:val="22"/>
          <w:szCs w:val="22"/>
        </w:rPr>
        <w:t>Science</w:t>
      </w:r>
      <w:r w:rsidRPr="00461BA5">
        <w:rPr>
          <w:rFonts w:hint="eastAsia"/>
          <w:sz w:val="22"/>
          <w:szCs w:val="22"/>
        </w:rPr>
        <w:t xml:space="preserve"> 29: 1007-28.</w:t>
      </w:r>
    </w:p>
    <w:p w14:paraId="765C5515" w14:textId="77777777" w:rsidR="00035F4E" w:rsidRPr="00461BA5" w:rsidRDefault="00CF1CA1" w:rsidP="006D1CCE">
      <w:pPr>
        <w:pStyle w:val="aa"/>
        <w:rPr>
          <w:sz w:val="22"/>
          <w:szCs w:val="22"/>
        </w:rPr>
      </w:pPr>
      <w:r w:rsidRPr="00461BA5">
        <w:rPr>
          <w:sz w:val="22"/>
          <w:szCs w:val="22"/>
        </w:rPr>
        <w:t xml:space="preserve">Reinhart, T. 1976. </w:t>
      </w:r>
      <w:r w:rsidRPr="00461BA5">
        <w:rPr>
          <w:i/>
          <w:iCs/>
          <w:sz w:val="22"/>
          <w:szCs w:val="22"/>
        </w:rPr>
        <w:t xml:space="preserve">The </w:t>
      </w:r>
      <w:proofErr w:type="spellStart"/>
      <w:r w:rsidRPr="00461BA5">
        <w:rPr>
          <w:i/>
          <w:iCs/>
          <w:sz w:val="22"/>
          <w:szCs w:val="22"/>
        </w:rPr>
        <w:t>Syntactic</w:t>
      </w:r>
      <w:proofErr w:type="spellEnd"/>
      <w:r w:rsidRPr="00461BA5">
        <w:rPr>
          <w:i/>
          <w:iCs/>
          <w:sz w:val="22"/>
          <w:szCs w:val="22"/>
        </w:rPr>
        <w:t xml:space="preserve"> Domain </w:t>
      </w:r>
      <w:proofErr w:type="spellStart"/>
      <w:r w:rsidRPr="00461BA5">
        <w:rPr>
          <w:i/>
          <w:iCs/>
          <w:sz w:val="22"/>
          <w:szCs w:val="22"/>
        </w:rPr>
        <w:t>of</w:t>
      </w:r>
      <w:proofErr w:type="spellEnd"/>
      <w:r w:rsidRPr="00461BA5">
        <w:rPr>
          <w:i/>
          <w:iCs/>
          <w:sz w:val="22"/>
          <w:szCs w:val="22"/>
        </w:rPr>
        <w:t xml:space="preserve"> </w:t>
      </w:r>
      <w:proofErr w:type="spellStart"/>
      <w:r w:rsidRPr="00461BA5">
        <w:rPr>
          <w:i/>
          <w:iCs/>
          <w:sz w:val="22"/>
          <w:szCs w:val="22"/>
        </w:rPr>
        <w:t>Anaphora</w:t>
      </w:r>
      <w:proofErr w:type="spellEnd"/>
      <w:r w:rsidRPr="00461BA5">
        <w:rPr>
          <w:sz w:val="22"/>
          <w:szCs w:val="22"/>
        </w:rPr>
        <w:t xml:space="preserve">. </w:t>
      </w:r>
      <w:proofErr w:type="spellStart"/>
      <w:r w:rsidRPr="00461BA5">
        <w:rPr>
          <w:sz w:val="22"/>
          <w:szCs w:val="22"/>
        </w:rPr>
        <w:t>Doctoral</w:t>
      </w:r>
      <w:proofErr w:type="spellEnd"/>
      <w:r w:rsidRPr="00461BA5">
        <w:rPr>
          <w:sz w:val="22"/>
          <w:szCs w:val="22"/>
        </w:rPr>
        <w:t xml:space="preserve"> </w:t>
      </w:r>
      <w:proofErr w:type="spellStart"/>
      <w:r w:rsidRPr="00461BA5">
        <w:rPr>
          <w:sz w:val="22"/>
          <w:szCs w:val="22"/>
        </w:rPr>
        <w:t>dissertation</w:t>
      </w:r>
      <w:proofErr w:type="spellEnd"/>
      <w:r w:rsidRPr="00461BA5">
        <w:rPr>
          <w:sz w:val="22"/>
          <w:szCs w:val="22"/>
        </w:rPr>
        <w:t xml:space="preserve">, Massachusetts </w:t>
      </w:r>
      <w:proofErr w:type="spellStart"/>
      <w:r w:rsidRPr="00461BA5">
        <w:rPr>
          <w:sz w:val="22"/>
          <w:szCs w:val="22"/>
        </w:rPr>
        <w:t>Institute</w:t>
      </w:r>
      <w:proofErr w:type="spellEnd"/>
      <w:r w:rsidRPr="00461BA5">
        <w:rPr>
          <w:sz w:val="22"/>
          <w:szCs w:val="22"/>
        </w:rPr>
        <w:t xml:space="preserve"> </w:t>
      </w:r>
      <w:proofErr w:type="spellStart"/>
      <w:r w:rsidRPr="00461BA5">
        <w:rPr>
          <w:sz w:val="22"/>
          <w:szCs w:val="22"/>
        </w:rPr>
        <w:t>of</w:t>
      </w:r>
      <w:proofErr w:type="spellEnd"/>
      <w:r w:rsidRPr="00461BA5">
        <w:rPr>
          <w:sz w:val="22"/>
          <w:szCs w:val="22"/>
        </w:rPr>
        <w:t xml:space="preserve"> Technology.</w:t>
      </w:r>
    </w:p>
    <w:p w14:paraId="4F38EAF5" w14:textId="77777777" w:rsidR="00035F4E" w:rsidRPr="00461BA5" w:rsidRDefault="00CF1CA1" w:rsidP="006D1CCE">
      <w:pPr>
        <w:pStyle w:val="aa"/>
        <w:rPr>
          <w:sz w:val="22"/>
          <w:szCs w:val="22"/>
        </w:rPr>
      </w:pPr>
      <w:proofErr w:type="spellStart"/>
      <w:r w:rsidRPr="00461BA5">
        <w:rPr>
          <w:sz w:val="22"/>
          <w:szCs w:val="22"/>
        </w:rPr>
        <w:t>Rosenblatt</w:t>
      </w:r>
      <w:proofErr w:type="spellEnd"/>
      <w:r w:rsidRPr="00461BA5">
        <w:rPr>
          <w:sz w:val="22"/>
          <w:szCs w:val="22"/>
        </w:rPr>
        <w:t xml:space="preserve">, Frank. 1957. The </w:t>
      </w:r>
      <w:proofErr w:type="spellStart"/>
      <w:r w:rsidRPr="00461BA5">
        <w:rPr>
          <w:sz w:val="22"/>
          <w:szCs w:val="22"/>
        </w:rPr>
        <w:t>perceptron</w:t>
      </w:r>
      <w:proofErr w:type="spellEnd"/>
      <w:r w:rsidRPr="00461BA5">
        <w:rPr>
          <w:sz w:val="22"/>
          <w:szCs w:val="22"/>
        </w:rPr>
        <w:t xml:space="preserve">: A </w:t>
      </w:r>
      <w:proofErr w:type="spellStart"/>
      <w:r w:rsidRPr="00461BA5">
        <w:rPr>
          <w:sz w:val="22"/>
          <w:szCs w:val="22"/>
        </w:rPr>
        <w:t>perceiving</w:t>
      </w:r>
      <w:proofErr w:type="spellEnd"/>
      <w:r w:rsidRPr="00461BA5">
        <w:rPr>
          <w:sz w:val="22"/>
          <w:szCs w:val="22"/>
        </w:rPr>
        <w:t xml:space="preserve"> </w:t>
      </w:r>
      <w:proofErr w:type="spellStart"/>
      <w:r w:rsidRPr="00461BA5">
        <w:rPr>
          <w:sz w:val="22"/>
          <w:szCs w:val="22"/>
        </w:rPr>
        <w:t>and</w:t>
      </w:r>
      <w:proofErr w:type="spellEnd"/>
      <w:r w:rsidRPr="00461BA5">
        <w:rPr>
          <w:sz w:val="22"/>
          <w:szCs w:val="22"/>
        </w:rPr>
        <w:t xml:space="preserve"> </w:t>
      </w:r>
      <w:proofErr w:type="spellStart"/>
      <w:r w:rsidRPr="00461BA5">
        <w:rPr>
          <w:sz w:val="22"/>
          <w:szCs w:val="22"/>
        </w:rPr>
        <w:t>recognizing</w:t>
      </w:r>
      <w:proofErr w:type="spellEnd"/>
      <w:r w:rsidRPr="00461BA5">
        <w:rPr>
          <w:sz w:val="22"/>
          <w:szCs w:val="22"/>
        </w:rPr>
        <w:t xml:space="preserve"> </w:t>
      </w:r>
      <w:proofErr w:type="spellStart"/>
      <w:r w:rsidRPr="00461BA5">
        <w:rPr>
          <w:sz w:val="22"/>
          <w:szCs w:val="22"/>
        </w:rPr>
        <w:t>automaton</w:t>
      </w:r>
      <w:proofErr w:type="spellEnd"/>
      <w:r w:rsidRPr="00461BA5">
        <w:rPr>
          <w:sz w:val="22"/>
          <w:szCs w:val="22"/>
        </w:rPr>
        <w:t xml:space="preserve"> (Project PARA). </w:t>
      </w:r>
      <w:proofErr w:type="spellStart"/>
      <w:r w:rsidRPr="00461BA5">
        <w:rPr>
          <w:sz w:val="22"/>
          <w:szCs w:val="22"/>
        </w:rPr>
        <w:t>Report</w:t>
      </w:r>
      <w:proofErr w:type="spellEnd"/>
      <w:r w:rsidRPr="00461BA5">
        <w:rPr>
          <w:sz w:val="22"/>
          <w:szCs w:val="22"/>
        </w:rPr>
        <w:t xml:space="preserve"> 85-460-1. </w:t>
      </w:r>
      <w:proofErr w:type="spellStart"/>
      <w:r w:rsidRPr="00461BA5">
        <w:rPr>
          <w:sz w:val="22"/>
          <w:szCs w:val="22"/>
        </w:rPr>
        <w:t>Ithaca</w:t>
      </w:r>
      <w:proofErr w:type="spellEnd"/>
      <w:r w:rsidRPr="00461BA5">
        <w:rPr>
          <w:sz w:val="22"/>
          <w:szCs w:val="22"/>
        </w:rPr>
        <w:t xml:space="preserve">, NY: Cornell </w:t>
      </w:r>
      <w:proofErr w:type="spellStart"/>
      <w:r w:rsidRPr="00461BA5">
        <w:rPr>
          <w:sz w:val="22"/>
          <w:szCs w:val="22"/>
        </w:rPr>
        <w:t>Aeronautical</w:t>
      </w:r>
      <w:proofErr w:type="spellEnd"/>
      <w:r w:rsidRPr="00461BA5">
        <w:rPr>
          <w:sz w:val="22"/>
          <w:szCs w:val="22"/>
        </w:rPr>
        <w:t xml:space="preserve"> </w:t>
      </w:r>
      <w:proofErr w:type="spellStart"/>
      <w:r w:rsidRPr="00461BA5">
        <w:rPr>
          <w:sz w:val="22"/>
          <w:szCs w:val="22"/>
        </w:rPr>
        <w:t>Laboratory</w:t>
      </w:r>
      <w:proofErr w:type="spellEnd"/>
      <w:r w:rsidRPr="00461BA5">
        <w:rPr>
          <w:sz w:val="22"/>
          <w:szCs w:val="22"/>
        </w:rPr>
        <w:t>.</w:t>
      </w:r>
    </w:p>
    <w:p w14:paraId="27422BA8" w14:textId="77777777" w:rsidR="00035F4E" w:rsidRPr="00461BA5" w:rsidRDefault="00CF1CA1" w:rsidP="006D1CCE">
      <w:pPr>
        <w:pStyle w:val="aa"/>
        <w:rPr>
          <w:sz w:val="22"/>
          <w:szCs w:val="22"/>
        </w:rPr>
      </w:pPr>
      <w:proofErr w:type="spellStart"/>
      <w:r w:rsidRPr="00461BA5">
        <w:rPr>
          <w:rFonts w:ascii="Times" w:hAnsi="Times"/>
          <w:sz w:val="22"/>
          <w:szCs w:val="22"/>
        </w:rPr>
        <w:t>Rumelhart</w:t>
      </w:r>
      <w:proofErr w:type="spellEnd"/>
      <w:r w:rsidRPr="00461BA5">
        <w:rPr>
          <w:sz w:val="22"/>
          <w:szCs w:val="22"/>
        </w:rPr>
        <w:t xml:space="preserve">, </w:t>
      </w:r>
      <w:r w:rsidRPr="00461BA5">
        <w:rPr>
          <w:rFonts w:ascii="Times" w:hAnsi="Times"/>
          <w:sz w:val="22"/>
          <w:szCs w:val="22"/>
        </w:rPr>
        <w:t>D. E. &amp;</w:t>
      </w:r>
      <w:r w:rsidRPr="00461BA5">
        <w:rPr>
          <w:sz w:val="22"/>
          <w:szCs w:val="22"/>
        </w:rPr>
        <w:t xml:space="preserve"> </w:t>
      </w:r>
      <w:r w:rsidRPr="00461BA5">
        <w:rPr>
          <w:rFonts w:ascii="Times" w:hAnsi="Times"/>
          <w:sz w:val="22"/>
          <w:szCs w:val="22"/>
        </w:rPr>
        <w:t xml:space="preserve">J. L. </w:t>
      </w:r>
      <w:proofErr w:type="spellStart"/>
      <w:r w:rsidRPr="00461BA5">
        <w:rPr>
          <w:rFonts w:ascii="Times" w:hAnsi="Times"/>
          <w:sz w:val="22"/>
          <w:szCs w:val="22"/>
        </w:rPr>
        <w:t>McClelland</w:t>
      </w:r>
      <w:proofErr w:type="spellEnd"/>
      <w:r w:rsidRPr="00461BA5">
        <w:rPr>
          <w:sz w:val="22"/>
          <w:szCs w:val="22"/>
        </w:rPr>
        <w:t xml:space="preserve">. 1986. </w:t>
      </w:r>
      <w:proofErr w:type="spellStart"/>
      <w:r w:rsidRPr="00461BA5">
        <w:rPr>
          <w:sz w:val="22"/>
          <w:szCs w:val="22"/>
        </w:rPr>
        <w:t>On</w:t>
      </w:r>
      <w:proofErr w:type="spellEnd"/>
      <w:r w:rsidRPr="00461BA5">
        <w:rPr>
          <w:sz w:val="22"/>
          <w:szCs w:val="22"/>
        </w:rPr>
        <w:t xml:space="preserve"> </w:t>
      </w:r>
      <w:proofErr w:type="spellStart"/>
      <w:r w:rsidRPr="00461BA5">
        <w:rPr>
          <w:sz w:val="22"/>
          <w:szCs w:val="22"/>
        </w:rPr>
        <w:t>learning</w:t>
      </w:r>
      <w:proofErr w:type="spellEnd"/>
      <w:r w:rsidRPr="00461BA5">
        <w:rPr>
          <w:sz w:val="22"/>
          <w:szCs w:val="22"/>
        </w:rPr>
        <w:t xml:space="preserve"> </w:t>
      </w:r>
      <w:proofErr w:type="spellStart"/>
      <w:r w:rsidRPr="00461BA5">
        <w:rPr>
          <w:sz w:val="22"/>
          <w:szCs w:val="22"/>
        </w:rPr>
        <w:t>the</w:t>
      </w:r>
      <w:proofErr w:type="spellEnd"/>
      <w:r w:rsidRPr="00461BA5">
        <w:rPr>
          <w:sz w:val="22"/>
          <w:szCs w:val="22"/>
        </w:rPr>
        <w:t xml:space="preserve"> </w:t>
      </w:r>
      <w:proofErr w:type="spellStart"/>
      <w:r w:rsidRPr="00461BA5">
        <w:rPr>
          <w:sz w:val="22"/>
          <w:szCs w:val="22"/>
        </w:rPr>
        <w:t>past</w:t>
      </w:r>
      <w:proofErr w:type="spellEnd"/>
      <w:r w:rsidRPr="00461BA5">
        <w:rPr>
          <w:sz w:val="22"/>
          <w:szCs w:val="22"/>
        </w:rPr>
        <w:t xml:space="preserve"> tenses </w:t>
      </w:r>
      <w:proofErr w:type="spellStart"/>
      <w:r w:rsidRPr="00461BA5">
        <w:rPr>
          <w:sz w:val="22"/>
          <w:szCs w:val="22"/>
        </w:rPr>
        <w:t>of</w:t>
      </w:r>
      <w:proofErr w:type="spellEnd"/>
      <w:r w:rsidRPr="00461BA5">
        <w:rPr>
          <w:sz w:val="22"/>
          <w:szCs w:val="22"/>
        </w:rPr>
        <w:t xml:space="preserve"> </w:t>
      </w:r>
      <w:proofErr w:type="spellStart"/>
      <w:r w:rsidRPr="00461BA5">
        <w:rPr>
          <w:sz w:val="22"/>
          <w:szCs w:val="22"/>
        </w:rPr>
        <w:t>English</w:t>
      </w:r>
      <w:proofErr w:type="spellEnd"/>
      <w:r w:rsidRPr="00461BA5">
        <w:rPr>
          <w:sz w:val="22"/>
          <w:szCs w:val="22"/>
        </w:rPr>
        <w:t xml:space="preserve"> </w:t>
      </w:r>
      <w:proofErr w:type="spellStart"/>
      <w:r w:rsidRPr="00461BA5">
        <w:rPr>
          <w:sz w:val="22"/>
          <w:szCs w:val="22"/>
        </w:rPr>
        <w:t>verbs</w:t>
      </w:r>
      <w:proofErr w:type="spellEnd"/>
      <w:r w:rsidRPr="00461BA5">
        <w:rPr>
          <w:sz w:val="22"/>
          <w:szCs w:val="22"/>
        </w:rPr>
        <w:t xml:space="preserve">. In </w:t>
      </w:r>
      <w:proofErr w:type="spellStart"/>
      <w:r w:rsidRPr="00461BA5">
        <w:rPr>
          <w:sz w:val="22"/>
          <w:szCs w:val="22"/>
        </w:rPr>
        <w:t>Rumelhart</w:t>
      </w:r>
      <w:proofErr w:type="spellEnd"/>
      <w:r w:rsidRPr="00461BA5">
        <w:rPr>
          <w:sz w:val="22"/>
          <w:szCs w:val="22"/>
        </w:rPr>
        <w:t xml:space="preserve"> et al., 216–71.</w:t>
      </w:r>
    </w:p>
    <w:p w14:paraId="3091A439" w14:textId="77777777" w:rsidR="00035F4E" w:rsidRPr="00461BA5" w:rsidRDefault="00CF1CA1" w:rsidP="006D1CCE">
      <w:pPr>
        <w:pStyle w:val="aa"/>
        <w:rPr>
          <w:rFonts w:ascii="TimesNewRomanPSMT" w:hAnsi="TimesNewRomanPSMT" w:hint="eastAsia"/>
          <w:sz w:val="22"/>
          <w:szCs w:val="22"/>
        </w:rPr>
      </w:pPr>
      <w:proofErr w:type="spellStart"/>
      <w:r w:rsidRPr="00461BA5">
        <w:rPr>
          <w:rFonts w:ascii="Times" w:hAnsi="Times"/>
          <w:sz w:val="22"/>
          <w:szCs w:val="22"/>
        </w:rPr>
        <w:t>Rumelhart</w:t>
      </w:r>
      <w:proofErr w:type="spellEnd"/>
      <w:r w:rsidRPr="00461BA5">
        <w:rPr>
          <w:rFonts w:ascii="TimesNewRomanPSMT" w:hAnsi="TimesNewRomanPSMT"/>
          <w:sz w:val="22"/>
          <w:szCs w:val="22"/>
        </w:rPr>
        <w:t xml:space="preserve">, </w:t>
      </w:r>
      <w:r w:rsidRPr="00461BA5">
        <w:rPr>
          <w:rFonts w:ascii="Times" w:hAnsi="Times"/>
          <w:sz w:val="22"/>
          <w:szCs w:val="22"/>
        </w:rPr>
        <w:t xml:space="preserve">D. </w:t>
      </w:r>
      <w:r w:rsidRPr="00461BA5">
        <w:rPr>
          <w:rFonts w:ascii="TimesNewRomanPSMT" w:hAnsi="TimesNewRomanPSMT"/>
          <w:sz w:val="22"/>
          <w:szCs w:val="22"/>
        </w:rPr>
        <w:t xml:space="preserve">E. &amp; </w:t>
      </w:r>
      <w:r w:rsidRPr="00461BA5">
        <w:rPr>
          <w:rFonts w:ascii="Times" w:hAnsi="Times"/>
          <w:sz w:val="22"/>
          <w:szCs w:val="22"/>
        </w:rPr>
        <w:t xml:space="preserve">J. L. </w:t>
      </w:r>
      <w:proofErr w:type="spellStart"/>
      <w:r w:rsidRPr="00461BA5">
        <w:rPr>
          <w:rFonts w:ascii="Times" w:hAnsi="Times"/>
          <w:sz w:val="22"/>
          <w:szCs w:val="22"/>
        </w:rPr>
        <w:t>McClelland</w:t>
      </w:r>
      <w:proofErr w:type="spellEnd"/>
      <w:r w:rsidRPr="00461BA5">
        <w:rPr>
          <w:rFonts w:ascii="TimesNewRomanPSMT" w:hAnsi="TimesNewRomanPSMT"/>
          <w:sz w:val="22"/>
          <w:szCs w:val="22"/>
        </w:rPr>
        <w:t xml:space="preserve"> &amp; </w:t>
      </w:r>
      <w:r w:rsidRPr="00461BA5">
        <w:rPr>
          <w:rFonts w:ascii="Times" w:hAnsi="Times"/>
          <w:sz w:val="22"/>
          <w:szCs w:val="22"/>
        </w:rPr>
        <w:t xml:space="preserve">The PDP </w:t>
      </w:r>
      <w:proofErr w:type="spellStart"/>
      <w:r w:rsidRPr="00461BA5">
        <w:rPr>
          <w:rFonts w:ascii="Times" w:hAnsi="Times"/>
          <w:sz w:val="22"/>
          <w:szCs w:val="22"/>
        </w:rPr>
        <w:t>Research</w:t>
      </w:r>
      <w:proofErr w:type="spellEnd"/>
      <w:r w:rsidRPr="00461BA5">
        <w:rPr>
          <w:rFonts w:ascii="Times" w:hAnsi="Times"/>
          <w:sz w:val="22"/>
          <w:szCs w:val="22"/>
        </w:rPr>
        <w:t xml:space="preserve"> </w:t>
      </w:r>
      <w:proofErr w:type="spellStart"/>
      <w:r w:rsidRPr="00461BA5">
        <w:rPr>
          <w:rFonts w:ascii="Times" w:hAnsi="Times"/>
          <w:sz w:val="22"/>
          <w:szCs w:val="22"/>
        </w:rPr>
        <w:t>Group</w:t>
      </w:r>
      <w:proofErr w:type="spellEnd"/>
      <w:r w:rsidRPr="00461BA5">
        <w:rPr>
          <w:rFonts w:ascii="Times" w:hAnsi="Times"/>
          <w:sz w:val="22"/>
          <w:szCs w:val="22"/>
        </w:rPr>
        <w:t xml:space="preserve"> </w:t>
      </w:r>
      <w:r w:rsidRPr="00461BA5">
        <w:rPr>
          <w:rFonts w:ascii="TimesNewRomanPSMT" w:hAnsi="TimesNewRomanPSMT"/>
          <w:sz w:val="22"/>
          <w:szCs w:val="22"/>
        </w:rPr>
        <w:t xml:space="preserve">(eds.) 1986. </w:t>
      </w:r>
      <w:proofErr w:type="spellStart"/>
      <w:r w:rsidRPr="00461BA5">
        <w:rPr>
          <w:i/>
          <w:iCs/>
          <w:sz w:val="22"/>
          <w:szCs w:val="22"/>
        </w:rPr>
        <w:t>Parallel</w:t>
      </w:r>
      <w:proofErr w:type="spellEnd"/>
      <w:r w:rsidRPr="00461BA5">
        <w:rPr>
          <w:i/>
          <w:iCs/>
          <w:sz w:val="22"/>
          <w:szCs w:val="22"/>
        </w:rPr>
        <w:t xml:space="preserve"> </w:t>
      </w:r>
      <w:proofErr w:type="spellStart"/>
      <w:r w:rsidRPr="00461BA5">
        <w:rPr>
          <w:i/>
          <w:iCs/>
          <w:sz w:val="22"/>
          <w:szCs w:val="22"/>
        </w:rPr>
        <w:t>Distributed</w:t>
      </w:r>
      <w:proofErr w:type="spellEnd"/>
      <w:r w:rsidRPr="00461BA5">
        <w:rPr>
          <w:i/>
          <w:iCs/>
          <w:sz w:val="22"/>
          <w:szCs w:val="22"/>
        </w:rPr>
        <w:t xml:space="preserve"> </w:t>
      </w:r>
      <w:proofErr w:type="spellStart"/>
      <w:r w:rsidRPr="00461BA5">
        <w:rPr>
          <w:i/>
          <w:iCs/>
          <w:sz w:val="22"/>
          <w:szCs w:val="22"/>
        </w:rPr>
        <w:t>Processing</w:t>
      </w:r>
      <w:proofErr w:type="spellEnd"/>
      <w:r w:rsidRPr="00461BA5">
        <w:rPr>
          <w:i/>
          <w:iCs/>
          <w:sz w:val="22"/>
          <w:szCs w:val="22"/>
        </w:rPr>
        <w:t xml:space="preserve">: </w:t>
      </w:r>
      <w:proofErr w:type="spellStart"/>
      <w:r w:rsidRPr="00461BA5">
        <w:rPr>
          <w:i/>
          <w:iCs/>
          <w:sz w:val="22"/>
          <w:szCs w:val="22"/>
        </w:rPr>
        <w:t>Explorations</w:t>
      </w:r>
      <w:proofErr w:type="spellEnd"/>
      <w:r w:rsidRPr="00461BA5">
        <w:rPr>
          <w:i/>
          <w:iCs/>
          <w:sz w:val="22"/>
          <w:szCs w:val="22"/>
        </w:rPr>
        <w:t xml:space="preserve"> in </w:t>
      </w:r>
      <w:proofErr w:type="spellStart"/>
      <w:r w:rsidRPr="00461BA5">
        <w:rPr>
          <w:i/>
          <w:iCs/>
          <w:sz w:val="22"/>
          <w:szCs w:val="22"/>
        </w:rPr>
        <w:t>the</w:t>
      </w:r>
      <w:proofErr w:type="spellEnd"/>
      <w:r w:rsidRPr="00461BA5">
        <w:rPr>
          <w:i/>
          <w:iCs/>
          <w:sz w:val="22"/>
          <w:szCs w:val="22"/>
        </w:rPr>
        <w:t xml:space="preserve"> </w:t>
      </w:r>
      <w:proofErr w:type="spellStart"/>
      <w:r w:rsidRPr="00461BA5">
        <w:rPr>
          <w:i/>
          <w:iCs/>
          <w:sz w:val="22"/>
          <w:szCs w:val="22"/>
        </w:rPr>
        <w:t>Microstructure</w:t>
      </w:r>
      <w:proofErr w:type="spellEnd"/>
      <w:r w:rsidRPr="00461BA5">
        <w:rPr>
          <w:i/>
          <w:iCs/>
          <w:sz w:val="22"/>
          <w:szCs w:val="22"/>
        </w:rPr>
        <w:t xml:space="preserve"> </w:t>
      </w:r>
      <w:proofErr w:type="spellStart"/>
      <w:r w:rsidRPr="00461BA5">
        <w:rPr>
          <w:i/>
          <w:iCs/>
          <w:sz w:val="22"/>
          <w:szCs w:val="22"/>
        </w:rPr>
        <w:t>of</w:t>
      </w:r>
      <w:proofErr w:type="spellEnd"/>
      <w:r w:rsidRPr="00461BA5">
        <w:rPr>
          <w:i/>
          <w:iCs/>
          <w:sz w:val="22"/>
          <w:szCs w:val="22"/>
        </w:rPr>
        <w:t xml:space="preserve"> </w:t>
      </w:r>
      <w:proofErr w:type="spellStart"/>
      <w:r w:rsidRPr="00461BA5">
        <w:rPr>
          <w:i/>
          <w:iCs/>
          <w:sz w:val="22"/>
          <w:szCs w:val="22"/>
        </w:rPr>
        <w:t>Cognition</w:t>
      </w:r>
      <w:proofErr w:type="spellEnd"/>
      <w:r w:rsidRPr="00461BA5">
        <w:rPr>
          <w:rFonts w:ascii="TimesNewRomanPSMT" w:hAnsi="TimesNewRomanPSMT"/>
          <w:sz w:val="22"/>
          <w:szCs w:val="22"/>
        </w:rPr>
        <w:t>, vol. 2. Cambridge, MA: MIT Press.</w:t>
      </w:r>
    </w:p>
    <w:p w14:paraId="5E55F087" w14:textId="77777777" w:rsidR="00035F4E" w:rsidRPr="00461BA5" w:rsidRDefault="00CF1CA1" w:rsidP="006D1CCE">
      <w:pPr>
        <w:pStyle w:val="aa"/>
        <w:rPr>
          <w:sz w:val="22"/>
          <w:szCs w:val="22"/>
        </w:rPr>
      </w:pPr>
      <w:proofErr w:type="spellStart"/>
      <w:r w:rsidRPr="00461BA5">
        <w:rPr>
          <w:sz w:val="22"/>
          <w:szCs w:val="22"/>
        </w:rPr>
        <w:t>Saffran</w:t>
      </w:r>
      <w:proofErr w:type="spellEnd"/>
      <w:r w:rsidRPr="00461BA5">
        <w:rPr>
          <w:sz w:val="22"/>
          <w:szCs w:val="22"/>
        </w:rPr>
        <w:t xml:space="preserve"> J</w:t>
      </w:r>
      <w:r w:rsidRPr="00461BA5">
        <w:rPr>
          <w:sz w:val="22"/>
          <w:szCs w:val="22"/>
          <w:lang w:val="en-US"/>
        </w:rPr>
        <w:t>.</w:t>
      </w:r>
      <w:r w:rsidRPr="00461BA5">
        <w:rPr>
          <w:sz w:val="22"/>
          <w:szCs w:val="22"/>
        </w:rPr>
        <w:t xml:space="preserve">R., R. N. </w:t>
      </w:r>
      <w:proofErr w:type="spellStart"/>
      <w:r w:rsidRPr="00461BA5">
        <w:rPr>
          <w:sz w:val="22"/>
          <w:szCs w:val="22"/>
        </w:rPr>
        <w:t>Aslin</w:t>
      </w:r>
      <w:proofErr w:type="spellEnd"/>
      <w:r w:rsidRPr="00461BA5">
        <w:rPr>
          <w:sz w:val="22"/>
          <w:szCs w:val="22"/>
        </w:rPr>
        <w:t xml:space="preserve"> &amp; E. L. Newport. 1996. </w:t>
      </w:r>
      <w:proofErr w:type="spellStart"/>
      <w:r w:rsidRPr="00461BA5">
        <w:rPr>
          <w:sz w:val="22"/>
          <w:szCs w:val="22"/>
        </w:rPr>
        <w:t>Statistical</w:t>
      </w:r>
      <w:proofErr w:type="spellEnd"/>
      <w:r w:rsidRPr="00461BA5">
        <w:rPr>
          <w:sz w:val="22"/>
          <w:szCs w:val="22"/>
        </w:rPr>
        <w:t xml:space="preserve"> </w:t>
      </w:r>
      <w:proofErr w:type="spellStart"/>
      <w:r w:rsidRPr="00461BA5">
        <w:rPr>
          <w:sz w:val="22"/>
          <w:szCs w:val="22"/>
        </w:rPr>
        <w:t>learning</w:t>
      </w:r>
      <w:proofErr w:type="spellEnd"/>
      <w:r w:rsidRPr="00461BA5">
        <w:rPr>
          <w:sz w:val="22"/>
          <w:szCs w:val="22"/>
        </w:rPr>
        <w:t xml:space="preserve"> </w:t>
      </w:r>
      <w:proofErr w:type="spellStart"/>
      <w:r w:rsidRPr="00461BA5">
        <w:rPr>
          <w:sz w:val="22"/>
          <w:szCs w:val="22"/>
        </w:rPr>
        <w:t>by</w:t>
      </w:r>
      <w:proofErr w:type="spellEnd"/>
      <w:r w:rsidRPr="00461BA5">
        <w:rPr>
          <w:sz w:val="22"/>
          <w:szCs w:val="22"/>
        </w:rPr>
        <w:t xml:space="preserve"> 8-month-old </w:t>
      </w:r>
      <w:proofErr w:type="spellStart"/>
      <w:r w:rsidRPr="00461BA5">
        <w:rPr>
          <w:sz w:val="22"/>
          <w:szCs w:val="22"/>
        </w:rPr>
        <w:t>infants</w:t>
      </w:r>
      <w:proofErr w:type="spellEnd"/>
      <w:r w:rsidRPr="00461BA5">
        <w:rPr>
          <w:sz w:val="22"/>
          <w:szCs w:val="22"/>
        </w:rPr>
        <w:t xml:space="preserve">. Science. 1996 </w:t>
      </w:r>
      <w:proofErr w:type="spellStart"/>
      <w:r w:rsidRPr="00461BA5">
        <w:rPr>
          <w:sz w:val="22"/>
          <w:szCs w:val="22"/>
        </w:rPr>
        <w:t>Dec</w:t>
      </w:r>
      <w:proofErr w:type="spellEnd"/>
      <w:r w:rsidRPr="00461BA5">
        <w:rPr>
          <w:sz w:val="22"/>
          <w:szCs w:val="22"/>
        </w:rPr>
        <w:t xml:space="preserve"> 13;274(5294): 1926-8.</w:t>
      </w:r>
    </w:p>
    <w:p w14:paraId="7E11E5A4" w14:textId="025F3783" w:rsidR="0051302F" w:rsidRPr="00461BA5" w:rsidRDefault="0051302F" w:rsidP="006D1CCE">
      <w:pPr>
        <w:pStyle w:val="aa"/>
        <w:rPr>
          <w:sz w:val="22"/>
          <w:szCs w:val="22"/>
        </w:rPr>
      </w:pPr>
      <w:r w:rsidRPr="00461BA5">
        <w:rPr>
          <w:sz w:val="22"/>
          <w:szCs w:val="22"/>
        </w:rPr>
        <w:t xml:space="preserve">Samek, </w:t>
      </w:r>
      <w:proofErr w:type="spellStart"/>
      <w:r w:rsidRPr="00461BA5">
        <w:rPr>
          <w:sz w:val="22"/>
          <w:szCs w:val="22"/>
        </w:rPr>
        <w:t>Wojciech</w:t>
      </w:r>
      <w:proofErr w:type="spellEnd"/>
      <w:r w:rsidRPr="00461BA5">
        <w:rPr>
          <w:sz w:val="22"/>
          <w:szCs w:val="22"/>
        </w:rPr>
        <w:t xml:space="preserve">, Thomas </w:t>
      </w:r>
      <w:proofErr w:type="spellStart"/>
      <w:r w:rsidRPr="00461BA5">
        <w:rPr>
          <w:sz w:val="22"/>
          <w:szCs w:val="22"/>
        </w:rPr>
        <w:t>Wiegand</w:t>
      </w:r>
      <w:proofErr w:type="spellEnd"/>
      <w:r w:rsidRPr="00461BA5">
        <w:rPr>
          <w:sz w:val="22"/>
          <w:szCs w:val="22"/>
        </w:rPr>
        <w:t xml:space="preserve">, Klaus-Robert Müller. 2017. </w:t>
      </w:r>
      <w:proofErr w:type="spellStart"/>
      <w:r w:rsidRPr="00461BA5">
        <w:rPr>
          <w:sz w:val="22"/>
          <w:szCs w:val="22"/>
        </w:rPr>
        <w:t>Explainable</w:t>
      </w:r>
      <w:proofErr w:type="spellEnd"/>
      <w:r w:rsidRPr="00461BA5">
        <w:rPr>
          <w:sz w:val="22"/>
          <w:szCs w:val="22"/>
        </w:rPr>
        <w:t xml:space="preserve"> Artificial </w:t>
      </w:r>
      <w:proofErr w:type="spellStart"/>
      <w:r w:rsidRPr="00461BA5">
        <w:rPr>
          <w:sz w:val="22"/>
          <w:szCs w:val="22"/>
        </w:rPr>
        <w:t>Intelligence</w:t>
      </w:r>
      <w:proofErr w:type="spellEnd"/>
      <w:r w:rsidRPr="00461BA5">
        <w:rPr>
          <w:sz w:val="22"/>
          <w:szCs w:val="22"/>
        </w:rPr>
        <w:t xml:space="preserve">: </w:t>
      </w:r>
      <w:proofErr w:type="spellStart"/>
      <w:r w:rsidRPr="00461BA5">
        <w:rPr>
          <w:sz w:val="22"/>
          <w:szCs w:val="22"/>
        </w:rPr>
        <w:t>Understanding</w:t>
      </w:r>
      <w:proofErr w:type="spellEnd"/>
      <w:r w:rsidRPr="00461BA5">
        <w:rPr>
          <w:sz w:val="22"/>
          <w:szCs w:val="22"/>
        </w:rPr>
        <w:t xml:space="preserve">, </w:t>
      </w:r>
      <w:proofErr w:type="spellStart"/>
      <w:r w:rsidRPr="00461BA5">
        <w:rPr>
          <w:sz w:val="22"/>
          <w:szCs w:val="22"/>
        </w:rPr>
        <w:t>Visualizing</w:t>
      </w:r>
      <w:proofErr w:type="spellEnd"/>
      <w:r w:rsidRPr="00461BA5">
        <w:rPr>
          <w:sz w:val="22"/>
          <w:szCs w:val="22"/>
        </w:rPr>
        <w:t xml:space="preserve"> </w:t>
      </w:r>
      <w:proofErr w:type="spellStart"/>
      <w:r w:rsidRPr="00461BA5">
        <w:rPr>
          <w:sz w:val="22"/>
          <w:szCs w:val="22"/>
        </w:rPr>
        <w:t>and</w:t>
      </w:r>
      <w:proofErr w:type="spellEnd"/>
      <w:r w:rsidRPr="00461BA5">
        <w:rPr>
          <w:sz w:val="22"/>
          <w:szCs w:val="22"/>
        </w:rPr>
        <w:t xml:space="preserve"> </w:t>
      </w:r>
      <w:proofErr w:type="spellStart"/>
      <w:r w:rsidRPr="00461BA5">
        <w:rPr>
          <w:sz w:val="22"/>
          <w:szCs w:val="22"/>
        </w:rPr>
        <w:t>Interpreting</w:t>
      </w:r>
      <w:proofErr w:type="spellEnd"/>
      <w:r w:rsidRPr="00461BA5">
        <w:rPr>
          <w:sz w:val="22"/>
          <w:szCs w:val="22"/>
        </w:rPr>
        <w:t xml:space="preserve"> </w:t>
      </w:r>
      <w:proofErr w:type="spellStart"/>
      <w:r w:rsidRPr="00461BA5">
        <w:rPr>
          <w:sz w:val="22"/>
          <w:szCs w:val="22"/>
        </w:rPr>
        <w:t>Deep</w:t>
      </w:r>
      <w:proofErr w:type="spellEnd"/>
      <w:r w:rsidRPr="00461BA5">
        <w:rPr>
          <w:sz w:val="22"/>
          <w:szCs w:val="22"/>
        </w:rPr>
        <w:t xml:space="preserve"> Learning Models. arXiv:1708.08296 [cs.AI]</w:t>
      </w:r>
    </w:p>
    <w:p w14:paraId="647D8DB0" w14:textId="19A6E75A" w:rsidR="00A74D69" w:rsidRPr="00461BA5" w:rsidRDefault="00A74D69" w:rsidP="006D1CCE">
      <w:pPr>
        <w:pStyle w:val="aa"/>
        <w:rPr>
          <w:sz w:val="22"/>
          <w:szCs w:val="22"/>
        </w:rPr>
      </w:pPr>
      <w:r w:rsidRPr="00461BA5">
        <w:rPr>
          <w:rFonts w:hint="eastAsia"/>
          <w:sz w:val="22"/>
          <w:szCs w:val="22"/>
        </w:rPr>
        <w:t>S</w:t>
      </w:r>
      <w:r w:rsidRPr="00461BA5">
        <w:rPr>
          <w:sz w:val="22"/>
          <w:szCs w:val="22"/>
        </w:rPr>
        <w:t xml:space="preserve">aussure, F. 1916. </w:t>
      </w:r>
      <w:proofErr w:type="spellStart"/>
      <w:r w:rsidR="000C61AF" w:rsidRPr="00461BA5">
        <w:rPr>
          <w:i/>
          <w:iCs/>
          <w:sz w:val="22"/>
          <w:szCs w:val="22"/>
        </w:rPr>
        <w:t>Course</w:t>
      </w:r>
      <w:proofErr w:type="spellEnd"/>
      <w:r w:rsidR="000C61AF" w:rsidRPr="00461BA5">
        <w:rPr>
          <w:i/>
          <w:iCs/>
          <w:sz w:val="22"/>
          <w:szCs w:val="22"/>
        </w:rPr>
        <w:t xml:space="preserve"> in General </w:t>
      </w:r>
      <w:proofErr w:type="spellStart"/>
      <w:r w:rsidR="000C61AF" w:rsidRPr="00461BA5">
        <w:rPr>
          <w:i/>
          <w:iCs/>
          <w:sz w:val="22"/>
          <w:szCs w:val="22"/>
        </w:rPr>
        <w:t>Linguistics</w:t>
      </w:r>
      <w:proofErr w:type="spellEnd"/>
      <w:r w:rsidR="000C61AF" w:rsidRPr="00461BA5">
        <w:rPr>
          <w:sz w:val="22"/>
          <w:szCs w:val="22"/>
        </w:rPr>
        <w:t xml:space="preserve">. London: </w:t>
      </w:r>
      <w:proofErr w:type="spellStart"/>
      <w:r w:rsidR="000C61AF" w:rsidRPr="00461BA5">
        <w:rPr>
          <w:sz w:val="22"/>
          <w:szCs w:val="22"/>
        </w:rPr>
        <w:t>Duckworth</w:t>
      </w:r>
      <w:proofErr w:type="spellEnd"/>
      <w:r w:rsidR="000C61AF" w:rsidRPr="00461BA5">
        <w:rPr>
          <w:sz w:val="22"/>
          <w:szCs w:val="22"/>
        </w:rPr>
        <w:t>.</w:t>
      </w:r>
    </w:p>
    <w:p w14:paraId="21F9525F" w14:textId="77777777" w:rsidR="00035F4E" w:rsidRPr="00461BA5" w:rsidRDefault="00CF1CA1" w:rsidP="006D1CCE">
      <w:pPr>
        <w:pStyle w:val="aa"/>
        <w:rPr>
          <w:rFonts w:ascii="新細明體" w:hAnsi="新細明體"/>
          <w:sz w:val="22"/>
          <w:szCs w:val="22"/>
        </w:rPr>
      </w:pPr>
      <w:proofErr w:type="spellStart"/>
      <w:r w:rsidRPr="00461BA5">
        <w:rPr>
          <w:sz w:val="22"/>
          <w:szCs w:val="22"/>
        </w:rPr>
        <w:t>Sutskever</w:t>
      </w:r>
      <w:proofErr w:type="spellEnd"/>
      <w:r w:rsidRPr="00461BA5">
        <w:rPr>
          <w:sz w:val="22"/>
          <w:szCs w:val="22"/>
        </w:rPr>
        <w:t xml:space="preserve"> I, </w:t>
      </w:r>
      <w:proofErr w:type="spellStart"/>
      <w:r w:rsidRPr="00461BA5">
        <w:rPr>
          <w:sz w:val="22"/>
          <w:szCs w:val="22"/>
        </w:rPr>
        <w:t>Vinyals</w:t>
      </w:r>
      <w:proofErr w:type="spellEnd"/>
      <w:r w:rsidRPr="00461BA5">
        <w:rPr>
          <w:sz w:val="22"/>
          <w:szCs w:val="22"/>
        </w:rPr>
        <w:t xml:space="preserve"> O, Le QV. 2014. </w:t>
      </w:r>
      <w:proofErr w:type="spellStart"/>
      <w:r w:rsidRPr="00461BA5">
        <w:rPr>
          <w:sz w:val="22"/>
          <w:szCs w:val="22"/>
        </w:rPr>
        <w:t>Sequence</w:t>
      </w:r>
      <w:proofErr w:type="spellEnd"/>
      <w:r w:rsidRPr="00461BA5">
        <w:rPr>
          <w:sz w:val="22"/>
          <w:szCs w:val="22"/>
        </w:rPr>
        <w:t xml:space="preserve"> </w:t>
      </w:r>
      <w:proofErr w:type="spellStart"/>
      <w:r w:rsidRPr="00461BA5">
        <w:rPr>
          <w:sz w:val="22"/>
          <w:szCs w:val="22"/>
        </w:rPr>
        <w:t>to</w:t>
      </w:r>
      <w:proofErr w:type="spellEnd"/>
      <w:r w:rsidRPr="00461BA5">
        <w:rPr>
          <w:sz w:val="22"/>
          <w:szCs w:val="22"/>
        </w:rPr>
        <w:t xml:space="preserve"> </w:t>
      </w:r>
      <w:proofErr w:type="spellStart"/>
      <w:r w:rsidRPr="00461BA5">
        <w:rPr>
          <w:sz w:val="22"/>
          <w:szCs w:val="22"/>
        </w:rPr>
        <w:t>sequence</w:t>
      </w:r>
      <w:proofErr w:type="spellEnd"/>
      <w:r w:rsidRPr="00461BA5">
        <w:rPr>
          <w:sz w:val="22"/>
          <w:szCs w:val="22"/>
        </w:rPr>
        <w:t xml:space="preserve"> </w:t>
      </w:r>
      <w:proofErr w:type="spellStart"/>
      <w:r w:rsidRPr="00461BA5">
        <w:rPr>
          <w:sz w:val="22"/>
          <w:szCs w:val="22"/>
        </w:rPr>
        <w:t>learning</w:t>
      </w:r>
      <w:proofErr w:type="spellEnd"/>
      <w:r w:rsidRPr="00461BA5">
        <w:rPr>
          <w:sz w:val="22"/>
          <w:szCs w:val="22"/>
        </w:rPr>
        <w:t xml:space="preserve"> </w:t>
      </w:r>
      <w:proofErr w:type="spellStart"/>
      <w:r w:rsidRPr="00461BA5">
        <w:rPr>
          <w:sz w:val="22"/>
          <w:szCs w:val="22"/>
        </w:rPr>
        <w:t>with</w:t>
      </w:r>
      <w:proofErr w:type="spellEnd"/>
      <w:r w:rsidRPr="00461BA5">
        <w:rPr>
          <w:sz w:val="22"/>
          <w:szCs w:val="22"/>
        </w:rPr>
        <w:t xml:space="preserve"> </w:t>
      </w:r>
      <w:proofErr w:type="gramStart"/>
      <w:r w:rsidRPr="00461BA5">
        <w:rPr>
          <w:sz w:val="22"/>
          <w:szCs w:val="22"/>
        </w:rPr>
        <w:t>neural networks</w:t>
      </w:r>
      <w:proofErr w:type="gramEnd"/>
      <w:r w:rsidRPr="00461BA5">
        <w:rPr>
          <w:sz w:val="22"/>
          <w:szCs w:val="22"/>
        </w:rPr>
        <w:t xml:space="preserve">. In </w:t>
      </w:r>
      <w:r w:rsidRPr="00461BA5">
        <w:rPr>
          <w:i/>
          <w:iCs/>
          <w:sz w:val="22"/>
          <w:szCs w:val="22"/>
        </w:rPr>
        <w:t xml:space="preserve">NIPS’14: </w:t>
      </w:r>
      <w:proofErr w:type="spellStart"/>
      <w:r w:rsidRPr="00461BA5">
        <w:rPr>
          <w:i/>
          <w:iCs/>
          <w:sz w:val="22"/>
          <w:szCs w:val="22"/>
        </w:rPr>
        <w:t>Proceedings</w:t>
      </w:r>
      <w:proofErr w:type="spellEnd"/>
      <w:r w:rsidRPr="00461BA5">
        <w:rPr>
          <w:i/>
          <w:iCs/>
          <w:sz w:val="22"/>
          <w:szCs w:val="22"/>
        </w:rPr>
        <w:t xml:space="preserve"> </w:t>
      </w:r>
      <w:proofErr w:type="spellStart"/>
      <w:r w:rsidRPr="00461BA5">
        <w:rPr>
          <w:i/>
          <w:iCs/>
          <w:sz w:val="22"/>
          <w:szCs w:val="22"/>
        </w:rPr>
        <w:t>of</w:t>
      </w:r>
      <w:proofErr w:type="spellEnd"/>
      <w:r w:rsidRPr="00461BA5">
        <w:rPr>
          <w:i/>
          <w:iCs/>
          <w:sz w:val="22"/>
          <w:szCs w:val="22"/>
        </w:rPr>
        <w:t xml:space="preserve"> </w:t>
      </w:r>
      <w:proofErr w:type="spellStart"/>
      <w:r w:rsidRPr="00461BA5">
        <w:rPr>
          <w:i/>
          <w:iCs/>
          <w:sz w:val="22"/>
          <w:szCs w:val="22"/>
        </w:rPr>
        <w:t>the</w:t>
      </w:r>
      <w:proofErr w:type="spellEnd"/>
      <w:r w:rsidRPr="00461BA5">
        <w:rPr>
          <w:i/>
          <w:iCs/>
          <w:sz w:val="22"/>
          <w:szCs w:val="22"/>
        </w:rPr>
        <w:t xml:space="preserve"> 27th </w:t>
      </w:r>
      <w:proofErr w:type="spellStart"/>
      <w:r w:rsidRPr="00461BA5">
        <w:rPr>
          <w:i/>
          <w:iCs/>
          <w:sz w:val="22"/>
          <w:szCs w:val="22"/>
        </w:rPr>
        <w:t>International</w:t>
      </w:r>
      <w:proofErr w:type="spellEnd"/>
      <w:r w:rsidRPr="00461BA5">
        <w:rPr>
          <w:i/>
          <w:iCs/>
          <w:sz w:val="22"/>
          <w:szCs w:val="22"/>
        </w:rPr>
        <w:t xml:space="preserve"> </w:t>
      </w:r>
      <w:proofErr w:type="spellStart"/>
      <w:r w:rsidRPr="00461BA5">
        <w:rPr>
          <w:i/>
          <w:iCs/>
          <w:sz w:val="22"/>
          <w:szCs w:val="22"/>
        </w:rPr>
        <w:t>Conference</w:t>
      </w:r>
      <w:proofErr w:type="spellEnd"/>
      <w:r w:rsidRPr="00461BA5">
        <w:rPr>
          <w:i/>
          <w:iCs/>
          <w:sz w:val="22"/>
          <w:szCs w:val="22"/>
        </w:rPr>
        <w:t xml:space="preserve"> </w:t>
      </w:r>
      <w:proofErr w:type="spellStart"/>
      <w:r w:rsidRPr="00461BA5">
        <w:rPr>
          <w:i/>
          <w:iCs/>
          <w:sz w:val="22"/>
          <w:szCs w:val="22"/>
        </w:rPr>
        <w:t>on</w:t>
      </w:r>
      <w:proofErr w:type="spellEnd"/>
      <w:r w:rsidRPr="00461BA5">
        <w:rPr>
          <w:i/>
          <w:iCs/>
          <w:sz w:val="22"/>
          <w:szCs w:val="22"/>
        </w:rPr>
        <w:t xml:space="preserve"> Neural </w:t>
      </w:r>
      <w:proofErr w:type="spellStart"/>
      <w:r w:rsidRPr="00461BA5">
        <w:rPr>
          <w:i/>
          <w:iCs/>
          <w:sz w:val="22"/>
          <w:szCs w:val="22"/>
        </w:rPr>
        <w:t>Information</w:t>
      </w:r>
      <w:proofErr w:type="spellEnd"/>
      <w:r w:rsidRPr="00461BA5">
        <w:rPr>
          <w:i/>
          <w:iCs/>
          <w:sz w:val="22"/>
          <w:szCs w:val="22"/>
        </w:rPr>
        <w:t xml:space="preserve"> </w:t>
      </w:r>
      <w:proofErr w:type="spellStart"/>
      <w:r w:rsidRPr="00461BA5">
        <w:rPr>
          <w:i/>
          <w:iCs/>
          <w:sz w:val="22"/>
          <w:szCs w:val="22"/>
        </w:rPr>
        <w:t>Processing</w:t>
      </w:r>
      <w:proofErr w:type="spellEnd"/>
      <w:r w:rsidRPr="00461BA5">
        <w:rPr>
          <w:i/>
          <w:iCs/>
          <w:sz w:val="22"/>
          <w:szCs w:val="22"/>
        </w:rPr>
        <w:t xml:space="preserve"> Systems</w:t>
      </w:r>
      <w:r w:rsidRPr="00461BA5">
        <w:rPr>
          <w:sz w:val="22"/>
          <w:szCs w:val="22"/>
        </w:rPr>
        <w:t xml:space="preserve">, Vol. 2, ed. Z </w:t>
      </w:r>
      <w:proofErr w:type="spellStart"/>
      <w:r w:rsidRPr="00461BA5">
        <w:rPr>
          <w:sz w:val="22"/>
          <w:szCs w:val="22"/>
        </w:rPr>
        <w:t>Ghahramani</w:t>
      </w:r>
      <w:proofErr w:type="spellEnd"/>
      <w:r w:rsidRPr="00461BA5">
        <w:rPr>
          <w:sz w:val="22"/>
          <w:szCs w:val="22"/>
        </w:rPr>
        <w:t xml:space="preserve">, M </w:t>
      </w:r>
      <w:proofErr w:type="spellStart"/>
      <w:r w:rsidRPr="00461BA5">
        <w:rPr>
          <w:sz w:val="22"/>
          <w:szCs w:val="22"/>
        </w:rPr>
        <w:t>Welling</w:t>
      </w:r>
      <w:proofErr w:type="spellEnd"/>
      <w:r w:rsidRPr="00461BA5">
        <w:rPr>
          <w:sz w:val="22"/>
          <w:szCs w:val="22"/>
        </w:rPr>
        <w:t xml:space="preserve">, C Cortes, ND Lawrence, KQ </w:t>
      </w:r>
      <w:proofErr w:type="spellStart"/>
      <w:r w:rsidRPr="00461BA5">
        <w:rPr>
          <w:sz w:val="22"/>
          <w:szCs w:val="22"/>
        </w:rPr>
        <w:t>Weinberger</w:t>
      </w:r>
      <w:proofErr w:type="spellEnd"/>
      <w:r w:rsidRPr="00461BA5">
        <w:rPr>
          <w:sz w:val="22"/>
          <w:szCs w:val="22"/>
        </w:rPr>
        <w:t>, pp. 3104–12. Cambridge, MA: MIT Press.</w:t>
      </w:r>
    </w:p>
    <w:p w14:paraId="74D9CC7E" w14:textId="77777777" w:rsidR="00035F4E" w:rsidRPr="00461BA5" w:rsidRDefault="00CF1CA1" w:rsidP="006D1CCE">
      <w:pPr>
        <w:pStyle w:val="aa"/>
        <w:rPr>
          <w:rFonts w:ascii="新細明體" w:hAnsi="新細明體"/>
          <w:sz w:val="22"/>
          <w:szCs w:val="22"/>
        </w:rPr>
      </w:pPr>
      <w:proofErr w:type="spellStart"/>
      <w:r w:rsidRPr="00461BA5">
        <w:rPr>
          <w:rFonts w:ascii="Times" w:hAnsi="Times"/>
          <w:sz w:val="22"/>
          <w:szCs w:val="22"/>
        </w:rPr>
        <w:t>Tran</w:t>
      </w:r>
      <w:proofErr w:type="spellEnd"/>
      <w:r w:rsidRPr="00461BA5">
        <w:rPr>
          <w:rFonts w:ascii="Times" w:hAnsi="Times"/>
          <w:sz w:val="22"/>
          <w:szCs w:val="22"/>
        </w:rPr>
        <w:t xml:space="preserve">, K., A. </w:t>
      </w:r>
      <w:proofErr w:type="spellStart"/>
      <w:r w:rsidRPr="00461BA5">
        <w:rPr>
          <w:rFonts w:ascii="Times" w:hAnsi="Times"/>
          <w:sz w:val="22"/>
          <w:szCs w:val="22"/>
        </w:rPr>
        <w:t>Bisazza</w:t>
      </w:r>
      <w:proofErr w:type="spellEnd"/>
      <w:r w:rsidRPr="00461BA5">
        <w:rPr>
          <w:rFonts w:ascii="Times" w:hAnsi="Times"/>
          <w:sz w:val="22"/>
          <w:szCs w:val="22"/>
        </w:rPr>
        <w:t xml:space="preserve"> &amp;</w:t>
      </w:r>
      <w:r w:rsidRPr="00461BA5">
        <w:rPr>
          <w:sz w:val="22"/>
          <w:szCs w:val="22"/>
        </w:rPr>
        <w:t xml:space="preserve"> </w:t>
      </w:r>
      <w:r w:rsidRPr="00461BA5">
        <w:rPr>
          <w:rFonts w:ascii="Times" w:hAnsi="Times"/>
          <w:sz w:val="22"/>
          <w:szCs w:val="22"/>
        </w:rPr>
        <w:t xml:space="preserve">C. </w:t>
      </w:r>
      <w:proofErr w:type="spellStart"/>
      <w:r w:rsidRPr="00461BA5">
        <w:rPr>
          <w:rFonts w:ascii="Times" w:hAnsi="Times"/>
          <w:sz w:val="22"/>
          <w:szCs w:val="22"/>
        </w:rPr>
        <w:t>Monz</w:t>
      </w:r>
      <w:proofErr w:type="spellEnd"/>
      <w:r w:rsidRPr="00461BA5">
        <w:rPr>
          <w:sz w:val="22"/>
          <w:szCs w:val="22"/>
        </w:rPr>
        <w:t xml:space="preserve">. 2018. The </w:t>
      </w:r>
      <w:proofErr w:type="spellStart"/>
      <w:r w:rsidRPr="00461BA5">
        <w:rPr>
          <w:sz w:val="22"/>
          <w:szCs w:val="22"/>
        </w:rPr>
        <w:t>importance</w:t>
      </w:r>
      <w:proofErr w:type="spellEnd"/>
      <w:r w:rsidRPr="00461BA5">
        <w:rPr>
          <w:sz w:val="22"/>
          <w:szCs w:val="22"/>
        </w:rPr>
        <w:t xml:space="preserve"> </w:t>
      </w:r>
      <w:proofErr w:type="spellStart"/>
      <w:r w:rsidRPr="00461BA5">
        <w:rPr>
          <w:sz w:val="22"/>
          <w:szCs w:val="22"/>
        </w:rPr>
        <w:t>of</w:t>
      </w:r>
      <w:proofErr w:type="spellEnd"/>
      <w:r w:rsidRPr="00461BA5">
        <w:rPr>
          <w:sz w:val="22"/>
          <w:szCs w:val="22"/>
        </w:rPr>
        <w:t xml:space="preserve"> </w:t>
      </w:r>
      <w:proofErr w:type="spellStart"/>
      <w:r w:rsidRPr="00461BA5">
        <w:rPr>
          <w:sz w:val="22"/>
          <w:szCs w:val="22"/>
        </w:rPr>
        <w:t>being</w:t>
      </w:r>
      <w:proofErr w:type="spellEnd"/>
      <w:r w:rsidRPr="00461BA5">
        <w:rPr>
          <w:sz w:val="22"/>
          <w:szCs w:val="22"/>
        </w:rPr>
        <w:t xml:space="preserve"> </w:t>
      </w:r>
      <w:proofErr w:type="spellStart"/>
      <w:r w:rsidRPr="00461BA5">
        <w:rPr>
          <w:sz w:val="22"/>
          <w:szCs w:val="22"/>
        </w:rPr>
        <w:t>recurrent</w:t>
      </w:r>
      <w:proofErr w:type="spellEnd"/>
      <w:r w:rsidRPr="00461BA5">
        <w:rPr>
          <w:sz w:val="22"/>
          <w:szCs w:val="22"/>
        </w:rPr>
        <w:t xml:space="preserve"> for </w:t>
      </w:r>
      <w:proofErr w:type="spellStart"/>
      <w:r w:rsidRPr="00461BA5">
        <w:rPr>
          <w:sz w:val="22"/>
          <w:szCs w:val="22"/>
        </w:rPr>
        <w:t>modeling</w:t>
      </w:r>
      <w:proofErr w:type="spellEnd"/>
      <w:r w:rsidRPr="00461BA5">
        <w:rPr>
          <w:sz w:val="22"/>
          <w:szCs w:val="22"/>
        </w:rPr>
        <w:t xml:space="preserve"> </w:t>
      </w:r>
      <w:proofErr w:type="spellStart"/>
      <w:r w:rsidRPr="00461BA5">
        <w:rPr>
          <w:sz w:val="22"/>
          <w:szCs w:val="22"/>
        </w:rPr>
        <w:t>hierarchical</w:t>
      </w:r>
      <w:proofErr w:type="spellEnd"/>
      <w:r w:rsidRPr="00461BA5">
        <w:rPr>
          <w:sz w:val="22"/>
          <w:szCs w:val="22"/>
        </w:rPr>
        <w:t xml:space="preserve"> </w:t>
      </w:r>
      <w:proofErr w:type="spellStart"/>
      <w:r w:rsidRPr="00461BA5">
        <w:rPr>
          <w:sz w:val="22"/>
          <w:szCs w:val="22"/>
        </w:rPr>
        <w:t>structure</w:t>
      </w:r>
      <w:proofErr w:type="spellEnd"/>
      <w:r w:rsidRPr="00461BA5">
        <w:rPr>
          <w:sz w:val="22"/>
          <w:szCs w:val="22"/>
        </w:rPr>
        <w:t xml:space="preserve">. </w:t>
      </w:r>
      <w:proofErr w:type="spellStart"/>
      <w:r w:rsidRPr="00461BA5">
        <w:rPr>
          <w:rFonts w:ascii="TimesNewRomanPS" w:hAnsi="TimesNewRomanPS"/>
          <w:i/>
          <w:iCs/>
          <w:sz w:val="22"/>
          <w:szCs w:val="22"/>
        </w:rPr>
        <w:t>Proceedings</w:t>
      </w:r>
      <w:proofErr w:type="spellEnd"/>
      <w:r w:rsidRPr="00461BA5">
        <w:rPr>
          <w:rFonts w:ascii="TimesNewRomanPS" w:hAnsi="TimesNewRomanPS"/>
          <w:i/>
          <w:iCs/>
          <w:sz w:val="22"/>
          <w:szCs w:val="22"/>
        </w:rPr>
        <w:t xml:space="preserve"> </w:t>
      </w:r>
      <w:proofErr w:type="spellStart"/>
      <w:r w:rsidRPr="00461BA5">
        <w:rPr>
          <w:rFonts w:ascii="TimesNewRomanPS" w:hAnsi="TimesNewRomanPS"/>
          <w:i/>
          <w:iCs/>
          <w:sz w:val="22"/>
          <w:szCs w:val="22"/>
        </w:rPr>
        <w:t>of</w:t>
      </w:r>
      <w:proofErr w:type="spellEnd"/>
      <w:r w:rsidRPr="00461BA5">
        <w:rPr>
          <w:rFonts w:ascii="TimesNewRomanPS" w:hAnsi="TimesNewRomanPS"/>
          <w:i/>
          <w:iCs/>
          <w:sz w:val="22"/>
          <w:szCs w:val="22"/>
        </w:rPr>
        <w:t xml:space="preserve"> </w:t>
      </w:r>
      <w:proofErr w:type="spellStart"/>
      <w:r w:rsidRPr="00461BA5">
        <w:rPr>
          <w:rFonts w:ascii="TimesNewRomanPS" w:hAnsi="TimesNewRomanPS"/>
          <w:i/>
          <w:iCs/>
          <w:sz w:val="22"/>
          <w:szCs w:val="22"/>
        </w:rPr>
        <w:t>the</w:t>
      </w:r>
      <w:proofErr w:type="spellEnd"/>
      <w:r w:rsidRPr="00461BA5">
        <w:rPr>
          <w:rFonts w:ascii="TimesNewRomanPS" w:hAnsi="TimesNewRomanPS"/>
          <w:i/>
          <w:iCs/>
          <w:sz w:val="22"/>
          <w:szCs w:val="22"/>
        </w:rPr>
        <w:t xml:space="preserve"> 2018 </w:t>
      </w:r>
      <w:proofErr w:type="spellStart"/>
      <w:r w:rsidRPr="00461BA5">
        <w:rPr>
          <w:rFonts w:ascii="TimesNewRomanPS" w:hAnsi="TimesNewRomanPS"/>
          <w:i/>
          <w:iCs/>
          <w:sz w:val="22"/>
          <w:szCs w:val="22"/>
        </w:rPr>
        <w:t>conference</w:t>
      </w:r>
      <w:proofErr w:type="spellEnd"/>
      <w:r w:rsidRPr="00461BA5">
        <w:rPr>
          <w:rFonts w:ascii="TimesNewRomanPS" w:hAnsi="TimesNewRomanPS"/>
          <w:i/>
          <w:iCs/>
          <w:sz w:val="22"/>
          <w:szCs w:val="22"/>
        </w:rPr>
        <w:t xml:space="preserve"> </w:t>
      </w:r>
      <w:proofErr w:type="spellStart"/>
      <w:r w:rsidRPr="00461BA5">
        <w:rPr>
          <w:rFonts w:ascii="TimesNewRomanPS" w:hAnsi="TimesNewRomanPS"/>
          <w:i/>
          <w:iCs/>
          <w:sz w:val="22"/>
          <w:szCs w:val="22"/>
        </w:rPr>
        <w:t>on</w:t>
      </w:r>
      <w:proofErr w:type="spellEnd"/>
      <w:r w:rsidRPr="00461BA5">
        <w:rPr>
          <w:rFonts w:ascii="TimesNewRomanPS" w:hAnsi="TimesNewRomanPS"/>
          <w:i/>
          <w:iCs/>
          <w:sz w:val="22"/>
          <w:szCs w:val="22"/>
        </w:rPr>
        <w:t xml:space="preserve"> </w:t>
      </w:r>
      <w:proofErr w:type="spellStart"/>
      <w:r w:rsidRPr="00461BA5">
        <w:rPr>
          <w:rFonts w:ascii="TimesNewRomanPS" w:hAnsi="TimesNewRomanPS"/>
          <w:i/>
          <w:iCs/>
          <w:sz w:val="22"/>
          <w:szCs w:val="22"/>
        </w:rPr>
        <w:t>Empirical</w:t>
      </w:r>
      <w:proofErr w:type="spellEnd"/>
      <w:r w:rsidRPr="00461BA5">
        <w:rPr>
          <w:rFonts w:ascii="TimesNewRomanPS" w:hAnsi="TimesNewRomanPS"/>
          <w:i/>
          <w:iCs/>
          <w:sz w:val="22"/>
          <w:szCs w:val="22"/>
        </w:rPr>
        <w:t xml:space="preserve"> </w:t>
      </w:r>
      <w:proofErr w:type="spellStart"/>
      <w:r w:rsidRPr="00461BA5">
        <w:rPr>
          <w:rFonts w:ascii="TimesNewRomanPS" w:hAnsi="TimesNewRomanPS"/>
          <w:i/>
          <w:iCs/>
          <w:sz w:val="22"/>
          <w:szCs w:val="22"/>
        </w:rPr>
        <w:t>Methods</w:t>
      </w:r>
      <w:proofErr w:type="spellEnd"/>
      <w:r w:rsidRPr="00461BA5">
        <w:rPr>
          <w:rFonts w:ascii="TimesNewRomanPS" w:hAnsi="TimesNewRomanPS"/>
          <w:i/>
          <w:iCs/>
          <w:sz w:val="22"/>
          <w:szCs w:val="22"/>
        </w:rPr>
        <w:t xml:space="preserve"> in Natural </w:t>
      </w:r>
      <w:proofErr w:type="spellStart"/>
      <w:r w:rsidRPr="00461BA5">
        <w:rPr>
          <w:rFonts w:ascii="TimesNewRomanPS" w:hAnsi="TimesNewRomanPS"/>
          <w:i/>
          <w:iCs/>
          <w:sz w:val="22"/>
          <w:szCs w:val="22"/>
        </w:rPr>
        <w:t>Language</w:t>
      </w:r>
      <w:proofErr w:type="spellEnd"/>
      <w:r w:rsidRPr="00461BA5">
        <w:rPr>
          <w:rFonts w:ascii="TimesNewRomanPS" w:hAnsi="TimesNewRomanPS"/>
          <w:i/>
          <w:iCs/>
          <w:sz w:val="22"/>
          <w:szCs w:val="22"/>
        </w:rPr>
        <w:t xml:space="preserve"> </w:t>
      </w:r>
      <w:proofErr w:type="spellStart"/>
      <w:r w:rsidRPr="00461BA5">
        <w:rPr>
          <w:rFonts w:ascii="TimesNewRomanPS" w:hAnsi="TimesNewRomanPS"/>
          <w:i/>
          <w:iCs/>
          <w:sz w:val="22"/>
          <w:szCs w:val="22"/>
        </w:rPr>
        <w:t>Processing</w:t>
      </w:r>
      <w:proofErr w:type="spellEnd"/>
      <w:r w:rsidRPr="00461BA5">
        <w:rPr>
          <w:sz w:val="22"/>
          <w:szCs w:val="22"/>
        </w:rPr>
        <w:t>: 4731–36.</w:t>
      </w:r>
    </w:p>
    <w:p w14:paraId="6286F0A3" w14:textId="77777777" w:rsidR="00035F4E" w:rsidRPr="00461BA5" w:rsidRDefault="00CF1CA1" w:rsidP="006D1CCE">
      <w:pPr>
        <w:pStyle w:val="aa"/>
        <w:rPr>
          <w:sz w:val="22"/>
          <w:szCs w:val="22"/>
        </w:rPr>
      </w:pPr>
      <w:proofErr w:type="spellStart"/>
      <w:r w:rsidRPr="00461BA5">
        <w:rPr>
          <w:sz w:val="22"/>
          <w:szCs w:val="22"/>
        </w:rPr>
        <w:t>Tsai</w:t>
      </w:r>
      <w:proofErr w:type="spellEnd"/>
      <w:r w:rsidRPr="00461BA5">
        <w:rPr>
          <w:sz w:val="22"/>
          <w:szCs w:val="22"/>
        </w:rPr>
        <w:t xml:space="preserve">, W.-T. D. 1994. </w:t>
      </w:r>
      <w:proofErr w:type="spellStart"/>
      <w:r w:rsidRPr="00461BA5">
        <w:rPr>
          <w:sz w:val="22"/>
          <w:szCs w:val="22"/>
        </w:rPr>
        <w:t>On</w:t>
      </w:r>
      <w:proofErr w:type="spellEnd"/>
      <w:r w:rsidRPr="00461BA5">
        <w:rPr>
          <w:sz w:val="22"/>
          <w:szCs w:val="22"/>
        </w:rPr>
        <w:t xml:space="preserve"> nominal </w:t>
      </w:r>
      <w:proofErr w:type="spellStart"/>
      <w:r w:rsidRPr="00461BA5">
        <w:rPr>
          <w:sz w:val="22"/>
          <w:szCs w:val="22"/>
        </w:rPr>
        <w:t>islands</w:t>
      </w:r>
      <w:proofErr w:type="spellEnd"/>
      <w:r w:rsidRPr="00461BA5">
        <w:rPr>
          <w:sz w:val="22"/>
          <w:szCs w:val="22"/>
        </w:rPr>
        <w:t xml:space="preserve"> </w:t>
      </w:r>
      <w:proofErr w:type="spellStart"/>
      <w:r w:rsidRPr="00461BA5">
        <w:rPr>
          <w:sz w:val="22"/>
          <w:szCs w:val="22"/>
        </w:rPr>
        <w:t>and</w:t>
      </w:r>
      <w:proofErr w:type="spellEnd"/>
      <w:r w:rsidRPr="00461BA5">
        <w:rPr>
          <w:sz w:val="22"/>
          <w:szCs w:val="22"/>
        </w:rPr>
        <w:t xml:space="preserve"> LF </w:t>
      </w:r>
      <w:proofErr w:type="spellStart"/>
      <w:r w:rsidRPr="00461BA5">
        <w:rPr>
          <w:sz w:val="22"/>
          <w:szCs w:val="22"/>
        </w:rPr>
        <w:t>extraction</w:t>
      </w:r>
      <w:proofErr w:type="spellEnd"/>
      <w:r w:rsidRPr="00461BA5">
        <w:rPr>
          <w:sz w:val="22"/>
          <w:szCs w:val="22"/>
        </w:rPr>
        <w:t xml:space="preserve"> in Chinese. </w:t>
      </w:r>
      <w:r w:rsidRPr="00461BA5">
        <w:rPr>
          <w:i/>
          <w:iCs/>
          <w:sz w:val="22"/>
          <w:szCs w:val="22"/>
        </w:rPr>
        <w:t xml:space="preserve">Natural </w:t>
      </w:r>
      <w:proofErr w:type="spellStart"/>
      <w:r w:rsidRPr="00461BA5">
        <w:rPr>
          <w:i/>
          <w:iCs/>
          <w:sz w:val="22"/>
          <w:szCs w:val="22"/>
        </w:rPr>
        <w:t>Language</w:t>
      </w:r>
      <w:proofErr w:type="spellEnd"/>
      <w:r w:rsidRPr="00461BA5">
        <w:rPr>
          <w:i/>
          <w:iCs/>
          <w:sz w:val="22"/>
          <w:szCs w:val="22"/>
        </w:rPr>
        <w:t xml:space="preserve"> &amp; </w:t>
      </w:r>
      <w:proofErr w:type="spellStart"/>
      <w:r w:rsidRPr="00461BA5">
        <w:rPr>
          <w:i/>
          <w:iCs/>
          <w:sz w:val="22"/>
          <w:szCs w:val="22"/>
        </w:rPr>
        <w:t>Linguistic</w:t>
      </w:r>
      <w:proofErr w:type="spellEnd"/>
      <w:r w:rsidRPr="00461BA5">
        <w:rPr>
          <w:i/>
          <w:iCs/>
          <w:sz w:val="22"/>
          <w:szCs w:val="22"/>
        </w:rPr>
        <w:t xml:space="preserve"> </w:t>
      </w:r>
      <w:proofErr w:type="spellStart"/>
      <w:r w:rsidRPr="00461BA5">
        <w:rPr>
          <w:i/>
          <w:iCs/>
          <w:sz w:val="22"/>
          <w:szCs w:val="22"/>
        </w:rPr>
        <w:t>Theory</w:t>
      </w:r>
      <w:proofErr w:type="spellEnd"/>
      <w:r w:rsidRPr="00461BA5">
        <w:rPr>
          <w:i/>
          <w:iCs/>
          <w:sz w:val="22"/>
          <w:szCs w:val="22"/>
        </w:rPr>
        <w:t xml:space="preserve"> </w:t>
      </w:r>
      <w:r w:rsidRPr="00461BA5">
        <w:rPr>
          <w:sz w:val="22"/>
          <w:szCs w:val="22"/>
        </w:rPr>
        <w:t>12: 121–175.</w:t>
      </w:r>
    </w:p>
    <w:p w14:paraId="6DCA8896" w14:textId="6D058436" w:rsidR="00035F4E" w:rsidRPr="00461BA5" w:rsidRDefault="00CF1CA1" w:rsidP="006D1CCE">
      <w:pPr>
        <w:pStyle w:val="aa"/>
        <w:rPr>
          <w:sz w:val="22"/>
          <w:szCs w:val="22"/>
        </w:rPr>
      </w:pPr>
      <w:proofErr w:type="spellStart"/>
      <w:r w:rsidRPr="00461BA5">
        <w:rPr>
          <w:sz w:val="22"/>
          <w:szCs w:val="22"/>
        </w:rPr>
        <w:t>Vaswani</w:t>
      </w:r>
      <w:proofErr w:type="spellEnd"/>
      <w:r w:rsidRPr="00461BA5">
        <w:rPr>
          <w:sz w:val="22"/>
          <w:szCs w:val="22"/>
        </w:rPr>
        <w:t xml:space="preserve">, A., N. </w:t>
      </w:r>
      <w:proofErr w:type="spellStart"/>
      <w:r w:rsidRPr="00461BA5">
        <w:rPr>
          <w:sz w:val="22"/>
          <w:szCs w:val="22"/>
        </w:rPr>
        <w:t>Shazeer</w:t>
      </w:r>
      <w:proofErr w:type="spellEnd"/>
      <w:r w:rsidRPr="00461BA5">
        <w:rPr>
          <w:sz w:val="22"/>
          <w:szCs w:val="22"/>
        </w:rPr>
        <w:t xml:space="preserve">, N. </w:t>
      </w:r>
      <w:proofErr w:type="spellStart"/>
      <w:r w:rsidRPr="00461BA5">
        <w:rPr>
          <w:sz w:val="22"/>
          <w:szCs w:val="22"/>
        </w:rPr>
        <w:t>Parmar</w:t>
      </w:r>
      <w:proofErr w:type="spellEnd"/>
      <w:r w:rsidRPr="00461BA5">
        <w:rPr>
          <w:sz w:val="22"/>
          <w:szCs w:val="22"/>
        </w:rPr>
        <w:t xml:space="preserve">, J. </w:t>
      </w:r>
      <w:proofErr w:type="spellStart"/>
      <w:r w:rsidRPr="00461BA5">
        <w:rPr>
          <w:sz w:val="22"/>
          <w:szCs w:val="22"/>
        </w:rPr>
        <w:t>Uszkoreit</w:t>
      </w:r>
      <w:proofErr w:type="spellEnd"/>
      <w:r w:rsidRPr="00461BA5">
        <w:rPr>
          <w:sz w:val="22"/>
          <w:szCs w:val="22"/>
        </w:rPr>
        <w:t xml:space="preserve">, L. Jones, A. N. Gomez, K. </w:t>
      </w:r>
      <w:proofErr w:type="spellStart"/>
      <w:r w:rsidRPr="00461BA5">
        <w:rPr>
          <w:sz w:val="22"/>
          <w:szCs w:val="22"/>
        </w:rPr>
        <w:t>Lukasz</w:t>
      </w:r>
      <w:proofErr w:type="spellEnd"/>
      <w:r w:rsidRPr="00461BA5">
        <w:rPr>
          <w:sz w:val="22"/>
          <w:szCs w:val="22"/>
        </w:rPr>
        <w:t xml:space="preserve"> &amp; I. </w:t>
      </w:r>
      <w:proofErr w:type="spellStart"/>
      <w:r w:rsidRPr="00461BA5">
        <w:rPr>
          <w:sz w:val="22"/>
          <w:szCs w:val="22"/>
        </w:rPr>
        <w:t>Polosukhin</w:t>
      </w:r>
      <w:proofErr w:type="spellEnd"/>
      <w:r w:rsidRPr="00461BA5">
        <w:rPr>
          <w:sz w:val="22"/>
          <w:szCs w:val="22"/>
        </w:rPr>
        <w:t xml:space="preserve">. 2017. </w:t>
      </w:r>
      <w:proofErr w:type="spellStart"/>
      <w:r w:rsidRPr="00461BA5">
        <w:rPr>
          <w:sz w:val="22"/>
          <w:szCs w:val="22"/>
        </w:rPr>
        <w:t>Attention</w:t>
      </w:r>
      <w:proofErr w:type="spellEnd"/>
      <w:r w:rsidRPr="00461BA5">
        <w:rPr>
          <w:sz w:val="22"/>
          <w:szCs w:val="22"/>
        </w:rPr>
        <w:t xml:space="preserve"> </w:t>
      </w:r>
      <w:proofErr w:type="spellStart"/>
      <w:r w:rsidRPr="00461BA5">
        <w:rPr>
          <w:sz w:val="22"/>
          <w:szCs w:val="22"/>
        </w:rPr>
        <w:t>is</w:t>
      </w:r>
      <w:proofErr w:type="spellEnd"/>
      <w:r w:rsidRPr="00461BA5">
        <w:rPr>
          <w:sz w:val="22"/>
          <w:szCs w:val="22"/>
        </w:rPr>
        <w:t xml:space="preserve"> </w:t>
      </w:r>
      <w:proofErr w:type="spellStart"/>
      <w:r w:rsidRPr="00461BA5">
        <w:rPr>
          <w:sz w:val="22"/>
          <w:szCs w:val="22"/>
        </w:rPr>
        <w:t>all</w:t>
      </w:r>
      <w:proofErr w:type="spellEnd"/>
      <w:r w:rsidRPr="00461BA5">
        <w:rPr>
          <w:sz w:val="22"/>
          <w:szCs w:val="22"/>
        </w:rPr>
        <w:t xml:space="preserve"> </w:t>
      </w:r>
      <w:proofErr w:type="spellStart"/>
      <w:r w:rsidRPr="00461BA5">
        <w:rPr>
          <w:sz w:val="22"/>
          <w:szCs w:val="22"/>
        </w:rPr>
        <w:t>you</w:t>
      </w:r>
      <w:proofErr w:type="spellEnd"/>
      <w:r w:rsidRPr="00461BA5">
        <w:rPr>
          <w:sz w:val="22"/>
          <w:szCs w:val="22"/>
        </w:rPr>
        <w:t xml:space="preserve"> </w:t>
      </w:r>
      <w:proofErr w:type="spellStart"/>
      <w:r w:rsidRPr="00461BA5">
        <w:rPr>
          <w:sz w:val="22"/>
          <w:szCs w:val="22"/>
        </w:rPr>
        <w:t>need</w:t>
      </w:r>
      <w:proofErr w:type="spellEnd"/>
      <w:r w:rsidRPr="00461BA5">
        <w:rPr>
          <w:sz w:val="22"/>
          <w:szCs w:val="22"/>
        </w:rPr>
        <w:t xml:space="preserve">. </w:t>
      </w:r>
      <w:proofErr w:type="spellStart"/>
      <w:r w:rsidRPr="00461BA5">
        <w:rPr>
          <w:rFonts w:ascii="TimesNewRomanPS" w:hAnsi="TimesNewRomanPS"/>
          <w:i/>
          <w:iCs/>
          <w:sz w:val="22"/>
          <w:szCs w:val="22"/>
        </w:rPr>
        <w:t>Advances</w:t>
      </w:r>
      <w:proofErr w:type="spellEnd"/>
      <w:r w:rsidRPr="00461BA5">
        <w:rPr>
          <w:rFonts w:ascii="TimesNewRomanPS" w:hAnsi="TimesNewRomanPS"/>
          <w:i/>
          <w:iCs/>
          <w:sz w:val="22"/>
          <w:szCs w:val="22"/>
        </w:rPr>
        <w:t xml:space="preserve"> in Neural </w:t>
      </w:r>
      <w:proofErr w:type="spellStart"/>
      <w:r w:rsidRPr="00461BA5">
        <w:rPr>
          <w:rFonts w:ascii="TimesNewRomanPS" w:hAnsi="TimesNewRomanPS"/>
          <w:i/>
          <w:iCs/>
          <w:sz w:val="22"/>
          <w:szCs w:val="22"/>
        </w:rPr>
        <w:t>Information</w:t>
      </w:r>
      <w:proofErr w:type="spellEnd"/>
      <w:r w:rsidRPr="00461BA5">
        <w:rPr>
          <w:rFonts w:ascii="TimesNewRomanPS" w:hAnsi="TimesNewRomanPS"/>
          <w:i/>
          <w:iCs/>
          <w:sz w:val="22"/>
          <w:szCs w:val="22"/>
        </w:rPr>
        <w:t xml:space="preserve"> </w:t>
      </w:r>
      <w:proofErr w:type="spellStart"/>
      <w:r w:rsidRPr="00461BA5">
        <w:rPr>
          <w:rFonts w:ascii="TimesNewRomanPS" w:hAnsi="TimesNewRomanPS"/>
          <w:i/>
          <w:iCs/>
          <w:sz w:val="22"/>
          <w:szCs w:val="22"/>
        </w:rPr>
        <w:t>Processing</w:t>
      </w:r>
      <w:proofErr w:type="spellEnd"/>
      <w:r w:rsidRPr="00461BA5">
        <w:rPr>
          <w:rFonts w:ascii="TimesNewRomanPS" w:hAnsi="TimesNewRomanPS"/>
          <w:i/>
          <w:iCs/>
          <w:sz w:val="22"/>
          <w:szCs w:val="22"/>
        </w:rPr>
        <w:t xml:space="preserve"> Systems (NIPS) </w:t>
      </w:r>
      <w:r w:rsidRPr="00461BA5">
        <w:rPr>
          <w:sz w:val="22"/>
          <w:szCs w:val="22"/>
        </w:rPr>
        <w:t xml:space="preserve">30.5998–6008. Online: </w:t>
      </w:r>
      <w:hyperlink r:id="rId63">
        <w:r w:rsidRPr="00461BA5">
          <w:rPr>
            <w:sz w:val="22"/>
            <w:szCs w:val="22"/>
          </w:rPr>
          <w:t>https://papers.nips.cc/paper/7181-attention-is-all-you-need</w:t>
        </w:r>
      </w:hyperlink>
      <w:r w:rsidRPr="00461BA5">
        <w:rPr>
          <w:sz w:val="22"/>
          <w:szCs w:val="22"/>
        </w:rPr>
        <w:t>.</w:t>
      </w:r>
    </w:p>
    <w:p w14:paraId="0DE6C780" w14:textId="1867421E" w:rsidR="00035F4E" w:rsidRPr="00461BA5" w:rsidRDefault="00CF1CA1" w:rsidP="006D1CCE">
      <w:pPr>
        <w:pStyle w:val="aa"/>
        <w:rPr>
          <w:sz w:val="22"/>
          <w:szCs w:val="22"/>
        </w:rPr>
      </w:pPr>
      <w:r w:rsidRPr="00461BA5">
        <w:rPr>
          <w:sz w:val="22"/>
          <w:szCs w:val="22"/>
        </w:rPr>
        <w:t>W</w:t>
      </w:r>
      <w:r w:rsidR="00A900C2" w:rsidRPr="00461BA5">
        <w:rPr>
          <w:sz w:val="22"/>
          <w:szCs w:val="22"/>
        </w:rPr>
        <w:t>ang, Y</w:t>
      </w:r>
      <w:r w:rsidRPr="00461BA5">
        <w:rPr>
          <w:sz w:val="22"/>
          <w:szCs w:val="22"/>
        </w:rPr>
        <w:t>.</w:t>
      </w:r>
      <w:r w:rsidR="00AC0117" w:rsidRPr="00461BA5">
        <w:rPr>
          <w:sz w:val="22"/>
          <w:szCs w:val="22"/>
        </w:rPr>
        <w:t>,</w:t>
      </w:r>
      <w:r w:rsidRPr="00461BA5">
        <w:rPr>
          <w:sz w:val="22"/>
          <w:szCs w:val="22"/>
        </w:rPr>
        <w:t xml:space="preserve"> </w:t>
      </w:r>
      <w:r w:rsidR="006B59E0" w:rsidRPr="00461BA5">
        <w:rPr>
          <w:sz w:val="22"/>
          <w:szCs w:val="22"/>
        </w:rPr>
        <w:t xml:space="preserve">X. </w:t>
      </w:r>
      <w:r w:rsidR="00AC0117" w:rsidRPr="00461BA5">
        <w:rPr>
          <w:sz w:val="22"/>
          <w:szCs w:val="22"/>
        </w:rPr>
        <w:t>Liu &amp;</w:t>
      </w:r>
      <w:r w:rsidRPr="00461BA5">
        <w:rPr>
          <w:sz w:val="22"/>
          <w:szCs w:val="22"/>
        </w:rPr>
        <w:t xml:space="preserve"> </w:t>
      </w:r>
      <w:r w:rsidR="006B59E0" w:rsidRPr="00461BA5">
        <w:rPr>
          <w:sz w:val="22"/>
          <w:szCs w:val="22"/>
        </w:rPr>
        <w:t xml:space="preserve">S. </w:t>
      </w:r>
      <w:r w:rsidRPr="00461BA5">
        <w:rPr>
          <w:sz w:val="22"/>
          <w:szCs w:val="22"/>
        </w:rPr>
        <w:t>S</w:t>
      </w:r>
      <w:r w:rsidR="00AC0117" w:rsidRPr="00461BA5">
        <w:rPr>
          <w:sz w:val="22"/>
          <w:szCs w:val="22"/>
        </w:rPr>
        <w:t>hi</w:t>
      </w:r>
      <w:r w:rsidRPr="00461BA5">
        <w:rPr>
          <w:sz w:val="22"/>
          <w:szCs w:val="22"/>
        </w:rPr>
        <w:t xml:space="preserve">. 2017. </w:t>
      </w:r>
      <w:proofErr w:type="spellStart"/>
      <w:r w:rsidRPr="00461BA5">
        <w:rPr>
          <w:sz w:val="22"/>
          <w:szCs w:val="22"/>
        </w:rPr>
        <w:t>Deep</w:t>
      </w:r>
      <w:proofErr w:type="spellEnd"/>
      <w:r w:rsidRPr="00461BA5">
        <w:rPr>
          <w:sz w:val="22"/>
          <w:szCs w:val="22"/>
        </w:rPr>
        <w:t xml:space="preserve"> Neural Solver for </w:t>
      </w:r>
      <w:proofErr w:type="spellStart"/>
      <w:r w:rsidRPr="00461BA5">
        <w:rPr>
          <w:sz w:val="22"/>
          <w:szCs w:val="22"/>
        </w:rPr>
        <w:t>Math</w:t>
      </w:r>
      <w:proofErr w:type="spellEnd"/>
      <w:r w:rsidRPr="00461BA5">
        <w:rPr>
          <w:sz w:val="22"/>
          <w:szCs w:val="22"/>
        </w:rPr>
        <w:t xml:space="preserve"> Word </w:t>
      </w:r>
      <w:proofErr w:type="spellStart"/>
      <w:r w:rsidRPr="00461BA5">
        <w:rPr>
          <w:sz w:val="22"/>
          <w:szCs w:val="22"/>
        </w:rPr>
        <w:t>Problems</w:t>
      </w:r>
      <w:proofErr w:type="spellEnd"/>
      <w:r w:rsidRPr="00461BA5">
        <w:rPr>
          <w:sz w:val="22"/>
          <w:szCs w:val="22"/>
        </w:rPr>
        <w:t xml:space="preserve">. </w:t>
      </w:r>
      <w:proofErr w:type="spellStart"/>
      <w:r w:rsidRPr="00461BA5">
        <w:rPr>
          <w:sz w:val="22"/>
          <w:szCs w:val="22"/>
        </w:rPr>
        <w:t>Paper</w:t>
      </w:r>
      <w:proofErr w:type="spellEnd"/>
      <w:r w:rsidRPr="00461BA5">
        <w:rPr>
          <w:sz w:val="22"/>
          <w:szCs w:val="22"/>
        </w:rPr>
        <w:t xml:space="preserve"> </w:t>
      </w:r>
      <w:proofErr w:type="spellStart"/>
      <w:r w:rsidRPr="00461BA5">
        <w:rPr>
          <w:sz w:val="22"/>
          <w:szCs w:val="22"/>
        </w:rPr>
        <w:t>presented</w:t>
      </w:r>
      <w:proofErr w:type="spellEnd"/>
      <w:r w:rsidRPr="00461BA5">
        <w:rPr>
          <w:sz w:val="22"/>
          <w:szCs w:val="22"/>
        </w:rPr>
        <w:t xml:space="preserve"> </w:t>
      </w:r>
      <w:proofErr w:type="spellStart"/>
      <w:r w:rsidRPr="00461BA5">
        <w:rPr>
          <w:sz w:val="22"/>
          <w:szCs w:val="22"/>
        </w:rPr>
        <w:t>at</w:t>
      </w:r>
      <w:proofErr w:type="spellEnd"/>
      <w:r w:rsidRPr="00461BA5">
        <w:rPr>
          <w:sz w:val="22"/>
          <w:szCs w:val="22"/>
        </w:rPr>
        <w:t xml:space="preserve"> </w:t>
      </w:r>
      <w:proofErr w:type="spellStart"/>
      <w:r w:rsidRPr="00461BA5">
        <w:rPr>
          <w:sz w:val="22"/>
          <w:szCs w:val="22"/>
        </w:rPr>
        <w:t>the</w:t>
      </w:r>
      <w:proofErr w:type="spellEnd"/>
      <w:r w:rsidRPr="00461BA5">
        <w:rPr>
          <w:sz w:val="22"/>
          <w:szCs w:val="22"/>
        </w:rPr>
        <w:t xml:space="preserve"> </w:t>
      </w:r>
      <w:proofErr w:type="spellStart"/>
      <w:r w:rsidRPr="00461BA5">
        <w:rPr>
          <w:sz w:val="22"/>
          <w:szCs w:val="22"/>
        </w:rPr>
        <w:t>Proceedings</w:t>
      </w:r>
      <w:proofErr w:type="spellEnd"/>
      <w:r w:rsidRPr="00461BA5">
        <w:rPr>
          <w:sz w:val="22"/>
          <w:szCs w:val="22"/>
        </w:rPr>
        <w:t xml:space="preserve"> </w:t>
      </w:r>
      <w:proofErr w:type="spellStart"/>
      <w:r w:rsidRPr="00461BA5">
        <w:rPr>
          <w:sz w:val="22"/>
          <w:szCs w:val="22"/>
        </w:rPr>
        <w:t>of</w:t>
      </w:r>
      <w:proofErr w:type="spellEnd"/>
      <w:r w:rsidRPr="00461BA5">
        <w:rPr>
          <w:sz w:val="22"/>
          <w:szCs w:val="22"/>
        </w:rPr>
        <w:t xml:space="preserve"> </w:t>
      </w:r>
      <w:proofErr w:type="spellStart"/>
      <w:r w:rsidRPr="00461BA5">
        <w:rPr>
          <w:sz w:val="22"/>
          <w:szCs w:val="22"/>
        </w:rPr>
        <w:t>the</w:t>
      </w:r>
      <w:proofErr w:type="spellEnd"/>
      <w:r w:rsidRPr="00461BA5">
        <w:rPr>
          <w:sz w:val="22"/>
          <w:szCs w:val="22"/>
        </w:rPr>
        <w:t xml:space="preserve"> 2017 </w:t>
      </w:r>
      <w:proofErr w:type="spellStart"/>
      <w:r w:rsidRPr="00461BA5">
        <w:rPr>
          <w:sz w:val="22"/>
          <w:szCs w:val="22"/>
        </w:rPr>
        <w:t>Conference</w:t>
      </w:r>
      <w:proofErr w:type="spellEnd"/>
      <w:r w:rsidRPr="00461BA5">
        <w:rPr>
          <w:sz w:val="22"/>
          <w:szCs w:val="22"/>
        </w:rPr>
        <w:t xml:space="preserve"> </w:t>
      </w:r>
      <w:proofErr w:type="spellStart"/>
      <w:r w:rsidRPr="00461BA5">
        <w:rPr>
          <w:sz w:val="22"/>
          <w:szCs w:val="22"/>
        </w:rPr>
        <w:t>on</w:t>
      </w:r>
      <w:proofErr w:type="spellEnd"/>
      <w:r w:rsidRPr="00461BA5">
        <w:rPr>
          <w:sz w:val="22"/>
          <w:szCs w:val="22"/>
        </w:rPr>
        <w:t xml:space="preserve"> </w:t>
      </w:r>
      <w:proofErr w:type="spellStart"/>
      <w:r w:rsidRPr="00461BA5">
        <w:rPr>
          <w:sz w:val="22"/>
          <w:szCs w:val="22"/>
        </w:rPr>
        <w:t>Empirical</w:t>
      </w:r>
      <w:proofErr w:type="spellEnd"/>
      <w:r w:rsidRPr="00461BA5">
        <w:rPr>
          <w:sz w:val="22"/>
          <w:szCs w:val="22"/>
        </w:rPr>
        <w:t xml:space="preserve"> </w:t>
      </w:r>
      <w:proofErr w:type="spellStart"/>
      <w:r w:rsidRPr="00461BA5">
        <w:rPr>
          <w:sz w:val="22"/>
          <w:szCs w:val="22"/>
        </w:rPr>
        <w:t>Methods</w:t>
      </w:r>
      <w:proofErr w:type="spellEnd"/>
      <w:r w:rsidRPr="00461BA5">
        <w:rPr>
          <w:sz w:val="22"/>
          <w:szCs w:val="22"/>
        </w:rPr>
        <w:t xml:space="preserve"> in Natural </w:t>
      </w:r>
      <w:proofErr w:type="spellStart"/>
      <w:r w:rsidRPr="00461BA5">
        <w:rPr>
          <w:sz w:val="22"/>
          <w:szCs w:val="22"/>
        </w:rPr>
        <w:t>Language</w:t>
      </w:r>
      <w:proofErr w:type="spellEnd"/>
      <w:r w:rsidRPr="00461BA5">
        <w:rPr>
          <w:sz w:val="22"/>
          <w:szCs w:val="22"/>
        </w:rPr>
        <w:t xml:space="preserve"> </w:t>
      </w:r>
      <w:proofErr w:type="spellStart"/>
      <w:r w:rsidRPr="00461BA5">
        <w:rPr>
          <w:sz w:val="22"/>
          <w:szCs w:val="22"/>
        </w:rPr>
        <w:t>Processing</w:t>
      </w:r>
      <w:proofErr w:type="spellEnd"/>
      <w:r w:rsidRPr="00461BA5">
        <w:rPr>
          <w:sz w:val="22"/>
          <w:szCs w:val="22"/>
        </w:rPr>
        <w:t xml:space="preserve">, Copenhagen, </w:t>
      </w:r>
      <w:proofErr w:type="spellStart"/>
      <w:r w:rsidRPr="00461BA5">
        <w:rPr>
          <w:sz w:val="22"/>
          <w:szCs w:val="22"/>
        </w:rPr>
        <w:t>Denmark</w:t>
      </w:r>
      <w:proofErr w:type="spellEnd"/>
      <w:r w:rsidRPr="00461BA5">
        <w:rPr>
          <w:sz w:val="22"/>
          <w:szCs w:val="22"/>
        </w:rPr>
        <w:t>.</w:t>
      </w:r>
    </w:p>
    <w:p w14:paraId="69802747" w14:textId="77777777" w:rsidR="00035F4E" w:rsidRPr="00461BA5" w:rsidRDefault="00CF1CA1" w:rsidP="006D1CCE">
      <w:pPr>
        <w:pStyle w:val="aa"/>
        <w:rPr>
          <w:sz w:val="22"/>
          <w:szCs w:val="22"/>
        </w:rPr>
      </w:pPr>
      <w:r w:rsidRPr="00461BA5">
        <w:rPr>
          <w:sz w:val="22"/>
          <w:szCs w:val="22"/>
        </w:rPr>
        <w:t xml:space="preserve">Yang, C. 2004. Universal </w:t>
      </w:r>
      <w:proofErr w:type="spellStart"/>
      <w:r w:rsidRPr="00461BA5">
        <w:rPr>
          <w:sz w:val="22"/>
          <w:szCs w:val="22"/>
        </w:rPr>
        <w:t>Grammar</w:t>
      </w:r>
      <w:proofErr w:type="spellEnd"/>
      <w:r w:rsidRPr="00461BA5">
        <w:rPr>
          <w:sz w:val="22"/>
          <w:szCs w:val="22"/>
        </w:rPr>
        <w:t xml:space="preserve">, </w:t>
      </w:r>
      <w:proofErr w:type="spellStart"/>
      <w:r w:rsidRPr="00461BA5">
        <w:rPr>
          <w:sz w:val="22"/>
          <w:szCs w:val="22"/>
        </w:rPr>
        <w:t>Statistics</w:t>
      </w:r>
      <w:proofErr w:type="spellEnd"/>
      <w:r w:rsidRPr="00461BA5">
        <w:rPr>
          <w:sz w:val="22"/>
          <w:szCs w:val="22"/>
        </w:rPr>
        <w:t xml:space="preserve">, </w:t>
      </w:r>
      <w:proofErr w:type="spellStart"/>
      <w:r w:rsidRPr="00461BA5">
        <w:rPr>
          <w:sz w:val="22"/>
          <w:szCs w:val="22"/>
        </w:rPr>
        <w:t>or</w:t>
      </w:r>
      <w:proofErr w:type="spellEnd"/>
      <w:r w:rsidRPr="00461BA5">
        <w:rPr>
          <w:sz w:val="22"/>
          <w:szCs w:val="22"/>
        </w:rPr>
        <w:t xml:space="preserve"> </w:t>
      </w:r>
      <w:proofErr w:type="spellStart"/>
      <w:r w:rsidRPr="00461BA5">
        <w:rPr>
          <w:sz w:val="22"/>
          <w:szCs w:val="22"/>
        </w:rPr>
        <w:t>both</w:t>
      </w:r>
      <w:proofErr w:type="spellEnd"/>
      <w:r w:rsidRPr="00461BA5">
        <w:rPr>
          <w:sz w:val="22"/>
          <w:szCs w:val="22"/>
        </w:rPr>
        <w:t>.</w:t>
      </w:r>
      <w:r w:rsidRPr="00461BA5">
        <w:rPr>
          <w:i/>
          <w:iCs/>
          <w:sz w:val="22"/>
          <w:szCs w:val="22"/>
        </w:rPr>
        <w:t xml:space="preserve"> </w:t>
      </w:r>
      <w:proofErr w:type="spellStart"/>
      <w:r w:rsidRPr="00461BA5">
        <w:rPr>
          <w:i/>
          <w:iCs/>
          <w:sz w:val="22"/>
          <w:szCs w:val="22"/>
        </w:rPr>
        <w:t>Trends</w:t>
      </w:r>
      <w:proofErr w:type="spellEnd"/>
      <w:r w:rsidRPr="00461BA5">
        <w:rPr>
          <w:i/>
          <w:iCs/>
          <w:sz w:val="22"/>
          <w:szCs w:val="22"/>
        </w:rPr>
        <w:t xml:space="preserve"> in </w:t>
      </w:r>
      <w:proofErr w:type="spellStart"/>
      <w:r w:rsidRPr="00461BA5">
        <w:rPr>
          <w:i/>
          <w:iCs/>
          <w:sz w:val="22"/>
          <w:szCs w:val="22"/>
        </w:rPr>
        <w:t>Cognitive</w:t>
      </w:r>
      <w:proofErr w:type="spellEnd"/>
      <w:r w:rsidRPr="00461BA5">
        <w:rPr>
          <w:i/>
          <w:iCs/>
          <w:sz w:val="22"/>
          <w:szCs w:val="22"/>
        </w:rPr>
        <w:t xml:space="preserve"> Science </w:t>
      </w:r>
      <w:r w:rsidRPr="00461BA5">
        <w:rPr>
          <w:sz w:val="22"/>
          <w:szCs w:val="22"/>
        </w:rPr>
        <w:t>8(10): 451-456.</w:t>
      </w:r>
    </w:p>
    <w:p w14:paraId="746FCE51" w14:textId="38AF83FE" w:rsidR="00035F4E" w:rsidRPr="00623A5C" w:rsidRDefault="00CF1CA1" w:rsidP="006D1CCE">
      <w:pPr>
        <w:pStyle w:val="aa"/>
      </w:pPr>
      <w:r w:rsidRPr="00461BA5">
        <w:rPr>
          <w:sz w:val="22"/>
          <w:szCs w:val="22"/>
        </w:rPr>
        <w:t>Wang, Wen-</w:t>
      </w:r>
      <w:proofErr w:type="spellStart"/>
      <w:r w:rsidRPr="00461BA5">
        <w:rPr>
          <w:sz w:val="22"/>
          <w:szCs w:val="22"/>
        </w:rPr>
        <w:t>jet</w:t>
      </w:r>
      <w:proofErr w:type="spellEnd"/>
      <w:r w:rsidRPr="00461BA5">
        <w:rPr>
          <w:sz w:val="22"/>
          <w:szCs w:val="22"/>
        </w:rPr>
        <w:t>, Chen, Chia-</w:t>
      </w:r>
      <w:proofErr w:type="spellStart"/>
      <w:r w:rsidRPr="00461BA5">
        <w:rPr>
          <w:sz w:val="22"/>
          <w:szCs w:val="22"/>
        </w:rPr>
        <w:t>jung</w:t>
      </w:r>
      <w:proofErr w:type="spellEnd"/>
      <w:r w:rsidRPr="00461BA5">
        <w:rPr>
          <w:sz w:val="22"/>
          <w:szCs w:val="22"/>
        </w:rPr>
        <w:t>, Lee, Chia-</w:t>
      </w:r>
      <w:proofErr w:type="spellStart"/>
      <w:r w:rsidRPr="00461BA5">
        <w:rPr>
          <w:sz w:val="22"/>
          <w:szCs w:val="22"/>
        </w:rPr>
        <w:t>ming</w:t>
      </w:r>
      <w:proofErr w:type="spellEnd"/>
      <w:r w:rsidRPr="00461BA5">
        <w:rPr>
          <w:sz w:val="22"/>
          <w:szCs w:val="22"/>
        </w:rPr>
        <w:t>, Lai, Chien-</w:t>
      </w:r>
      <w:proofErr w:type="spellStart"/>
      <w:r w:rsidRPr="00461BA5">
        <w:rPr>
          <w:sz w:val="22"/>
          <w:szCs w:val="22"/>
        </w:rPr>
        <w:t>yu</w:t>
      </w:r>
      <w:proofErr w:type="spellEnd"/>
      <w:r w:rsidRPr="00461BA5">
        <w:rPr>
          <w:sz w:val="22"/>
          <w:szCs w:val="22"/>
        </w:rPr>
        <w:t xml:space="preserve">, Lin, </w:t>
      </w:r>
      <w:proofErr w:type="spellStart"/>
      <w:r w:rsidRPr="00461BA5">
        <w:rPr>
          <w:sz w:val="22"/>
          <w:szCs w:val="22"/>
        </w:rPr>
        <w:t>Hsin-hung</w:t>
      </w:r>
      <w:proofErr w:type="spellEnd"/>
      <w:r w:rsidRPr="00461BA5">
        <w:rPr>
          <w:sz w:val="22"/>
          <w:szCs w:val="22"/>
        </w:rPr>
        <w:t xml:space="preserve">. 2019. </w:t>
      </w:r>
      <w:proofErr w:type="spellStart"/>
      <w:r w:rsidRPr="00461BA5">
        <w:rPr>
          <w:sz w:val="22"/>
          <w:szCs w:val="22"/>
        </w:rPr>
        <w:t>Articut</w:t>
      </w:r>
      <w:proofErr w:type="spellEnd"/>
      <w:r w:rsidRPr="00461BA5">
        <w:rPr>
          <w:sz w:val="22"/>
          <w:szCs w:val="22"/>
        </w:rPr>
        <w:t xml:space="preserve">: Chinese Word </w:t>
      </w:r>
      <w:proofErr w:type="spellStart"/>
      <w:r w:rsidRPr="00461BA5">
        <w:rPr>
          <w:sz w:val="22"/>
          <w:szCs w:val="22"/>
        </w:rPr>
        <w:t>Segmentation</w:t>
      </w:r>
      <w:proofErr w:type="spellEnd"/>
      <w:r w:rsidRPr="00461BA5">
        <w:rPr>
          <w:sz w:val="22"/>
          <w:szCs w:val="22"/>
        </w:rPr>
        <w:t xml:space="preserve"> </w:t>
      </w:r>
      <w:proofErr w:type="spellStart"/>
      <w:r w:rsidRPr="00461BA5">
        <w:rPr>
          <w:sz w:val="22"/>
          <w:szCs w:val="22"/>
        </w:rPr>
        <w:t>and</w:t>
      </w:r>
      <w:proofErr w:type="spellEnd"/>
      <w:r w:rsidRPr="00461BA5">
        <w:rPr>
          <w:sz w:val="22"/>
          <w:szCs w:val="22"/>
        </w:rPr>
        <w:t xml:space="preserve"> POS </w:t>
      </w:r>
      <w:proofErr w:type="spellStart"/>
      <w:r w:rsidRPr="00461BA5">
        <w:rPr>
          <w:sz w:val="22"/>
          <w:szCs w:val="22"/>
        </w:rPr>
        <w:t>Tagging</w:t>
      </w:r>
      <w:proofErr w:type="spellEnd"/>
      <w:r w:rsidRPr="00461BA5">
        <w:rPr>
          <w:sz w:val="22"/>
          <w:szCs w:val="22"/>
        </w:rPr>
        <w:t xml:space="preserve"> System [Computer </w:t>
      </w:r>
      <w:proofErr w:type="spellStart"/>
      <w:r w:rsidRPr="00461BA5">
        <w:rPr>
          <w:sz w:val="22"/>
          <w:szCs w:val="22"/>
        </w:rPr>
        <w:t>program</w:t>
      </w:r>
      <w:proofErr w:type="spellEnd"/>
      <w:r w:rsidRPr="00461BA5">
        <w:rPr>
          <w:sz w:val="22"/>
          <w:szCs w:val="22"/>
        </w:rPr>
        <w:t xml:space="preserve">]. </w:t>
      </w:r>
      <w:proofErr w:type="spellStart"/>
      <w:r w:rsidRPr="00461BA5">
        <w:rPr>
          <w:sz w:val="22"/>
          <w:szCs w:val="22"/>
        </w:rPr>
        <w:t>Version</w:t>
      </w:r>
      <w:proofErr w:type="spellEnd"/>
      <w:r w:rsidRPr="00461BA5">
        <w:rPr>
          <w:sz w:val="22"/>
          <w:szCs w:val="22"/>
        </w:rPr>
        <w:t xml:space="preserve"> v.258, </w:t>
      </w:r>
      <w:proofErr w:type="spellStart"/>
      <w:r w:rsidRPr="00461BA5">
        <w:rPr>
          <w:sz w:val="22"/>
          <w:szCs w:val="22"/>
        </w:rPr>
        <w:t>retrieved</w:t>
      </w:r>
      <w:proofErr w:type="spellEnd"/>
      <w:r w:rsidRPr="00461BA5">
        <w:rPr>
          <w:sz w:val="22"/>
          <w:szCs w:val="22"/>
        </w:rPr>
        <w:t xml:space="preserve"> </w:t>
      </w:r>
      <w:proofErr w:type="spellStart"/>
      <w:r w:rsidRPr="00461BA5">
        <w:rPr>
          <w:sz w:val="22"/>
          <w:szCs w:val="22"/>
        </w:rPr>
        <w:t>from</w:t>
      </w:r>
      <w:proofErr w:type="spellEnd"/>
      <w:r w:rsidRPr="00461BA5">
        <w:rPr>
          <w:sz w:val="22"/>
          <w:szCs w:val="22"/>
        </w:rPr>
        <w:t xml:space="preserve"> </w:t>
      </w:r>
      <w:hyperlink r:id="rId64">
        <w:r w:rsidRPr="00461BA5">
          <w:rPr>
            <w:sz w:val="22"/>
            <w:szCs w:val="22"/>
          </w:rPr>
          <w:t>https://api.droidtown.co</w:t>
        </w:r>
      </w:hyperlink>
      <w:r w:rsidRPr="00461BA5">
        <w:rPr>
          <w:sz w:val="22"/>
          <w:szCs w:val="22"/>
        </w:rPr>
        <w:t>.</w:t>
      </w:r>
    </w:p>
    <w:p w14:paraId="61C0D2FF" w14:textId="3CDB3E8E" w:rsidR="0007639F" w:rsidRDefault="0007639F">
      <w:pPr>
        <w:tabs>
          <w:tab w:val="clear" w:pos="900"/>
          <w:tab w:val="clear" w:pos="1080"/>
          <w:tab w:val="clear" w:pos="1440"/>
        </w:tabs>
        <w:ind w:firstLine="0"/>
        <w:jc w:val="left"/>
        <w:rPr>
          <w:color w:val="000000" w:themeColor="text1"/>
          <w:lang w:val="pt-BR"/>
        </w:rPr>
      </w:pPr>
      <w:r>
        <w:br w:type="page"/>
      </w:r>
    </w:p>
    <w:p w14:paraId="35D6F6D4" w14:textId="4F5E2BD6" w:rsidR="0007639F" w:rsidRDefault="0007639F" w:rsidP="00671768">
      <w:pPr>
        <w:pStyle w:val="1"/>
      </w:pPr>
      <w:r>
        <w:lastRenderedPageBreak/>
        <w:t>LOKI</w:t>
      </w:r>
      <w:r>
        <w:rPr>
          <w:rFonts w:hint="eastAsia"/>
        </w:rPr>
        <w:t>建模流程</w:t>
      </w:r>
    </w:p>
    <w:p w14:paraId="0E17265B" w14:textId="34DBEACA" w:rsidR="0007639F" w:rsidRDefault="0007639F" w:rsidP="00C41DDC">
      <w:pPr>
        <w:pStyle w:val="aa"/>
      </w:pPr>
      <w:r>
        <w:rPr>
          <w:rFonts w:hint="eastAsia"/>
        </w:rPr>
        <w:t>以我現在常用的</w:t>
      </w:r>
      <w:r>
        <w:rPr>
          <w:rFonts w:hint="eastAsia"/>
        </w:rPr>
        <w:t xml:space="preserve"> </w:t>
      </w:r>
      <w:proofErr w:type="spellStart"/>
      <w:r>
        <w:rPr>
          <w:rFonts w:hint="eastAsia"/>
        </w:rPr>
        <w:t>advance</w:t>
      </w:r>
      <w:proofErr w:type="spellEnd"/>
      <w:r>
        <w:rPr>
          <w:rFonts w:hint="eastAsia"/>
        </w:rPr>
        <w:t xml:space="preserve"> </w:t>
      </w:r>
      <w:r>
        <w:rPr>
          <w:rFonts w:hint="eastAsia"/>
        </w:rPr>
        <w:t>來說，流程如下：</w:t>
      </w:r>
    </w:p>
    <w:p w14:paraId="5BDA02A6" w14:textId="51368098" w:rsidR="0007639F" w:rsidRDefault="0007639F" w:rsidP="002E6F92">
      <w:pPr>
        <w:pStyle w:val="-2"/>
      </w:pPr>
      <w:r>
        <w:rPr>
          <w:rFonts w:hint="eastAsia"/>
        </w:rPr>
        <w:t>人觀察語料，做出歸納，找出簡短且能代表該</w:t>
      </w:r>
      <w:r>
        <w:rPr>
          <w:rFonts w:hint="eastAsia"/>
        </w:rPr>
        <w:t xml:space="preserve"> pattern </w:t>
      </w:r>
      <w:r>
        <w:rPr>
          <w:rFonts w:hint="eastAsia"/>
        </w:rPr>
        <w:t>的句子。</w:t>
      </w:r>
    </w:p>
    <w:p w14:paraId="32723884" w14:textId="50566DF5" w:rsidR="00E00685" w:rsidRDefault="0007639F" w:rsidP="002E6F92">
      <w:pPr>
        <w:pStyle w:val="-3"/>
      </w:pPr>
      <w:r>
        <w:rPr>
          <w:rFonts w:hint="eastAsia"/>
        </w:rPr>
        <w:t>e.g., pattern</w:t>
      </w:r>
      <w:r>
        <w:rPr>
          <w:rFonts w:hint="eastAsia"/>
        </w:rPr>
        <w:t>：差一點</w:t>
      </w:r>
      <w:r>
        <w:rPr>
          <w:rFonts w:hint="eastAsia"/>
        </w:rPr>
        <w:t xml:space="preserve">+ </w:t>
      </w:r>
      <w:r w:rsidR="00E00685">
        <w:t>t</w:t>
      </w:r>
      <w:r>
        <w:rPr>
          <w:rFonts w:hint="eastAsia"/>
        </w:rPr>
        <w:t>elic verb</w:t>
      </w:r>
    </w:p>
    <w:p w14:paraId="67924907" w14:textId="599A7D83" w:rsidR="0007639F" w:rsidRDefault="0007639F" w:rsidP="0083646C">
      <w:pPr>
        <w:pStyle w:val="-3"/>
        <w:numPr>
          <w:ilvl w:val="0"/>
          <w:numId w:val="0"/>
        </w:numPr>
        <w:ind w:left="567"/>
      </w:pPr>
      <w:r>
        <w:rPr>
          <w:rFonts w:hint="eastAsia"/>
        </w:rPr>
        <w:t>句子：差一點跌倒</w:t>
      </w:r>
    </w:p>
    <w:p w14:paraId="4C36D04B" w14:textId="7C0BD578" w:rsidR="0007639F" w:rsidRDefault="0007639F" w:rsidP="00E7268E">
      <w:pPr>
        <w:pStyle w:val="-2"/>
      </w:pPr>
      <w:r>
        <w:rPr>
          <w:rFonts w:hint="eastAsia"/>
        </w:rPr>
        <w:t>把它以上句子手動</w:t>
      </w:r>
      <w:r>
        <w:rPr>
          <w:rFonts w:hint="eastAsia"/>
        </w:rPr>
        <w:t>/</w:t>
      </w:r>
      <w:r>
        <w:rPr>
          <w:rFonts w:hint="eastAsia"/>
        </w:rPr>
        <w:t>自動的送上</w:t>
      </w:r>
      <w:r>
        <w:rPr>
          <w:rFonts w:hint="eastAsia"/>
        </w:rPr>
        <w:t xml:space="preserve">Loki </w:t>
      </w:r>
      <w:r>
        <w:rPr>
          <w:rFonts w:hint="eastAsia"/>
        </w:rPr>
        <w:t>網頁工具</w:t>
      </w:r>
    </w:p>
    <w:p w14:paraId="059CFF9D" w14:textId="02916964" w:rsidR="0007639F" w:rsidRDefault="0007639F" w:rsidP="00BC3AE2">
      <w:pPr>
        <w:pStyle w:val="-2"/>
      </w:pPr>
      <w:r>
        <w:rPr>
          <w:rFonts w:hint="eastAsia"/>
        </w:rPr>
        <w:t xml:space="preserve">Loki </w:t>
      </w:r>
      <w:r>
        <w:rPr>
          <w:rFonts w:hint="eastAsia"/>
        </w:rPr>
        <w:t>會自動把它變成</w:t>
      </w:r>
      <w:r>
        <w:rPr>
          <w:rFonts w:hint="eastAsia"/>
        </w:rPr>
        <w:t xml:space="preserve">regex </w:t>
      </w:r>
      <w:r>
        <w:rPr>
          <w:rFonts w:hint="eastAsia"/>
        </w:rPr>
        <w:t>的形式來表示</w:t>
      </w:r>
      <w:r>
        <w:rPr>
          <w:rFonts w:hint="eastAsia"/>
        </w:rPr>
        <w:t xml:space="preserve"> </w:t>
      </w:r>
      <w:proofErr w:type="spellStart"/>
      <w:r>
        <w:rPr>
          <w:rFonts w:hint="eastAsia"/>
        </w:rPr>
        <w:t>Articut</w:t>
      </w:r>
      <w:proofErr w:type="spellEnd"/>
      <w:r>
        <w:rPr>
          <w:rFonts w:hint="eastAsia"/>
        </w:rPr>
        <w:t xml:space="preserve"> </w:t>
      </w:r>
      <w:r>
        <w:rPr>
          <w:rFonts w:hint="eastAsia"/>
        </w:rPr>
        <w:t>斷詞結果</w:t>
      </w:r>
    </w:p>
    <w:p w14:paraId="7306EF7E" w14:textId="77777777" w:rsidR="0007639F" w:rsidRDefault="0007639F" w:rsidP="00FF5BF7">
      <w:pPr>
        <w:pStyle w:val="-3"/>
      </w:pPr>
      <w:r>
        <w:rPr>
          <w:rFonts w:hint="eastAsia"/>
        </w:rPr>
        <w:t xml:space="preserve">e.g., </w:t>
      </w:r>
      <w:r>
        <w:rPr>
          <w:rFonts w:hint="eastAsia"/>
        </w:rPr>
        <w:t>差一點跌倒</w:t>
      </w:r>
      <w:r>
        <w:rPr>
          <w:rFonts w:hint="eastAsia"/>
        </w:rPr>
        <w:t xml:space="preserve"> </w:t>
      </w:r>
    </w:p>
    <w:p w14:paraId="66044CF5" w14:textId="4FBD45E2" w:rsidR="00BB6C8F" w:rsidRDefault="0007639F" w:rsidP="00400169">
      <w:pPr>
        <w:pStyle w:val="-3"/>
        <w:numPr>
          <w:ilvl w:val="0"/>
          <w:numId w:val="0"/>
        </w:numPr>
        <w:ind w:left="567"/>
      </w:pPr>
      <w:r>
        <w:rPr>
          <w:rFonts w:hint="eastAsia"/>
        </w:rPr>
        <w:t>(&lt;modifier&gt;</w:t>
      </w:r>
      <w:r>
        <w:rPr>
          <w:rFonts w:hint="eastAsia"/>
        </w:rPr>
        <w:t>任意詞彙</w:t>
      </w:r>
      <w:r>
        <w:rPr>
          <w:rFonts w:hint="eastAsia"/>
        </w:rPr>
        <w:t xml:space="preserve">&lt;modifier&gt;)?&lt;verb or </w:t>
      </w:r>
      <w:proofErr w:type="spellStart"/>
      <w:r>
        <w:rPr>
          <w:rFonts w:hint="eastAsia"/>
        </w:rPr>
        <w:t>verbP</w:t>
      </w:r>
      <w:proofErr w:type="spellEnd"/>
      <w:r>
        <w:rPr>
          <w:rFonts w:hint="eastAsia"/>
        </w:rPr>
        <w:t>&gt;</w:t>
      </w:r>
      <w:r>
        <w:rPr>
          <w:rFonts w:hint="eastAsia"/>
        </w:rPr>
        <w:t>跌倒</w:t>
      </w:r>
      <w:r>
        <w:rPr>
          <w:rFonts w:hint="eastAsia"/>
        </w:rPr>
        <w:t xml:space="preserve">&lt;verb or </w:t>
      </w:r>
      <w:proofErr w:type="spellStart"/>
      <w:r>
        <w:rPr>
          <w:rFonts w:hint="eastAsia"/>
        </w:rPr>
        <w:t>verbP</w:t>
      </w:r>
      <w:proofErr w:type="spellEnd"/>
      <w:r>
        <w:rPr>
          <w:rFonts w:hint="eastAsia"/>
        </w:rPr>
        <w:t>&gt;</w:t>
      </w:r>
    </w:p>
    <w:p w14:paraId="276E97E5" w14:textId="27F6459F" w:rsidR="00B413B8" w:rsidRDefault="0007639F" w:rsidP="00B413B8">
      <w:pPr>
        <w:pStyle w:val="-3"/>
        <w:numPr>
          <w:ilvl w:val="0"/>
          <w:numId w:val="0"/>
        </w:numPr>
        <w:ind w:left="567"/>
      </w:pPr>
      <w:r>
        <w:rPr>
          <w:rFonts w:hint="eastAsia"/>
        </w:rPr>
        <w:t>此處</w:t>
      </w:r>
      <w:r>
        <w:rPr>
          <w:rFonts w:hint="eastAsia"/>
        </w:rPr>
        <w:t xml:space="preserve"> modifier </w:t>
      </w:r>
      <w:r>
        <w:rPr>
          <w:rFonts w:hint="eastAsia"/>
        </w:rPr>
        <w:t>被</w:t>
      </w:r>
      <w:r>
        <w:rPr>
          <w:rFonts w:hint="eastAsia"/>
        </w:rPr>
        <w:t xml:space="preserve">()? </w:t>
      </w:r>
      <w:r>
        <w:rPr>
          <w:rFonts w:hint="eastAsia"/>
        </w:rPr>
        <w:t>即</w:t>
      </w:r>
      <w:r>
        <w:rPr>
          <w:rFonts w:hint="eastAsia"/>
        </w:rPr>
        <w:t xml:space="preserve"> regex </w:t>
      </w:r>
      <w:r>
        <w:rPr>
          <w:rFonts w:hint="eastAsia"/>
        </w:rPr>
        <w:t>表現</w:t>
      </w:r>
      <w:r>
        <w:rPr>
          <w:rFonts w:hint="eastAsia"/>
        </w:rPr>
        <w:t xml:space="preserve"> adjunct </w:t>
      </w:r>
      <w:r>
        <w:rPr>
          <w:rFonts w:hint="eastAsia"/>
        </w:rPr>
        <w:t>可有可無的方式，</w:t>
      </w:r>
      <w:r>
        <w:rPr>
          <w:rFonts w:hint="eastAsia"/>
        </w:rPr>
        <w:t xml:space="preserve">Loki </w:t>
      </w:r>
      <w:r>
        <w:rPr>
          <w:rFonts w:hint="eastAsia"/>
        </w:rPr>
        <w:t>預設會把</w:t>
      </w:r>
      <w:r>
        <w:rPr>
          <w:rFonts w:hint="eastAsia"/>
        </w:rPr>
        <w:t xml:space="preserve"> modifier </w:t>
      </w:r>
      <w:r>
        <w:rPr>
          <w:rFonts w:hint="eastAsia"/>
        </w:rPr>
        <w:t>視為可有可無</w:t>
      </w:r>
      <w:r w:rsidR="00B413B8">
        <w:rPr>
          <w:rFonts w:hint="eastAsia"/>
        </w:rPr>
        <w:t>。</w:t>
      </w:r>
    </w:p>
    <w:p w14:paraId="0CFB0B46" w14:textId="6897D6D8" w:rsidR="0007639F" w:rsidRDefault="0007639F" w:rsidP="006A4EAB">
      <w:pPr>
        <w:pStyle w:val="-2"/>
      </w:pPr>
      <w:r>
        <w:rPr>
          <w:rFonts w:hint="eastAsia"/>
        </w:rPr>
        <w:t>在網頁工具上編輯</w:t>
      </w:r>
      <w:r>
        <w:rPr>
          <w:rFonts w:hint="eastAsia"/>
        </w:rPr>
        <w:t xml:space="preserve"> regex </w:t>
      </w:r>
    </w:p>
    <w:p w14:paraId="00A8A229" w14:textId="77777777" w:rsidR="006A4EAB" w:rsidRDefault="0007639F" w:rsidP="006A4EAB">
      <w:pPr>
        <w:pStyle w:val="-3"/>
      </w:pPr>
      <w:r>
        <w:t xml:space="preserve">e.g., </w:t>
      </w:r>
    </w:p>
    <w:p w14:paraId="428B2F22" w14:textId="77777777" w:rsidR="006A4EAB" w:rsidRDefault="0007639F" w:rsidP="006A4EAB">
      <w:pPr>
        <w:pStyle w:val="-3"/>
        <w:numPr>
          <w:ilvl w:val="0"/>
          <w:numId w:val="0"/>
        </w:numPr>
        <w:ind w:left="567"/>
      </w:pPr>
      <w:r>
        <w:rPr>
          <w:rFonts w:hint="eastAsia"/>
        </w:rPr>
        <w:t>原：</w:t>
      </w:r>
      <w:r>
        <w:rPr>
          <w:rFonts w:hint="eastAsia"/>
        </w:rPr>
        <w:t>(&lt;modifier&gt;</w:t>
      </w:r>
      <w:r>
        <w:rPr>
          <w:rFonts w:hint="eastAsia"/>
        </w:rPr>
        <w:t>任意詞彙</w:t>
      </w:r>
      <w:r>
        <w:rPr>
          <w:rFonts w:hint="eastAsia"/>
        </w:rPr>
        <w:t xml:space="preserve">&lt;modifier&gt;)?&lt;verb or </w:t>
      </w:r>
      <w:proofErr w:type="spellStart"/>
      <w:r>
        <w:rPr>
          <w:rFonts w:hint="eastAsia"/>
        </w:rPr>
        <w:t>verbP</w:t>
      </w:r>
      <w:proofErr w:type="spellEnd"/>
      <w:r>
        <w:rPr>
          <w:rFonts w:hint="eastAsia"/>
        </w:rPr>
        <w:t>&gt;</w:t>
      </w:r>
      <w:r>
        <w:rPr>
          <w:rFonts w:hint="eastAsia"/>
        </w:rPr>
        <w:t>跌倒</w:t>
      </w:r>
      <w:r>
        <w:rPr>
          <w:rFonts w:hint="eastAsia"/>
        </w:rPr>
        <w:t xml:space="preserve">&lt;verb or </w:t>
      </w:r>
      <w:proofErr w:type="spellStart"/>
      <w:r>
        <w:rPr>
          <w:rFonts w:hint="eastAsia"/>
        </w:rPr>
        <w:t>verbP</w:t>
      </w:r>
      <w:proofErr w:type="spellEnd"/>
      <w:r>
        <w:rPr>
          <w:rFonts w:hint="eastAsia"/>
        </w:rPr>
        <w:t>&gt;</w:t>
      </w:r>
    </w:p>
    <w:p w14:paraId="1DEF79D9" w14:textId="77777777" w:rsidR="006A4EAB" w:rsidRDefault="0007639F" w:rsidP="006A4EAB">
      <w:pPr>
        <w:pStyle w:val="-3"/>
        <w:numPr>
          <w:ilvl w:val="0"/>
          <w:numId w:val="0"/>
        </w:numPr>
        <w:ind w:left="567"/>
      </w:pPr>
      <w:r>
        <w:rPr>
          <w:rFonts w:hint="eastAsia"/>
        </w:rPr>
        <w:t>編輯後：</w:t>
      </w:r>
    </w:p>
    <w:p w14:paraId="2736886B" w14:textId="77777777" w:rsidR="006A4EAB" w:rsidRDefault="0007639F" w:rsidP="006A4EAB">
      <w:pPr>
        <w:pStyle w:val="-3"/>
        <w:numPr>
          <w:ilvl w:val="0"/>
          <w:numId w:val="0"/>
        </w:numPr>
        <w:ind w:left="567"/>
      </w:pPr>
      <w:r>
        <w:rPr>
          <w:rFonts w:hint="eastAsia"/>
        </w:rPr>
        <w:t>&lt;modifier&gt;</w:t>
      </w:r>
      <w:r>
        <w:rPr>
          <w:rFonts w:hint="eastAsia"/>
        </w:rPr>
        <w:t>差一點</w:t>
      </w:r>
      <w:r>
        <w:rPr>
          <w:rFonts w:hint="eastAsia"/>
        </w:rPr>
        <w:t xml:space="preserve">&lt;modifier&gt;&lt;verb or </w:t>
      </w:r>
      <w:proofErr w:type="spellStart"/>
      <w:r>
        <w:rPr>
          <w:rFonts w:hint="eastAsia"/>
        </w:rPr>
        <w:t>verbP</w:t>
      </w:r>
      <w:proofErr w:type="spellEnd"/>
      <w:r>
        <w:rPr>
          <w:rFonts w:hint="eastAsia"/>
        </w:rPr>
        <w:t>&gt;</w:t>
      </w:r>
      <w:r>
        <w:rPr>
          <w:rFonts w:hint="eastAsia"/>
        </w:rPr>
        <w:t>［任意字］</w:t>
      </w:r>
      <w:r>
        <w:rPr>
          <w:rFonts w:hint="eastAsia"/>
        </w:rPr>
        <w:t>+</w:t>
      </w:r>
      <w:r>
        <w:rPr>
          <w:rFonts w:hint="eastAsia"/>
        </w:rPr>
        <w:t>倒</w:t>
      </w:r>
      <w:r>
        <w:rPr>
          <w:rFonts w:hint="eastAsia"/>
        </w:rPr>
        <w:t xml:space="preserve"> or </w:t>
      </w:r>
      <w:r>
        <w:rPr>
          <w:rFonts w:hint="eastAsia"/>
        </w:rPr>
        <w:t>死</w:t>
      </w:r>
      <w:r>
        <w:rPr>
          <w:rFonts w:hint="eastAsia"/>
        </w:rPr>
        <w:t xml:space="preserve">&lt;verb or </w:t>
      </w:r>
      <w:proofErr w:type="spellStart"/>
      <w:r>
        <w:rPr>
          <w:rFonts w:hint="eastAsia"/>
        </w:rPr>
        <w:t>verbP</w:t>
      </w:r>
      <w:proofErr w:type="spellEnd"/>
      <w:r>
        <w:rPr>
          <w:rFonts w:hint="eastAsia"/>
        </w:rPr>
        <w:t>&gt;</w:t>
      </w:r>
    </w:p>
    <w:p w14:paraId="6F5F3F59" w14:textId="721C3AE6" w:rsidR="0007639F" w:rsidRDefault="0007639F" w:rsidP="006A4EAB">
      <w:pPr>
        <w:pStyle w:val="-3"/>
        <w:numPr>
          <w:ilvl w:val="0"/>
          <w:numId w:val="0"/>
        </w:numPr>
        <w:ind w:left="567"/>
      </w:pPr>
      <w:r>
        <w:rPr>
          <w:rFonts w:hint="eastAsia"/>
        </w:rPr>
        <w:t>此步驟就是在依照句法上的</w:t>
      </w:r>
      <w:r>
        <w:rPr>
          <w:rFonts w:hint="eastAsia"/>
        </w:rPr>
        <w:t xml:space="preserve"> cue </w:t>
      </w:r>
      <w:r>
        <w:rPr>
          <w:rFonts w:hint="eastAsia"/>
        </w:rPr>
        <w:t>描述</w:t>
      </w:r>
    </w:p>
    <w:p w14:paraId="1F0D222D" w14:textId="2488F102" w:rsidR="0007639F" w:rsidRDefault="0007639F" w:rsidP="00C74F0D">
      <w:pPr>
        <w:pStyle w:val="-2"/>
      </w:pPr>
      <w:r>
        <w:rPr>
          <w:rFonts w:hint="eastAsia"/>
        </w:rPr>
        <w:t>重複以上步驟到一定程度後在網頁上部署，</w:t>
      </w:r>
      <w:r>
        <w:rPr>
          <w:rFonts w:hint="eastAsia"/>
        </w:rPr>
        <w:t xml:space="preserve">Loki </w:t>
      </w:r>
      <w:r>
        <w:rPr>
          <w:rFonts w:hint="eastAsia"/>
        </w:rPr>
        <w:t>就把模型建好了，使用者在網頁上把模型下載下來，此時該模型內涵的東西就有</w:t>
      </w:r>
    </w:p>
    <w:p w14:paraId="56341693" w14:textId="77777777" w:rsidR="00C74F0D" w:rsidRDefault="0007639F" w:rsidP="00F925BE">
      <w:pPr>
        <w:pStyle w:val="Examplea"/>
        <w:numPr>
          <w:ilvl w:val="1"/>
          <w:numId w:val="39"/>
        </w:numPr>
      </w:pPr>
      <w:proofErr w:type="spellStart"/>
      <w:r>
        <w:rPr>
          <w:rFonts w:hint="eastAsia"/>
        </w:rPr>
        <w:t>上面編輯過的</w:t>
      </w:r>
      <w:proofErr w:type="spellEnd"/>
      <w:r>
        <w:rPr>
          <w:rFonts w:hint="eastAsia"/>
        </w:rPr>
        <w:t xml:space="preserve"> pattern</w:t>
      </w:r>
    </w:p>
    <w:p w14:paraId="3A83D6A9" w14:textId="3C647ABA" w:rsidR="0007639F" w:rsidRDefault="0007639F" w:rsidP="00A873EE">
      <w:pPr>
        <w:pStyle w:val="Examplea"/>
      </w:pPr>
      <w:proofErr w:type="spellStart"/>
      <w:proofErr w:type="gramStart"/>
      <w:r>
        <w:rPr>
          <w:rFonts w:hint="eastAsia"/>
        </w:rPr>
        <w:t>execLoki</w:t>
      </w:r>
      <w:proofErr w:type="spellEnd"/>
      <w:r>
        <w:rPr>
          <w:rFonts w:hint="eastAsia"/>
        </w:rPr>
        <w:t>(</w:t>
      </w:r>
      <w:proofErr w:type="gramEnd"/>
      <w:r>
        <w:rPr>
          <w:rFonts w:hint="eastAsia"/>
        </w:rPr>
        <w:t xml:space="preserve">) </w:t>
      </w:r>
      <w:r>
        <w:rPr>
          <w:rFonts w:hint="eastAsia"/>
        </w:rPr>
        <w:t>：</w:t>
      </w:r>
      <w:proofErr w:type="spellStart"/>
      <w:r>
        <w:rPr>
          <w:rFonts w:hint="eastAsia"/>
        </w:rPr>
        <w:t>一個呼叫會把</w:t>
      </w:r>
      <w:proofErr w:type="spellEnd"/>
      <w:r>
        <w:rPr>
          <w:rFonts w:hint="eastAsia"/>
        </w:rPr>
        <w:t xml:space="preserve">  input </w:t>
      </w:r>
      <w:proofErr w:type="spellStart"/>
      <w:r>
        <w:rPr>
          <w:rFonts w:hint="eastAsia"/>
        </w:rPr>
        <w:t>句子拿去比對所有</w:t>
      </w:r>
      <w:proofErr w:type="spellEnd"/>
      <w:r>
        <w:rPr>
          <w:rFonts w:hint="eastAsia"/>
        </w:rPr>
        <w:t xml:space="preserve"> pattern</w:t>
      </w:r>
      <w:r>
        <w:rPr>
          <w:rFonts w:hint="eastAsia"/>
        </w:rPr>
        <w:t>，</w:t>
      </w:r>
      <w:proofErr w:type="spellStart"/>
      <w:r>
        <w:rPr>
          <w:rFonts w:hint="eastAsia"/>
        </w:rPr>
        <w:t>然後回傳比對到哪個</w:t>
      </w:r>
      <w:proofErr w:type="spellEnd"/>
      <w:r>
        <w:rPr>
          <w:rFonts w:hint="eastAsia"/>
        </w:rPr>
        <w:t xml:space="preserve"> intent </w:t>
      </w:r>
      <w:proofErr w:type="spellStart"/>
      <w:r>
        <w:rPr>
          <w:rFonts w:hint="eastAsia"/>
        </w:rPr>
        <w:t>的函式</w:t>
      </w:r>
      <w:proofErr w:type="spellEnd"/>
      <w:r>
        <w:rPr>
          <w:rFonts w:hint="eastAsia"/>
        </w:rPr>
        <w:t>。</w:t>
      </w:r>
    </w:p>
    <w:p w14:paraId="1437220E" w14:textId="6CDC0BA6" w:rsidR="0007639F" w:rsidRDefault="0007639F" w:rsidP="00A873EE">
      <w:pPr>
        <w:pStyle w:val="-2"/>
      </w:pPr>
      <w:r>
        <w:rPr>
          <w:rFonts w:hint="eastAsia"/>
        </w:rPr>
        <w:t>下載下來的原始程式碼只負責比對</w:t>
      </w:r>
      <w:r>
        <w:rPr>
          <w:rFonts w:hint="eastAsia"/>
        </w:rPr>
        <w:t xml:space="preserve"> pattern </w:t>
      </w:r>
      <w:r>
        <w:rPr>
          <w:rFonts w:hint="eastAsia"/>
        </w:rPr>
        <w:t>跟</w:t>
      </w:r>
      <w:r>
        <w:rPr>
          <w:rFonts w:hint="eastAsia"/>
        </w:rPr>
        <w:t xml:space="preserve"> intent</w:t>
      </w:r>
      <w:r>
        <w:rPr>
          <w:rFonts w:hint="eastAsia"/>
        </w:rPr>
        <w:t>，至於比對到之後要做什麼處理，由使用者自己寫程式處理。</w:t>
      </w:r>
    </w:p>
    <w:p w14:paraId="1710C73E" w14:textId="79F6A7D8" w:rsidR="0007639F" w:rsidRDefault="0007639F" w:rsidP="00A873EE">
      <w:pPr>
        <w:pStyle w:val="-3"/>
      </w:pPr>
      <w:r>
        <w:t>e.g.,</w:t>
      </w:r>
    </w:p>
    <w:p w14:paraId="0CEA7673" w14:textId="77777777" w:rsidR="00E4059F" w:rsidRDefault="0007639F" w:rsidP="002B4DF1">
      <w:pPr>
        <w:pStyle w:val="Examplea"/>
        <w:numPr>
          <w:ilvl w:val="1"/>
          <w:numId w:val="40"/>
        </w:numPr>
      </w:pPr>
      <w:proofErr w:type="spellStart"/>
      <w:r>
        <w:rPr>
          <w:rFonts w:hint="eastAsia"/>
        </w:rPr>
        <w:t>比對到有強疑問詞的</w:t>
      </w:r>
      <w:proofErr w:type="spellEnd"/>
      <w:r>
        <w:rPr>
          <w:rFonts w:hint="eastAsia"/>
        </w:rPr>
        <w:t xml:space="preserve"> intent </w:t>
      </w:r>
      <w:r>
        <w:rPr>
          <w:rFonts w:hint="eastAsia"/>
        </w:rPr>
        <w:t>為</w:t>
      </w:r>
      <w:r>
        <w:rPr>
          <w:rFonts w:hint="eastAsia"/>
        </w:rPr>
        <w:t xml:space="preserve"> interrogative </w:t>
      </w:r>
      <w:r>
        <w:rPr>
          <w:rFonts w:hint="eastAsia"/>
        </w:rPr>
        <w:t>的</w:t>
      </w:r>
      <w:r>
        <w:rPr>
          <w:rFonts w:hint="eastAsia"/>
        </w:rPr>
        <w:t xml:space="preserve"> pattern </w:t>
      </w:r>
      <w:proofErr w:type="spellStart"/>
      <w:r>
        <w:rPr>
          <w:rFonts w:hint="eastAsia"/>
        </w:rPr>
        <w:t>時，就不考慮另外兩個</w:t>
      </w:r>
      <w:proofErr w:type="spellEnd"/>
      <w:r>
        <w:rPr>
          <w:rFonts w:hint="eastAsia"/>
        </w:rPr>
        <w:t xml:space="preserve"> intent</w:t>
      </w:r>
    </w:p>
    <w:p w14:paraId="532040B9" w14:textId="77777777" w:rsidR="00477F74" w:rsidRDefault="0007639F" w:rsidP="00477F74">
      <w:pPr>
        <w:pStyle w:val="Examplea"/>
      </w:pPr>
      <w:proofErr w:type="spellStart"/>
      <w:r>
        <w:rPr>
          <w:rFonts w:hint="eastAsia"/>
        </w:rPr>
        <w:t>抓出句中的強疑問詞，輸出</w:t>
      </w:r>
      <w:proofErr w:type="spellEnd"/>
      <w:r>
        <w:rPr>
          <w:rFonts w:hint="eastAsia"/>
        </w:rPr>
        <w:t>：「</w:t>
      </w:r>
      <w:proofErr w:type="spellStart"/>
      <w:r>
        <w:rPr>
          <w:rFonts w:hint="eastAsia"/>
        </w:rPr>
        <w:t>句中的強疑問詞</w:t>
      </w:r>
      <w:proofErr w:type="spellEnd"/>
      <w:r>
        <w:rPr>
          <w:rFonts w:hint="eastAsia"/>
        </w:rPr>
        <w:t>XX</w:t>
      </w:r>
      <w:r>
        <w:rPr>
          <w:rFonts w:hint="eastAsia"/>
        </w:rPr>
        <w:t>」，</w:t>
      </w:r>
      <w:proofErr w:type="spellStart"/>
      <w:r>
        <w:rPr>
          <w:rFonts w:hint="eastAsia"/>
        </w:rPr>
        <w:t>讓此句中的「誰」產生疑問語意</w:t>
      </w:r>
      <w:proofErr w:type="spellEnd"/>
      <w:r>
        <w:rPr>
          <w:rFonts w:hint="eastAsia"/>
        </w:rPr>
        <w:t>。</w:t>
      </w:r>
    </w:p>
    <w:p w14:paraId="41FB9CA3" w14:textId="31FD07C8" w:rsidR="009274B6" w:rsidRPr="00F91F32" w:rsidRDefault="0007639F" w:rsidP="00477F74">
      <w:pPr>
        <w:pStyle w:val="Gloss0"/>
      </w:pPr>
      <w:r>
        <w:rPr>
          <w:rFonts w:hint="eastAsia"/>
        </w:rPr>
        <w:t>這樣基本就是一個完整的模型了。</w:t>
      </w:r>
    </w:p>
    <w:sectPr w:rsidR="009274B6" w:rsidRPr="00F91F32" w:rsidSect="00421301">
      <w:footerReference w:type="default" r:id="rId65"/>
      <w:pgSz w:w="12240" w:h="15840"/>
      <w:pgMar w:top="1134" w:right="1134" w:bottom="1134" w:left="1134" w:header="720" w:footer="720" w:gutter="0"/>
      <w:pgNumType w:start="1"/>
      <w:cols w:space="720"/>
      <w:formProt w:val="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2" w:author="C.-T. Tim Chou" w:date="2023-12-16T10:51:00Z" w:initials="TC">
    <w:p w14:paraId="4470D8D4" w14:textId="746216EC" w:rsidR="004C59AF" w:rsidRDefault="004C59AF">
      <w:pPr>
        <w:pStyle w:val="af7"/>
      </w:pPr>
      <w:r>
        <w:rPr>
          <w:rFonts w:hint="eastAsia"/>
        </w:rPr>
        <w:t>請改成「誰」的某個語意說明運作細節。</w:t>
      </w:r>
    </w:p>
    <w:p w14:paraId="663E3D07" w14:textId="4AB5B9E4" w:rsidR="004C59AF" w:rsidRPr="004C59AF" w:rsidRDefault="004C59AF" w:rsidP="004C59AF">
      <w:pPr>
        <w:pStyle w:val="af7"/>
      </w:pPr>
      <w:r>
        <w:rPr>
          <w:rStyle w:val="af5"/>
        </w:rPr>
        <w:annotationRef/>
      </w:r>
      <w:r>
        <w:rPr>
          <w:rFonts w:hint="eastAsia"/>
        </w:rPr>
        <w:t>更動文字與截圖，說明你的處理程序。</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63E3D0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104F171A" w16cex:dateUtc="2023-12-16T02: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63E3D07" w16cid:durableId="104F171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ED9688" w14:textId="77777777" w:rsidR="00421301" w:rsidRDefault="00421301">
      <w:r>
        <w:separator/>
      </w:r>
    </w:p>
  </w:endnote>
  <w:endnote w:type="continuationSeparator" w:id="0">
    <w:p w14:paraId="31B27466" w14:textId="77777777" w:rsidR="00421301" w:rsidRDefault="004213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Minion Pro">
    <w:altName w:val="Times New Roman"/>
    <w:panose1 w:val="020B0604020202020204"/>
    <w:charset w:val="00"/>
    <w:family w:val="auto"/>
    <w:pitch w:val="variable"/>
    <w:sig w:usb0="E00002AF" w:usb1="5000E07B" w:usb2="00000000" w:usb3="00000000" w:csb0="0000019F" w:csb1="00000000"/>
  </w:font>
  <w:font w:name="楷體-繁">
    <w:altName w:val="微軟正黑體"/>
    <w:panose1 w:val="02010600040101010101"/>
    <w:charset w:val="88"/>
    <w:family w:val="auto"/>
    <w:pitch w:val="variable"/>
    <w:sig w:usb0="80000287" w:usb1="280F3C52" w:usb2="00000016" w:usb3="00000000" w:csb0="0014001F" w:csb1="00000000"/>
  </w:font>
  <w:font w:name="Arial">
    <w:panose1 w:val="020B0604020202020204"/>
    <w:charset w:val="00"/>
    <w:family w:val="swiss"/>
    <w:pitch w:val="variable"/>
    <w:sig w:usb0="E0002EFF" w:usb1="C000785B" w:usb2="00000009" w:usb3="00000000" w:csb0="000001FF" w:csb1="00000000"/>
  </w:font>
  <w:font w:name="Kaiti TC">
    <w:panose1 w:val="02010600040101010101"/>
    <w:charset w:val="88"/>
    <w:family w:val="auto"/>
    <w:pitch w:val="variable"/>
    <w:sig w:usb0="80000287" w:usb1="280F3C52" w:usb2="00000016" w:usb3="00000000" w:csb0="0014001F" w:csb1="00000000"/>
  </w:font>
  <w:font w:name="細明體">
    <w:altName w:val="MingLiU"/>
    <w:panose1 w:val="02020509000000000000"/>
    <w:charset w:val="88"/>
    <w:family w:val="modern"/>
    <w:pitch w:val="fixed"/>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Unicode MS">
    <w:panose1 w:val="020B0604020202020204"/>
    <w:charset w:val="80"/>
    <w:family w:val="swiss"/>
    <w:pitch w:val="variable"/>
    <w:sig w:usb0="F7FFAFFF" w:usb1="E9DFFFFF" w:usb2="0000003F" w:usb3="00000000" w:csb0="003F01FF" w:csb1="00000000"/>
  </w:font>
  <w:font w:name="Liberation Sans">
    <w:altName w:val="Arial"/>
    <w:panose1 w:val="020B0604020202020204"/>
    <w:charset w:val="01"/>
    <w:family w:val="roman"/>
    <w:pitch w:val="default"/>
  </w:font>
  <w:font w:name="Noto Sans CJK TC Regular">
    <w:panose1 w:val="020B0604020202020204"/>
    <w:charset w:val="80"/>
    <w:family w:val="swiss"/>
    <w:pitch w:val="variable"/>
    <w:sig w:usb0="30000003" w:usb1="2BDF3C10" w:usb2="00000016" w:usb3="00000000" w:csb0="003A0107" w:csb1="00000000"/>
  </w:font>
  <w:font w:name="Calibri (本文)">
    <w:altName w:val="新細明體"/>
    <w:panose1 w:val="020B0604020202020204"/>
    <w:charset w:val="88"/>
    <w:family w:val="roman"/>
    <w:notTrueType/>
    <w:pitch w:val="default"/>
  </w:font>
  <w:font w:name="BiauKai">
    <w:altName w:val="Arial Unicode MS"/>
    <w:panose1 w:val="02010601000101010101"/>
    <w:charset w:val="88"/>
    <w:family w:val="auto"/>
    <w:pitch w:val="variable"/>
    <w:sig w:usb0="800002E3" w:usb1="38CFFD7A" w:usb2="00000016" w:usb3="00000000" w:csb0="0010000D" w:csb1="00000000"/>
  </w:font>
  <w:font w:name="Monaco">
    <w:altName w:val="Courier New"/>
    <w:panose1 w:val="00000000000000000000"/>
    <w:charset w:val="00"/>
    <w:family w:val="auto"/>
    <w:pitch w:val="variable"/>
    <w:sig w:usb0="A00002FF" w:usb1="500039FB" w:usb2="00000000" w:usb3="00000000" w:csb0="00000197" w:csb1="00000000"/>
  </w:font>
  <w:font w:name="Liberation Mono">
    <w:altName w:val="Courier New"/>
    <w:panose1 w:val="020B0604020202020204"/>
    <w:charset w:val="01"/>
    <w:family w:val="modern"/>
    <w:pitch w:val="fixed"/>
  </w:font>
  <w:font w:name="PingFang TC">
    <w:panose1 w:val="020B0400000000000000"/>
    <w:charset w:val="88"/>
    <w:family w:val="swiss"/>
    <w:pitch w:val="variable"/>
    <w:sig w:usb0="A00002FF" w:usb1="7ACFFDFB" w:usb2="00000017" w:usb3="00000000" w:csb0="00100001" w:csb1="00000000"/>
  </w:font>
  <w:font w:name="TimesNewRomanPSMT">
    <w:altName w:val="Times New Roman"/>
    <w:panose1 w:val="020B0604020202020204"/>
    <w:charset w:val="01"/>
    <w:family w:val="roman"/>
    <w:pitch w:val="default"/>
  </w:font>
  <w:font w:name="Apple Color Emoji">
    <w:panose1 w:val="00000000000000000000"/>
    <w:charset w:val="00"/>
    <w:family w:val="auto"/>
    <w:pitch w:val="variable"/>
    <w:sig w:usb0="00000003" w:usb1="18000000" w:usb2="14000000" w:usb3="00000000" w:csb0="00000001" w:csb1="00000000"/>
  </w:font>
  <w:font w:name="ArborWin">
    <w:panose1 w:val="020B0604020202020204"/>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Cambria">
    <w:panose1 w:val="02040503050406030204"/>
    <w:charset w:val="00"/>
    <w:family w:val="roman"/>
    <w:pitch w:val="variable"/>
    <w:sig w:usb0="E00006FF" w:usb1="420024FF" w:usb2="02000000" w:usb3="00000000" w:csb0="0000019F" w:csb1="00000000"/>
  </w:font>
  <w:font w:name="MathJax_Main">
    <w:altName w:val="Cambria"/>
    <w:panose1 w:val="020B0604020202020204"/>
    <w:charset w:val="00"/>
    <w:family w:val="roman"/>
    <w:notTrueType/>
    <w:pitch w:val="default"/>
  </w:font>
  <w:font w:name="微軟正黑體">
    <w:altName w:val="Microsoft JhengHei"/>
    <w:panose1 w:val="020B0604030504040204"/>
    <w:charset w:val="88"/>
    <w:family w:val="swiss"/>
    <w:pitch w:val="variable"/>
    <w:sig w:usb0="00000087" w:usb1="288F4000" w:usb2="00000016" w:usb3="00000000" w:csb0="00100009" w:csb1="00000000"/>
  </w:font>
  <w:font w:name="Cambria Math">
    <w:panose1 w:val="02040503050406030204"/>
    <w:charset w:val="00"/>
    <w:family w:val="roman"/>
    <w:pitch w:val="variable"/>
    <w:sig w:usb0="E00002FF" w:usb1="420024FF" w:usb2="00000000" w:usb3="00000000" w:csb0="0000019F" w:csb1="00000000"/>
  </w:font>
  <w:font w:name="Times">
    <w:altName w:val="Times New Roman"/>
    <w:panose1 w:val="00000500000000020000"/>
    <w:charset w:val="00"/>
    <w:family w:val="auto"/>
    <w:pitch w:val="variable"/>
    <w:sig w:usb0="E00002FF" w:usb1="5000205A" w:usb2="00000000" w:usb3="00000000" w:csb0="0000019F" w:csb1="00000000"/>
  </w:font>
  <w:font w:name="TimesNewRomanPS">
    <w:altName w:val="Times New Roman"/>
    <w:panose1 w:val="020B0604020202020204"/>
    <w:charset w:val="01"/>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8"/>
      </w:rPr>
      <w:id w:val="-1940213629"/>
      <w:docPartObj>
        <w:docPartGallery w:val="Page Numbers (Bottom of Page)"/>
        <w:docPartUnique/>
      </w:docPartObj>
    </w:sdtPr>
    <w:sdtContent>
      <w:p w14:paraId="5A1B7362" w14:textId="54D4514D" w:rsidR="00B505FB" w:rsidRDefault="00B505FB" w:rsidP="009671D9">
        <w:pPr>
          <w:pStyle w:val="af0"/>
          <w:framePr w:wrap="none" w:vAnchor="text" w:hAnchor="margin" w:xAlign="center" w:y="1"/>
          <w:rPr>
            <w:rStyle w:val="a8"/>
          </w:rPr>
        </w:pPr>
        <w:r>
          <w:rPr>
            <w:rStyle w:val="a8"/>
          </w:rPr>
          <w:fldChar w:fldCharType="begin"/>
        </w:r>
        <w:r>
          <w:rPr>
            <w:rStyle w:val="a8"/>
          </w:rPr>
          <w:instrText xml:space="preserve"> PAGE </w:instrText>
        </w:r>
        <w:r>
          <w:rPr>
            <w:rStyle w:val="a8"/>
          </w:rPr>
          <w:fldChar w:fldCharType="separate"/>
        </w:r>
        <w:r>
          <w:rPr>
            <w:rStyle w:val="a8"/>
            <w:noProof/>
          </w:rPr>
          <w:t>5</w:t>
        </w:r>
        <w:r>
          <w:rPr>
            <w:rStyle w:val="a8"/>
          </w:rPr>
          <w:fldChar w:fldCharType="end"/>
        </w:r>
      </w:p>
    </w:sdtContent>
  </w:sdt>
  <w:p w14:paraId="73821A78" w14:textId="77777777" w:rsidR="00B505FB" w:rsidRDefault="00B505FB">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E1B30" w14:textId="446CD4BA" w:rsidR="00B505FB" w:rsidRDefault="00B505FB" w:rsidP="00DF3ED2">
    <w:pPr>
      <w:pStyle w:val="af0"/>
      <w:framePr w:wrap="none" w:vAnchor="text" w:hAnchor="margin" w:xAlign="center" w:y="1"/>
      <w:ind w:firstLine="0"/>
      <w:rPr>
        <w:rStyle w:val="a8"/>
      </w:rPr>
    </w:pPr>
  </w:p>
  <w:p w14:paraId="3185CE30" w14:textId="77777777" w:rsidR="00B505FB" w:rsidRDefault="00B505FB">
    <w:pPr>
      <w:pStyle w:val="af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95290" w14:textId="77777777" w:rsidR="00FA4F5B" w:rsidRDefault="00FA4F5B" w:rsidP="00FA4F5B">
    <w:pPr>
      <w:pStyle w:val="af0"/>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8"/>
      </w:rPr>
      <w:id w:val="1123894024"/>
      <w:docPartObj>
        <w:docPartGallery w:val="Page Numbers (Bottom of Page)"/>
        <w:docPartUnique/>
      </w:docPartObj>
    </w:sdtPr>
    <w:sdtContent>
      <w:p w14:paraId="2A40D78F" w14:textId="798C0027" w:rsidR="009671D9" w:rsidRDefault="009671D9" w:rsidP="009671D9">
        <w:pPr>
          <w:pStyle w:val="af0"/>
          <w:framePr w:wrap="none" w:vAnchor="text" w:hAnchor="margin" w:xAlign="center" w:y="1"/>
          <w:jc w:val="center"/>
          <w:rPr>
            <w:rStyle w:val="a8"/>
          </w:rPr>
        </w:pPr>
        <w:r>
          <w:rPr>
            <w:rStyle w:val="a8"/>
          </w:rPr>
          <w:fldChar w:fldCharType="begin"/>
        </w:r>
        <w:r>
          <w:rPr>
            <w:rStyle w:val="a8"/>
          </w:rPr>
          <w:instrText xml:space="preserve"> PAGE </w:instrText>
        </w:r>
        <w:r>
          <w:rPr>
            <w:rStyle w:val="a8"/>
          </w:rPr>
          <w:fldChar w:fldCharType="separate"/>
        </w:r>
        <w:r>
          <w:rPr>
            <w:rStyle w:val="a8"/>
            <w:noProof/>
          </w:rPr>
          <w:t>1</w:t>
        </w:r>
        <w:r>
          <w:rPr>
            <w:rStyle w:val="a8"/>
          </w:rPr>
          <w:fldChar w:fldCharType="end"/>
        </w:r>
      </w:p>
    </w:sdtContent>
  </w:sdt>
  <w:p w14:paraId="1AB6C43E" w14:textId="77777777" w:rsidR="009671D9" w:rsidRDefault="009671D9" w:rsidP="00DF3ED2">
    <w:pPr>
      <w:pStyle w:val="af0"/>
      <w:framePr w:wrap="none" w:vAnchor="text" w:hAnchor="margin" w:xAlign="center" w:y="1"/>
      <w:ind w:firstLine="0"/>
      <w:rPr>
        <w:rStyle w:val="a8"/>
      </w:rPr>
    </w:pPr>
  </w:p>
  <w:p w14:paraId="709330B9" w14:textId="77777777" w:rsidR="009671D9" w:rsidRDefault="009671D9">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7CE5BE" w14:textId="77777777" w:rsidR="00421301" w:rsidRDefault="00421301">
      <w:pPr>
        <w:rPr>
          <w:sz w:val="12"/>
        </w:rPr>
      </w:pPr>
      <w:r>
        <w:separator/>
      </w:r>
    </w:p>
  </w:footnote>
  <w:footnote w:type="continuationSeparator" w:id="0">
    <w:p w14:paraId="5F5ADCFF" w14:textId="77777777" w:rsidR="00421301" w:rsidRDefault="00421301">
      <w:pPr>
        <w:rPr>
          <w:sz w:val="12"/>
        </w:rPr>
      </w:pPr>
      <w:r>
        <w:continuationSeparator/>
      </w:r>
    </w:p>
  </w:footnote>
  <w:footnote w:id="1">
    <w:p w14:paraId="52147DD0" w14:textId="253EB6B2" w:rsidR="00AD5A00" w:rsidRPr="008E50CC" w:rsidRDefault="00AD5A00" w:rsidP="00957E50">
      <w:pPr>
        <w:pStyle w:val="ae"/>
        <w:rPr>
          <w:rFonts w:ascii="楷體-繁" w:eastAsia="楷體-繁" w:hAnsi="楷體-繁"/>
        </w:rPr>
      </w:pPr>
      <w:r w:rsidRPr="00427DCC">
        <w:rPr>
          <w:rStyle w:val="afff3"/>
          <w:rFonts w:eastAsia="楷體-繁"/>
        </w:rPr>
        <w:footnoteRef/>
      </w:r>
      <w:r w:rsidRPr="008E50CC">
        <w:rPr>
          <w:rFonts w:ascii="楷體-繁" w:eastAsia="楷體-繁" w:hAnsi="楷體-繁"/>
        </w:rPr>
        <w:t xml:space="preserve"> </w:t>
      </w:r>
      <w:r w:rsidRPr="008E50CC">
        <w:rPr>
          <w:rFonts w:ascii="楷體-繁" w:eastAsia="楷體-繁" w:hAnsi="楷體-繁" w:hint="eastAsia"/>
        </w:rPr>
        <w:t>少數的例外為</w:t>
      </w:r>
      <w:r w:rsidR="004F312B" w:rsidRPr="008E50CC">
        <w:rPr>
          <w:rFonts w:ascii="楷體-繁" w:eastAsia="楷體-繁" w:hAnsi="楷體-繁" w:hint="eastAsia"/>
        </w:rPr>
        <w:t>蔡維天老師與張俊盛老師等人共同主持的「運用資料科學與深度學習之語言學、語言工程、語言教學之整合研究</w:t>
      </w:r>
      <w:r w:rsidR="004F312B" w:rsidRPr="004E5521">
        <w:rPr>
          <w:rFonts w:eastAsia="楷體-繁"/>
        </w:rPr>
        <w:t>I-IV</w:t>
      </w:r>
      <w:r w:rsidR="004F312B" w:rsidRPr="004E5521">
        <w:rPr>
          <w:rFonts w:eastAsia="楷體-繁"/>
        </w:rPr>
        <w:t>」</w:t>
      </w:r>
      <w:r w:rsidR="004F312B" w:rsidRPr="004E5521">
        <w:rPr>
          <w:rFonts w:eastAsia="楷體-繁"/>
        </w:rPr>
        <w:t>(MOST106-2633-M007-003</w:t>
      </w:r>
      <w:r w:rsidR="004F312B" w:rsidRPr="004E5521">
        <w:rPr>
          <w:rFonts w:eastAsia="楷體-繁"/>
        </w:rPr>
        <w:t>，</w:t>
      </w:r>
      <w:r w:rsidR="004F312B" w:rsidRPr="004E5521">
        <w:rPr>
          <w:rFonts w:eastAsia="楷體-繁"/>
        </w:rPr>
        <w:t>MOST107-2633-M007-001</w:t>
      </w:r>
      <w:r w:rsidR="004F312B" w:rsidRPr="004E5521">
        <w:rPr>
          <w:rFonts w:eastAsia="楷體-繁"/>
        </w:rPr>
        <w:t>，</w:t>
      </w:r>
      <w:r w:rsidR="004F312B" w:rsidRPr="004E5521">
        <w:rPr>
          <w:rFonts w:eastAsia="楷體-繁"/>
        </w:rPr>
        <w:t>MOST108-2633-M007-001</w:t>
      </w:r>
      <w:r w:rsidR="00BE3C4B" w:rsidRPr="004E5521">
        <w:rPr>
          <w:rFonts w:eastAsia="楷體-繁"/>
        </w:rPr>
        <w:t>，</w:t>
      </w:r>
      <w:r w:rsidR="004F312B" w:rsidRPr="004E5521">
        <w:rPr>
          <w:rFonts w:eastAsia="楷體-繁"/>
        </w:rPr>
        <w:t>MOST109-2639-M007-001)</w:t>
      </w:r>
      <w:r w:rsidR="004F312B" w:rsidRPr="008E50CC">
        <w:rPr>
          <w:rFonts w:ascii="楷體-繁" w:eastAsia="楷體-繁" w:hAnsi="楷體-繁"/>
        </w:rPr>
        <w:t xml:space="preserve"> </w:t>
      </w:r>
      <w:r w:rsidR="004F312B" w:rsidRPr="008E50CC">
        <w:rPr>
          <w:rFonts w:ascii="楷體-繁" w:eastAsia="楷體-繁" w:hAnsi="楷體-繁" w:hint="eastAsia"/>
        </w:rPr>
        <w:t>以及「運用知識超越資料之人工智慧研究 — 語意、篇章、數位人文」</w:t>
      </w:r>
      <w:r w:rsidR="004F312B" w:rsidRPr="004E5521">
        <w:rPr>
          <w:rFonts w:eastAsia="楷體-繁"/>
        </w:rPr>
        <w:t>(MOST110-2221-E007-099)</w:t>
      </w:r>
      <w:r w:rsidR="004F312B" w:rsidRPr="008E50CC">
        <w:rPr>
          <w:rFonts w:ascii="楷體-繁" w:eastAsia="楷體-繁" w:hAnsi="楷體-繁" w:hint="eastAsia"/>
        </w:rPr>
        <w:t>。</w:t>
      </w:r>
    </w:p>
  </w:footnote>
  <w:footnote w:id="2">
    <w:p w14:paraId="5E19F4CA" w14:textId="18842813" w:rsidR="0098608B" w:rsidRPr="008E50CC" w:rsidRDefault="00CF1CA1" w:rsidP="00957E50">
      <w:pPr>
        <w:pStyle w:val="ae"/>
        <w:rPr>
          <w:rFonts w:ascii="楷體-繁" w:eastAsia="楷體-繁" w:hAnsi="楷體-繁"/>
        </w:rPr>
      </w:pPr>
      <w:r w:rsidRPr="00427DCC">
        <w:rPr>
          <w:rStyle w:val="afb"/>
          <w:rFonts w:eastAsia="楷體-繁"/>
          <w:vertAlign w:val="superscript"/>
        </w:rPr>
        <w:footnoteRef/>
      </w:r>
      <w:r w:rsidRPr="008E50CC">
        <w:rPr>
          <w:rFonts w:ascii="楷體-繁" w:eastAsia="楷體-繁" w:hAnsi="楷體-繁"/>
        </w:rPr>
        <w:t xml:space="preserve"> 類神經網路的本質是數字序列</w:t>
      </w:r>
      <w:r w:rsidRPr="004E5521">
        <w:rPr>
          <w:rFonts w:eastAsia="楷體-繁"/>
        </w:rPr>
        <w:t xml:space="preserve"> (sequence of real numbers)</w:t>
      </w:r>
      <w:r w:rsidRPr="008E50CC">
        <w:rPr>
          <w:rFonts w:ascii="楷體-繁" w:eastAsia="楷體-繁" w:hAnsi="楷體-繁"/>
        </w:rPr>
        <w:t>，運作的基本操作是一個數字序列映射</w:t>
      </w:r>
      <w:r w:rsidR="00CD7C26" w:rsidRPr="004E5521">
        <w:rPr>
          <w:rFonts w:eastAsia="楷體-繁"/>
        </w:rPr>
        <w:t xml:space="preserve"> (map) </w:t>
      </w:r>
      <w:r w:rsidRPr="008E50CC">
        <w:rPr>
          <w:rFonts w:ascii="楷體-繁" w:eastAsia="楷體-繁" w:hAnsi="楷體-繁"/>
        </w:rPr>
        <w:t>至另一數字序列的函數運算。類神經網路數列的函數運算可以表現出學習現象的原因在於輸入</w:t>
      </w:r>
      <w:r w:rsidRPr="004E5521">
        <w:rPr>
          <w:rFonts w:eastAsia="楷體-繁"/>
        </w:rPr>
        <w:t xml:space="preserve"> (input) </w:t>
      </w:r>
      <w:r w:rsidRPr="008E50CC">
        <w:rPr>
          <w:rFonts w:ascii="楷體-繁" w:eastAsia="楷體-繁" w:hAnsi="楷體-繁"/>
        </w:rPr>
        <w:t xml:space="preserve">函數的每一個數字是帶有比重的 </w:t>
      </w:r>
      <w:r w:rsidRPr="004E5521">
        <w:rPr>
          <w:rFonts w:eastAsia="楷體-繁"/>
        </w:rPr>
        <w:t>(weighted)</w:t>
      </w:r>
      <w:r w:rsidRPr="008E50CC">
        <w:rPr>
          <w:rFonts w:ascii="楷體-繁" w:eastAsia="楷體-繁" w:hAnsi="楷體-繁"/>
        </w:rPr>
        <w:t xml:space="preserve">，而數字比重也可視訓練資料與訓練者的監控反饋 </w:t>
      </w:r>
      <w:r w:rsidRPr="004E5521">
        <w:rPr>
          <w:rFonts w:eastAsia="楷體-繁"/>
        </w:rPr>
        <w:t>(supervision)</w:t>
      </w:r>
      <w:r w:rsidRPr="008E50CC">
        <w:rPr>
          <w:rFonts w:ascii="楷體-繁" w:eastAsia="楷體-繁" w:hAnsi="楷體-繁"/>
        </w:rPr>
        <w:t xml:space="preserve"> 進行彈性調整，進而影響每次運算輸出結果 </w:t>
      </w:r>
      <w:r w:rsidRPr="004E5521">
        <w:rPr>
          <w:rFonts w:eastAsia="楷體-繁"/>
        </w:rPr>
        <w:t>(output)</w:t>
      </w:r>
      <w:r w:rsidRPr="008E50CC">
        <w:rPr>
          <w:rFonts w:ascii="楷體-繁" w:eastAsia="楷體-繁" w:hAnsi="楷體-繁"/>
        </w:rPr>
        <w:t xml:space="preserve">，因此類神經網路可以表現出隨著資料訓練與監控反饋產生逐步接近研究者期望的學習表徵。更重要的是，雖然每一次的數列函數運算都是簡單直觀的 </w:t>
      </w:r>
      <w:r w:rsidRPr="004E5521">
        <w:rPr>
          <w:rFonts w:eastAsia="楷體-繁"/>
        </w:rPr>
        <w:t>(simple)</w:t>
      </w:r>
      <w:r w:rsidRPr="008E50CC">
        <w:rPr>
          <w:rFonts w:ascii="楷體-繁" w:eastAsia="楷體-繁" w:hAnsi="楷體-繁"/>
        </w:rPr>
        <w:t xml:space="preserve">，但由於類神經網路的結構中可以有成千上萬的數列層次彼此產生交錯網絡影響 </w:t>
      </w:r>
      <w:r w:rsidRPr="004E5521">
        <w:rPr>
          <w:rFonts w:eastAsia="楷體-繁"/>
        </w:rPr>
        <w:t>(deep networks)</w:t>
      </w:r>
      <w:r w:rsidRPr="008E50CC">
        <w:rPr>
          <w:rFonts w:ascii="楷體-繁" w:eastAsia="楷體-繁" w:hAnsi="楷體-繁"/>
        </w:rPr>
        <w:t xml:space="preserve">，每一層的運算輸出結果亦為許多其他層次的運算輸入，如此不同層次數列比重彼此交錯影響堆疊起來產生的整體改變即為類神經網路深度學習 </w:t>
      </w:r>
      <w:r w:rsidRPr="004E5521">
        <w:rPr>
          <w:rFonts w:eastAsia="楷體-繁"/>
        </w:rPr>
        <w:t>(Deep Learning)</w:t>
      </w:r>
      <w:r w:rsidRPr="008E50CC">
        <w:rPr>
          <w:rFonts w:ascii="楷體-繁" w:eastAsia="楷體-繁" w:hAnsi="楷體-繁"/>
        </w:rPr>
        <w:t>。</w:t>
      </w:r>
      <w:r w:rsidRPr="008E50CC">
        <w:rPr>
          <w:rFonts w:ascii="楷體-繁" w:eastAsia="楷體-繁" w:hAnsi="楷體-繁"/>
        </w:rPr>
        <w:t xml:space="preserve">由於類神經網路操作的著力點為數字序列函數運算，將此數列函數運算的學習方式應用在自然語言處理上就需要將每個詞彙轉譯為向量 </w:t>
      </w:r>
      <w:r w:rsidRPr="000D78D5">
        <w:rPr>
          <w:rFonts w:eastAsia="楷體-繁"/>
        </w:rPr>
        <w:t>(vector)</w:t>
      </w:r>
      <w:r w:rsidRPr="008E50CC">
        <w:rPr>
          <w:rFonts w:ascii="楷體-繁" w:eastAsia="楷體-繁" w:hAnsi="楷體-繁"/>
        </w:rPr>
        <w:t>，運用向量模型理解詞彙語意的例子請參見註腳</w:t>
      </w:r>
      <w:r w:rsidR="00187BCB">
        <w:rPr>
          <w:rFonts w:eastAsia="楷體-繁"/>
        </w:rPr>
        <w:fldChar w:fldCharType="begin"/>
      </w:r>
      <w:r w:rsidR="00187BCB">
        <w:rPr>
          <w:rFonts w:eastAsia="楷體-繁"/>
        </w:rPr>
        <w:instrText xml:space="preserve"> NOTEREF _Ref151468241 \h </w:instrText>
      </w:r>
      <w:r w:rsidR="00187BCB">
        <w:rPr>
          <w:rFonts w:eastAsia="楷體-繁"/>
        </w:rPr>
      </w:r>
      <w:r w:rsidR="00187BCB">
        <w:rPr>
          <w:rFonts w:eastAsia="楷體-繁"/>
        </w:rPr>
        <w:fldChar w:fldCharType="separate"/>
      </w:r>
      <w:r w:rsidR="00127171">
        <w:rPr>
          <w:rFonts w:eastAsia="楷體-繁"/>
        </w:rPr>
        <w:t>16</w:t>
      </w:r>
      <w:r w:rsidR="00187BCB">
        <w:rPr>
          <w:rFonts w:eastAsia="楷體-繁"/>
        </w:rPr>
        <w:fldChar w:fldCharType="end"/>
      </w:r>
      <w:r w:rsidRPr="008E50CC">
        <w:rPr>
          <w:rFonts w:ascii="楷體-繁" w:eastAsia="楷體-繁" w:hAnsi="楷體-繁"/>
        </w:rPr>
        <w:t>。</w:t>
      </w:r>
      <w:r w:rsidR="00501B6B" w:rsidRPr="008E50CC">
        <w:rPr>
          <w:rFonts w:ascii="楷體-繁" w:eastAsia="楷體-繁" w:hAnsi="楷體-繁" w:hint="eastAsia"/>
        </w:rPr>
        <w:t>對於</w:t>
      </w:r>
      <w:r w:rsidR="00856CBA" w:rsidRPr="008E50CC">
        <w:rPr>
          <w:rFonts w:ascii="楷體-繁" w:eastAsia="楷體-繁" w:hAnsi="楷體-繁" w:hint="eastAsia"/>
        </w:rPr>
        <w:t>類神經網路的運作原理</w:t>
      </w:r>
      <w:r w:rsidR="00501B6B" w:rsidRPr="008E50CC">
        <w:rPr>
          <w:rFonts w:ascii="楷體-繁" w:eastAsia="楷體-繁" w:hAnsi="楷體-繁" w:hint="eastAsia"/>
        </w:rPr>
        <w:t>，</w:t>
      </w:r>
      <w:r>
        <w:fldChar w:fldCharType="begin"/>
      </w:r>
      <w:r>
        <w:instrText>HYPERLINK "https://www.youtube.com/watch?v=CqOfi41LfDw&amp;ab_channel=StatQuestwithJoshStarmer"</w:instrText>
      </w:r>
      <w:r>
        <w:fldChar w:fldCharType="separate"/>
      </w:r>
      <w:r w:rsidR="00501B6B" w:rsidRPr="00B36497">
        <w:rPr>
          <w:rStyle w:val="afff2"/>
          <w:rFonts w:eastAsia="楷體-繁"/>
          <w:color w:val="0432FF"/>
        </w:rPr>
        <w:t>Jo</w:t>
      </w:r>
      <w:r w:rsidR="00EF2E63" w:rsidRPr="00B36497">
        <w:rPr>
          <w:rStyle w:val="afff2"/>
          <w:rFonts w:eastAsia="楷體-繁"/>
          <w:color w:val="0432FF"/>
        </w:rPr>
        <w:t>s</w:t>
      </w:r>
      <w:r w:rsidR="00501B6B" w:rsidRPr="00B36497">
        <w:rPr>
          <w:rStyle w:val="afff2"/>
          <w:rFonts w:eastAsia="楷體-繁"/>
          <w:color w:val="0432FF"/>
        </w:rPr>
        <w:t>h Starmer</w:t>
      </w:r>
      <w:r w:rsidR="00501B6B" w:rsidRPr="00B36497">
        <w:rPr>
          <w:rStyle w:val="afff2"/>
          <w:rFonts w:ascii="楷體-繁" w:eastAsia="楷體-繁" w:hAnsi="楷體-繁" w:hint="eastAsia"/>
          <w:color w:val="0432FF"/>
        </w:rPr>
        <w:t>的教學影片</w:t>
      </w:r>
      <w:r>
        <w:rPr>
          <w:rStyle w:val="afff2"/>
          <w:rFonts w:ascii="楷體-繁" w:eastAsia="楷體-繁" w:hAnsi="楷體-繁"/>
          <w:color w:val="0432FF"/>
        </w:rPr>
        <w:fldChar w:fldCharType="end"/>
      </w:r>
      <w:r w:rsidR="00501B6B" w:rsidRPr="008E50CC">
        <w:rPr>
          <w:rFonts w:ascii="楷體-繁" w:eastAsia="楷體-繁" w:hAnsi="楷體-繁" w:hint="eastAsia"/>
        </w:rPr>
        <w:t>有相當深入淺出的介紹。</w:t>
      </w:r>
    </w:p>
  </w:footnote>
  <w:footnote w:id="3">
    <w:p w14:paraId="5246D301" w14:textId="77777777" w:rsidR="00035F4E" w:rsidRPr="008E50CC" w:rsidRDefault="00CF1CA1" w:rsidP="00957E50">
      <w:pPr>
        <w:pStyle w:val="ae"/>
        <w:rPr>
          <w:rFonts w:ascii="楷體-繁" w:eastAsia="楷體-繁" w:hAnsi="楷體-繁"/>
        </w:rPr>
      </w:pPr>
      <w:r w:rsidRPr="005E4C91">
        <w:rPr>
          <w:rStyle w:val="afb"/>
          <w:rFonts w:eastAsia="楷體-繁"/>
          <w:vertAlign w:val="superscript"/>
        </w:rPr>
        <w:footnoteRef/>
      </w:r>
      <w:r w:rsidRPr="008E50CC">
        <w:rPr>
          <w:rFonts w:ascii="楷體-繁" w:eastAsia="楷體-繁" w:hAnsi="楷體-繁"/>
          <w:vertAlign w:val="superscript"/>
        </w:rPr>
        <w:t xml:space="preserve"> </w:t>
      </w:r>
      <w:r w:rsidRPr="008E50CC">
        <w:rPr>
          <w:rFonts w:ascii="楷體-繁" w:eastAsia="楷體-繁" w:hAnsi="楷體-繁"/>
        </w:rPr>
        <w:t>相關爭議的討論文獻相當豐富：</w:t>
      </w:r>
      <w:r w:rsidRPr="000D78D5">
        <w:rPr>
          <w:rFonts w:eastAsia="楷體-繁"/>
        </w:rPr>
        <w:t xml:space="preserve">Fodor &amp; </w:t>
      </w:r>
      <w:proofErr w:type="spellStart"/>
      <w:r w:rsidRPr="000D78D5">
        <w:rPr>
          <w:rFonts w:eastAsia="楷體-繁"/>
        </w:rPr>
        <w:t>Pylyshyn</w:t>
      </w:r>
      <w:proofErr w:type="spellEnd"/>
      <w:r w:rsidRPr="000D78D5">
        <w:rPr>
          <w:rFonts w:eastAsia="楷體-繁"/>
        </w:rPr>
        <w:t xml:space="preserve"> 1988; Pinker &amp; Prince 1988; </w:t>
      </w:r>
      <w:proofErr w:type="spellStart"/>
      <w:r w:rsidRPr="000D78D5">
        <w:rPr>
          <w:rFonts w:eastAsia="楷體-繁"/>
        </w:rPr>
        <w:t>Prasada</w:t>
      </w:r>
      <w:proofErr w:type="spellEnd"/>
      <w:r w:rsidRPr="000D78D5">
        <w:rPr>
          <w:rFonts w:eastAsia="楷體-繁"/>
        </w:rPr>
        <w:t xml:space="preserve"> &amp; Pinker 1993; Kim et al. 1994; Marcus et al. 1995; Elman et al. 1996; </w:t>
      </w:r>
      <w:proofErr w:type="spellStart"/>
      <w:r w:rsidRPr="000D78D5">
        <w:rPr>
          <w:rFonts w:eastAsia="楷體-繁"/>
        </w:rPr>
        <w:t>Berent</w:t>
      </w:r>
      <w:proofErr w:type="spellEnd"/>
      <w:r w:rsidRPr="000D78D5">
        <w:rPr>
          <w:rFonts w:eastAsia="楷體-繁"/>
        </w:rPr>
        <w:t xml:space="preserve"> et al. 1999; Pinker 1999; Marcus 2001, 2018; Pinker &amp; Ullman 2002; Frank et al. 2013</w:t>
      </w:r>
      <w:r w:rsidRPr="008E50CC">
        <w:rPr>
          <w:rFonts w:ascii="楷體-繁" w:eastAsia="楷體-繁" w:hAnsi="楷體-繁"/>
        </w:rPr>
        <w:t>。</w:t>
      </w:r>
    </w:p>
  </w:footnote>
  <w:footnote w:id="4">
    <w:p w14:paraId="0219C16E" w14:textId="5A53802F" w:rsidR="00035F4E" w:rsidRPr="008E50CC" w:rsidRDefault="00CF1CA1" w:rsidP="00957E50">
      <w:pPr>
        <w:pStyle w:val="ae"/>
        <w:rPr>
          <w:rFonts w:ascii="楷體-繁" w:eastAsia="楷體-繁" w:hAnsi="楷體-繁"/>
        </w:rPr>
      </w:pPr>
      <w:r w:rsidRPr="005E4C91">
        <w:rPr>
          <w:rStyle w:val="afb"/>
          <w:rFonts w:eastAsia="楷體-繁"/>
          <w:vertAlign w:val="superscript"/>
        </w:rPr>
        <w:footnoteRef/>
      </w:r>
      <w:r w:rsidRPr="008E50CC">
        <w:rPr>
          <w:rFonts w:ascii="楷體-繁" w:eastAsia="楷體-繁" w:hAnsi="楷體-繁"/>
          <w:vertAlign w:val="superscript"/>
        </w:rPr>
        <w:t xml:space="preserve"> </w:t>
      </w:r>
      <w:r w:rsidRPr="008E50CC">
        <w:rPr>
          <w:rFonts w:ascii="楷體-繁" w:eastAsia="楷體-繁" w:hAnsi="楷體-繁"/>
        </w:rPr>
        <w:t xml:space="preserve">舉例來說，一個任意英語動詞 </w:t>
      </w:r>
      <w:r w:rsidRPr="009663A3">
        <w:rPr>
          <w:rFonts w:eastAsia="楷體-繁"/>
        </w:rPr>
        <w:t>(</w:t>
      </w:r>
      <w:r w:rsidRPr="008E50CC">
        <w:rPr>
          <w:rFonts w:ascii="楷體-繁" w:eastAsia="楷體-繁" w:hAnsi="楷體-繁"/>
        </w:rPr>
        <w:t xml:space="preserve">如 </w:t>
      </w:r>
      <w:proofErr w:type="spellStart"/>
      <w:r w:rsidRPr="00A156B7">
        <w:rPr>
          <w:rFonts w:eastAsia="楷體-繁"/>
          <w:i/>
          <w:iCs/>
        </w:rPr>
        <w:t>blix</w:t>
      </w:r>
      <w:proofErr w:type="spellEnd"/>
      <w:r w:rsidRPr="009663A3">
        <w:rPr>
          <w:rFonts w:eastAsia="楷體-繁"/>
        </w:rPr>
        <w:t>)</w:t>
      </w:r>
      <w:r w:rsidRPr="008E50CC">
        <w:rPr>
          <w:rFonts w:ascii="楷體-繁" w:eastAsia="楷體-繁" w:hAnsi="楷體-繁"/>
        </w:rPr>
        <w:t xml:space="preserve"> 可加上 </w:t>
      </w:r>
      <w:r w:rsidRPr="00A156B7">
        <w:rPr>
          <w:rFonts w:eastAsia="楷體-繁"/>
        </w:rPr>
        <w:t>-</w:t>
      </w:r>
      <w:r w:rsidRPr="00A156B7">
        <w:rPr>
          <w:rFonts w:eastAsia="楷體-繁"/>
          <w:i/>
          <w:iCs/>
        </w:rPr>
        <w:t>ed</w:t>
      </w:r>
      <w:r w:rsidRPr="008E50CC">
        <w:rPr>
          <w:rFonts w:ascii="楷體-繁" w:eastAsia="楷體-繁" w:hAnsi="楷體-繁"/>
          <w:i/>
          <w:iCs/>
        </w:rPr>
        <w:t xml:space="preserve"> </w:t>
      </w:r>
      <w:r w:rsidRPr="008E50CC">
        <w:rPr>
          <w:rFonts w:ascii="楷體-繁" w:eastAsia="楷體-繁" w:hAnsi="楷體-繁"/>
        </w:rPr>
        <w:t xml:space="preserve">表達過去式，即為一個通則；生成語言學家認為這個通則的運用知識具備代數性質，即「動詞」這個統稱的代數符號為這個通則的應用對象，而不只是一個特定的動詞 </w:t>
      </w:r>
      <w:proofErr w:type="spellStart"/>
      <w:r w:rsidRPr="009663A3">
        <w:rPr>
          <w:rFonts w:eastAsia="楷體-繁"/>
          <w:i/>
          <w:iCs/>
        </w:rPr>
        <w:t>blix</w:t>
      </w:r>
      <w:proofErr w:type="spellEnd"/>
      <w:r w:rsidRPr="008E50CC">
        <w:rPr>
          <w:rFonts w:ascii="楷體-繁" w:eastAsia="楷體-繁" w:hAnsi="楷體-繁"/>
          <w:i/>
          <w:iCs/>
        </w:rPr>
        <w:t xml:space="preserve"> </w:t>
      </w:r>
      <w:r w:rsidRPr="008E50CC">
        <w:rPr>
          <w:rFonts w:ascii="楷體-繁" w:eastAsia="楷體-繁" w:hAnsi="楷體-繁"/>
        </w:rPr>
        <w:t>作為通則知識運用標的物。</w:t>
      </w:r>
    </w:p>
  </w:footnote>
  <w:footnote w:id="5">
    <w:p w14:paraId="311E5A4D" w14:textId="02285209" w:rsidR="00035F4E" w:rsidRPr="008E50CC" w:rsidRDefault="00CF1CA1" w:rsidP="00957E50">
      <w:pPr>
        <w:pStyle w:val="ae"/>
        <w:rPr>
          <w:rFonts w:ascii="楷體-繁" w:eastAsia="楷體-繁" w:hAnsi="楷體-繁"/>
        </w:rPr>
      </w:pPr>
      <w:r w:rsidRPr="006915CF">
        <w:rPr>
          <w:rStyle w:val="afb"/>
          <w:rFonts w:eastAsia="楷體-繁"/>
          <w:vertAlign w:val="superscript"/>
        </w:rPr>
        <w:footnoteRef/>
      </w:r>
      <w:r w:rsidRPr="006915CF">
        <w:rPr>
          <w:rFonts w:eastAsia="楷體-繁"/>
        </w:rPr>
        <w:t xml:space="preserve"> </w:t>
      </w:r>
      <w:r w:rsidRPr="008E50CC">
        <w:rPr>
          <w:rFonts w:ascii="楷體-繁" w:eastAsia="楷體-繁" w:hAnsi="楷體-繁"/>
        </w:rPr>
        <w:t xml:space="preserve">根據 </w:t>
      </w:r>
      <w:proofErr w:type="spellStart"/>
      <w:r w:rsidRPr="00346CD3">
        <w:rPr>
          <w:rFonts w:eastAsia="楷體-繁"/>
        </w:rPr>
        <w:t>Berent</w:t>
      </w:r>
      <w:proofErr w:type="spellEnd"/>
      <w:r w:rsidRPr="00346CD3">
        <w:rPr>
          <w:rFonts w:eastAsia="楷體-繁"/>
        </w:rPr>
        <w:t xml:space="preserve"> &amp; Marcus (2019)</w:t>
      </w:r>
      <w:r w:rsidRPr="008E50CC">
        <w:rPr>
          <w:rFonts w:ascii="楷體-繁" w:eastAsia="楷體-繁" w:hAnsi="楷體-繁"/>
        </w:rPr>
        <w:t>，針對自然語言處理與學習的任務，</w:t>
      </w:r>
      <w:r w:rsidRPr="00346CD3">
        <w:rPr>
          <w:rFonts w:eastAsia="楷體-繁"/>
        </w:rPr>
        <w:fldChar w:fldCharType="begin"/>
      </w:r>
      <w:r w:rsidRPr="00346CD3">
        <w:rPr>
          <w:rFonts w:eastAsia="楷體-繁"/>
        </w:rPr>
        <w:instrText xml:space="preserve"> REF _Ref114156926 \r \h </w:instrText>
      </w:r>
      <w:r w:rsidR="008E50CC" w:rsidRPr="00346CD3">
        <w:rPr>
          <w:rFonts w:eastAsia="楷體-繁"/>
        </w:rPr>
        <w:instrText xml:space="preserve"> \* MERGEFORMAT </w:instrText>
      </w:r>
      <w:r w:rsidRPr="00346CD3">
        <w:rPr>
          <w:rFonts w:eastAsia="楷體-繁"/>
        </w:rPr>
      </w:r>
      <w:r w:rsidRPr="00346CD3">
        <w:rPr>
          <w:rFonts w:eastAsia="楷體-繁"/>
        </w:rPr>
        <w:fldChar w:fldCharType="separate"/>
      </w:r>
      <w:r w:rsidR="00127171">
        <w:rPr>
          <w:rFonts w:eastAsia="楷體-繁"/>
        </w:rPr>
        <w:t>(1</w:t>
      </w:r>
      <w:r w:rsidRPr="00346CD3">
        <w:rPr>
          <w:rFonts w:eastAsia="楷體-繁"/>
        </w:rPr>
        <w:fldChar w:fldCharType="end"/>
      </w:r>
      <w:r w:rsidRPr="00346CD3">
        <w:rPr>
          <w:rFonts w:eastAsia="楷體-繁"/>
        </w:rPr>
        <w:t>)</w:t>
      </w:r>
      <w:r w:rsidR="009852C2">
        <w:rPr>
          <w:rFonts w:eastAsia="楷體-繁"/>
        </w:rPr>
        <w:t xml:space="preserve"> </w:t>
      </w:r>
      <w:r w:rsidRPr="008E50CC">
        <w:rPr>
          <w:rFonts w:ascii="楷體-繁" w:eastAsia="楷體-繁" w:hAnsi="楷體-繁"/>
        </w:rPr>
        <w:t>與</w:t>
      </w:r>
      <w:r w:rsidR="009852C2">
        <w:rPr>
          <w:rFonts w:ascii="楷體-繁" w:eastAsia="楷體-繁" w:hAnsi="楷體-繁" w:hint="eastAsia"/>
        </w:rPr>
        <w:t xml:space="preserve"> </w:t>
      </w:r>
      <w:r w:rsidRPr="00346CD3">
        <w:rPr>
          <w:rFonts w:eastAsia="楷體-繁"/>
        </w:rPr>
        <w:fldChar w:fldCharType="begin"/>
      </w:r>
      <w:r w:rsidRPr="00346CD3">
        <w:rPr>
          <w:rFonts w:eastAsia="楷體-繁"/>
        </w:rPr>
        <w:instrText xml:space="preserve"> REF _Ref114156884 \r \h </w:instrText>
      </w:r>
      <w:r w:rsidR="008E50CC" w:rsidRPr="00346CD3">
        <w:rPr>
          <w:rFonts w:eastAsia="楷體-繁"/>
        </w:rPr>
        <w:instrText xml:space="preserve"> \* MERGEFORMAT </w:instrText>
      </w:r>
      <w:r w:rsidRPr="00346CD3">
        <w:rPr>
          <w:rFonts w:eastAsia="楷體-繁"/>
        </w:rPr>
      </w:r>
      <w:r w:rsidRPr="00346CD3">
        <w:rPr>
          <w:rFonts w:eastAsia="楷體-繁"/>
        </w:rPr>
        <w:fldChar w:fldCharType="separate"/>
      </w:r>
      <w:r w:rsidR="00127171">
        <w:rPr>
          <w:rFonts w:eastAsia="楷體-繁"/>
        </w:rPr>
        <w:t>(2</w:t>
      </w:r>
      <w:r w:rsidRPr="00346CD3">
        <w:rPr>
          <w:rFonts w:eastAsia="楷體-繁"/>
        </w:rPr>
        <w:fldChar w:fldCharType="end"/>
      </w:r>
      <w:r w:rsidRPr="00346CD3">
        <w:rPr>
          <w:rFonts w:eastAsia="楷體-繁"/>
        </w:rPr>
        <w:t>)</w:t>
      </w:r>
      <w:r w:rsidR="009852C2">
        <w:rPr>
          <w:rFonts w:eastAsia="楷體-繁"/>
        </w:rPr>
        <w:t xml:space="preserve"> </w:t>
      </w:r>
      <w:r w:rsidRPr="008E50CC">
        <w:rPr>
          <w:rFonts w:ascii="楷體-繁" w:eastAsia="楷體-繁" w:hAnsi="楷體-繁"/>
        </w:rPr>
        <w:t xml:space="preserve">優劣的試金石在於其發展出的語言通則廣度 </w:t>
      </w:r>
      <w:r w:rsidRPr="00346CD3">
        <w:rPr>
          <w:rFonts w:eastAsia="楷體-繁"/>
        </w:rPr>
        <w:t>(across-the-board generalization)</w:t>
      </w:r>
      <w:r w:rsidRPr="008E50CC">
        <w:rPr>
          <w:rFonts w:ascii="楷體-繁" w:eastAsia="楷體-繁" w:hAnsi="楷體-繁"/>
        </w:rPr>
        <w:t>，而此討論細節與本計</w:t>
      </w:r>
      <w:r w:rsidR="00881AED">
        <w:rPr>
          <w:rFonts w:ascii="楷體-繁" w:eastAsia="楷體-繁" w:hAnsi="楷體-繁"/>
        </w:rPr>
        <w:t>劃</w:t>
      </w:r>
      <w:r w:rsidRPr="008E50CC">
        <w:rPr>
          <w:rFonts w:ascii="楷體-繁" w:eastAsia="楷體-繁" w:hAnsi="楷體-繁"/>
        </w:rPr>
        <w:t>內容無直接關係，有興趣的讀者可參閱原文。</w:t>
      </w:r>
    </w:p>
  </w:footnote>
  <w:footnote w:id="6">
    <w:p w14:paraId="29327D30" w14:textId="2E83DE5F" w:rsidR="00042DA9" w:rsidRPr="00042DA9" w:rsidRDefault="001F04B3">
      <w:pPr>
        <w:pStyle w:val="ae"/>
        <w:rPr>
          <w:rFonts w:ascii="楷體-繁" w:eastAsia="楷體-繁" w:hAnsi="楷體-繁"/>
        </w:rPr>
      </w:pPr>
      <w:r w:rsidRPr="00AE4C5E">
        <w:rPr>
          <w:rStyle w:val="afff3"/>
        </w:rPr>
        <w:footnoteRef/>
      </w:r>
      <w:r w:rsidRPr="00AE4C5E">
        <w:t xml:space="preserve"> </w:t>
      </w:r>
      <w:r w:rsidRPr="00AE4C5E">
        <w:rPr>
          <w:rFonts w:eastAsia="楷體-繁"/>
        </w:rPr>
        <w:t xml:space="preserve">Kam &amp; Fodor (2012) </w:t>
      </w:r>
      <w:r w:rsidR="00E123BE">
        <w:rPr>
          <w:rFonts w:eastAsia="楷體-繁" w:hint="eastAsia"/>
        </w:rPr>
        <w:t>的實驗結果</w:t>
      </w:r>
      <w:r w:rsidR="00E0764C" w:rsidRPr="00AE4C5E">
        <w:rPr>
          <w:rFonts w:eastAsia="楷體-繁" w:hint="eastAsia"/>
        </w:rPr>
        <w:t>指出</w:t>
      </w:r>
      <w:proofErr w:type="spellStart"/>
      <w:r w:rsidR="001F7A76" w:rsidRPr="001F7A76">
        <w:rPr>
          <w:rFonts w:eastAsia="楷體-繁"/>
        </w:rPr>
        <w:t>Reali</w:t>
      </w:r>
      <w:proofErr w:type="spellEnd"/>
      <w:r w:rsidR="001F7A76" w:rsidRPr="001F7A76">
        <w:rPr>
          <w:rFonts w:eastAsia="楷體-繁"/>
        </w:rPr>
        <w:t xml:space="preserve"> </w:t>
      </w:r>
      <w:r w:rsidR="00C20D04">
        <w:rPr>
          <w:rFonts w:eastAsia="楷體-繁"/>
        </w:rPr>
        <w:t>&amp;</w:t>
      </w:r>
      <w:r w:rsidR="001F7A76" w:rsidRPr="001F7A76">
        <w:rPr>
          <w:rFonts w:eastAsia="楷體-繁"/>
        </w:rPr>
        <w:t xml:space="preserve"> Christiansen</w:t>
      </w:r>
      <w:r w:rsidR="001F7A76">
        <w:rPr>
          <w:rFonts w:eastAsia="楷體-繁"/>
        </w:rPr>
        <w:t xml:space="preserve"> (2005) </w:t>
      </w:r>
      <w:r w:rsidR="00AF7541">
        <w:rPr>
          <w:rFonts w:eastAsia="楷體-繁" w:hint="eastAsia"/>
        </w:rPr>
        <w:t>訓練</w:t>
      </w:r>
      <w:r w:rsidR="003E4EBE">
        <w:rPr>
          <w:rFonts w:eastAsia="楷體-繁" w:hint="eastAsia"/>
        </w:rPr>
        <w:t>的</w:t>
      </w:r>
      <w:r w:rsidR="00F90CB6">
        <w:rPr>
          <w:rFonts w:ascii="楷體-繁" w:eastAsia="楷體-繁" w:hAnsi="楷體-繁" w:hint="eastAsia"/>
        </w:rPr>
        <w:t xml:space="preserve"> </w:t>
      </w:r>
      <w:r w:rsidR="00F90CB6" w:rsidRPr="00AE4C5E">
        <w:rPr>
          <w:rFonts w:eastAsia="楷體-繁"/>
        </w:rPr>
        <w:t>n</w:t>
      </w:r>
      <w:r w:rsidR="00F90CB6">
        <w:rPr>
          <w:rFonts w:eastAsia="楷體-繁"/>
        </w:rPr>
        <w:t xml:space="preserve"> </w:t>
      </w:r>
      <w:r w:rsidR="00B42B78">
        <w:rPr>
          <w:rFonts w:ascii="楷體-繁" w:eastAsia="楷體-繁" w:hAnsi="楷體-繁" w:hint="eastAsia"/>
        </w:rPr>
        <w:t>元序列</w:t>
      </w:r>
      <w:r w:rsidR="00DC5292">
        <w:rPr>
          <w:rFonts w:ascii="楷體-繁" w:eastAsia="楷體-繁" w:hAnsi="楷體-繁" w:hint="eastAsia"/>
        </w:rPr>
        <w:t>模型</w:t>
      </w:r>
      <w:r w:rsidR="003D181A" w:rsidRPr="00AE4C5E">
        <w:rPr>
          <w:rFonts w:ascii="楷體-繁" w:eastAsia="楷體-繁" w:hAnsi="楷體-繁" w:hint="eastAsia"/>
        </w:rPr>
        <w:t xml:space="preserve"> </w:t>
      </w:r>
      <w:r w:rsidR="00F90CB6">
        <w:rPr>
          <w:rFonts w:eastAsia="楷體-繁"/>
        </w:rPr>
        <w:t>(n</w:t>
      </w:r>
      <w:r w:rsidR="009D78DC" w:rsidRPr="00AE4C5E">
        <w:rPr>
          <w:rFonts w:eastAsia="楷體-繁"/>
        </w:rPr>
        <w:t>-gram model</w:t>
      </w:r>
      <w:r w:rsidR="00F90CB6">
        <w:rPr>
          <w:rFonts w:eastAsia="楷體-繁"/>
        </w:rPr>
        <w:t>)</w:t>
      </w:r>
      <w:r w:rsidR="009D78DC" w:rsidRPr="00AE4C5E">
        <w:rPr>
          <w:rFonts w:eastAsia="楷體-繁"/>
        </w:rPr>
        <w:t xml:space="preserve"> </w:t>
      </w:r>
      <w:r w:rsidR="001F7A76">
        <w:rPr>
          <w:rFonts w:ascii="楷體-繁" w:eastAsia="楷體-繁" w:hAnsi="楷體-繁" w:hint="eastAsia"/>
        </w:rPr>
        <w:t>可以</w:t>
      </w:r>
      <w:r w:rsidR="00BE70C4">
        <w:rPr>
          <w:rFonts w:ascii="楷體-繁" w:eastAsia="楷體-繁" w:hAnsi="楷體-繁" w:hint="eastAsia"/>
        </w:rPr>
        <w:t>正確</w:t>
      </w:r>
      <w:r w:rsidR="00AF7541">
        <w:rPr>
          <w:rFonts w:ascii="楷體-繁" w:eastAsia="楷體-繁" w:hAnsi="楷體-繁" w:hint="eastAsia"/>
        </w:rPr>
        <w:t>判斷</w:t>
      </w:r>
      <w:r w:rsidR="005969E1" w:rsidRPr="00AE4C5E">
        <w:rPr>
          <w:rFonts w:ascii="楷體-繁" w:eastAsia="楷體-繁" w:hAnsi="楷體-繁" w:hint="eastAsia"/>
        </w:rPr>
        <w:t>運用</w:t>
      </w:r>
      <w:r w:rsidR="005969E1" w:rsidRPr="00AE4C5E">
        <w:rPr>
          <w:smallCaps/>
        </w:rPr>
        <w:t>move</w:t>
      </w:r>
      <w:r w:rsidR="005969E1" w:rsidRPr="00AE4C5E">
        <w:t>-</w:t>
      </w:r>
      <w:r w:rsidR="005969E1" w:rsidRPr="00AE4C5E">
        <w:rPr>
          <w:smallCaps/>
        </w:rPr>
        <w:t>main</w:t>
      </w:r>
      <w:r w:rsidR="005969E1" w:rsidRPr="00AE4C5E">
        <w:rPr>
          <w:rFonts w:hint="eastAsia"/>
        </w:rPr>
        <w:t xml:space="preserve"> </w:t>
      </w:r>
      <w:r w:rsidR="00BE70C4">
        <w:rPr>
          <w:rFonts w:ascii="楷體-繁" w:eastAsia="楷體-繁" w:hAnsi="楷體-繁" w:hint="eastAsia"/>
        </w:rPr>
        <w:t>形成的問句</w:t>
      </w:r>
      <w:r w:rsidR="00AF7541">
        <w:rPr>
          <w:rFonts w:ascii="楷體-繁" w:eastAsia="楷體-繁" w:hAnsi="楷體-繁" w:hint="eastAsia"/>
        </w:rPr>
        <w:t>為合法句</w:t>
      </w:r>
      <w:r w:rsidR="003E4EBE">
        <w:rPr>
          <w:rFonts w:ascii="楷體-繁" w:eastAsia="楷體-繁" w:hAnsi="楷體-繁" w:hint="eastAsia"/>
        </w:rPr>
        <w:t>並不是因為</w:t>
      </w:r>
      <w:r w:rsidR="00AF7541">
        <w:rPr>
          <w:rFonts w:ascii="楷體-繁" w:eastAsia="楷體-繁" w:hAnsi="楷體-繁" w:hint="eastAsia"/>
        </w:rPr>
        <w:t xml:space="preserve">他們的 </w:t>
      </w:r>
      <w:r w:rsidR="00EF5798" w:rsidRPr="00AE4C5E">
        <w:rPr>
          <w:rFonts w:eastAsia="楷體-繁"/>
        </w:rPr>
        <w:t>n</w:t>
      </w:r>
      <w:r w:rsidR="00EF5798">
        <w:rPr>
          <w:rFonts w:eastAsia="楷體-繁"/>
        </w:rPr>
        <w:t xml:space="preserve"> </w:t>
      </w:r>
      <w:r w:rsidR="00EF5798">
        <w:rPr>
          <w:rFonts w:ascii="楷體-繁" w:eastAsia="楷體-繁" w:hAnsi="楷體-繁" w:hint="eastAsia"/>
        </w:rPr>
        <w:t>元序列模型成功學會</w:t>
      </w:r>
      <w:r w:rsidR="00D71261">
        <w:rPr>
          <w:rFonts w:ascii="楷體-繁" w:eastAsia="楷體-繁" w:hAnsi="楷體-繁" w:hint="eastAsia"/>
        </w:rPr>
        <w:t>了</w:t>
      </w:r>
      <w:r w:rsidR="00AF7541">
        <w:rPr>
          <w:rFonts w:ascii="楷體-繁" w:eastAsia="楷體-繁" w:hAnsi="楷體-繁" w:hint="eastAsia"/>
        </w:rPr>
        <w:t>抽象</w:t>
      </w:r>
      <w:r w:rsidR="00EF5798">
        <w:rPr>
          <w:rFonts w:ascii="楷體-繁" w:eastAsia="楷體-繁" w:hAnsi="楷體-繁" w:hint="eastAsia"/>
        </w:rPr>
        <w:t>結構表徵知識，而是</w:t>
      </w:r>
      <w:r w:rsidR="005969E1" w:rsidRPr="00AE4C5E">
        <w:rPr>
          <w:rFonts w:ascii="楷體-繁" w:eastAsia="楷體-繁" w:hAnsi="楷體-繁" w:hint="eastAsia"/>
        </w:rPr>
        <w:t>特定的</w:t>
      </w:r>
      <w:r w:rsidR="00E123BE">
        <w:rPr>
          <w:rFonts w:ascii="楷體-繁" w:eastAsia="楷體-繁" w:hAnsi="楷體-繁" w:hint="eastAsia"/>
        </w:rPr>
        <w:t xml:space="preserve"> </w:t>
      </w:r>
      <w:r w:rsidR="005969E1" w:rsidRPr="00AE4C5E">
        <w:rPr>
          <w:rFonts w:eastAsia="楷體-繁"/>
        </w:rPr>
        <w:t>bi-gram</w:t>
      </w:r>
      <w:r w:rsidR="00E123BE">
        <w:rPr>
          <w:rFonts w:eastAsia="楷體-繁"/>
        </w:rPr>
        <w:t xml:space="preserve"> </w:t>
      </w:r>
      <w:r w:rsidR="005969E1" w:rsidRPr="00AE4C5E">
        <w:rPr>
          <w:rFonts w:ascii="楷體-繁" w:eastAsia="楷體-繁" w:hAnsi="楷體-繁" w:hint="eastAsia"/>
        </w:rPr>
        <w:t>字串</w:t>
      </w:r>
      <w:r w:rsidR="00F65F48">
        <w:rPr>
          <w:rFonts w:ascii="楷體-繁" w:eastAsia="楷體-繁" w:hAnsi="楷體-繁" w:hint="eastAsia"/>
        </w:rPr>
        <w:t xml:space="preserve"> </w:t>
      </w:r>
      <w:r w:rsidR="00F65F48" w:rsidRPr="00F814A0">
        <w:rPr>
          <w:rFonts w:eastAsia="楷體-繁"/>
        </w:rPr>
        <w:t>(</w:t>
      </w:r>
      <w:r w:rsidR="00F65F48" w:rsidRPr="00F814A0">
        <w:rPr>
          <w:rFonts w:eastAsia="楷體-繁"/>
        </w:rPr>
        <w:t>如</w:t>
      </w:r>
      <w:r w:rsidR="00F65F48" w:rsidRPr="00F814A0">
        <w:rPr>
          <w:rFonts w:eastAsia="楷體-繁"/>
        </w:rPr>
        <w:t xml:space="preserve"> </w:t>
      </w:r>
      <w:r w:rsidR="00F65F48" w:rsidRPr="008A243B">
        <w:rPr>
          <w:rFonts w:eastAsia="楷體-繁"/>
          <w:i/>
          <w:iCs/>
        </w:rPr>
        <w:t>that/who is</w:t>
      </w:r>
      <w:r w:rsidR="00F65F48" w:rsidRPr="00F814A0">
        <w:rPr>
          <w:rFonts w:eastAsia="楷體-繁"/>
        </w:rPr>
        <w:t>)</w:t>
      </w:r>
      <w:r w:rsidR="00F65F48">
        <w:rPr>
          <w:rFonts w:eastAsia="楷體-繁"/>
        </w:rPr>
        <w:t xml:space="preserve"> </w:t>
      </w:r>
      <w:r w:rsidR="00D3235B">
        <w:rPr>
          <w:rFonts w:eastAsia="楷體-繁" w:hint="eastAsia"/>
        </w:rPr>
        <w:t>固定</w:t>
      </w:r>
      <w:r w:rsidR="00963C5C" w:rsidRPr="00AE4C5E">
        <w:rPr>
          <w:rFonts w:ascii="楷體-繁" w:eastAsia="楷體-繁" w:hAnsi="楷體-繁" w:hint="eastAsia"/>
        </w:rPr>
        <w:t>出現在</w:t>
      </w:r>
      <w:r w:rsidR="00D3235B">
        <w:rPr>
          <w:rFonts w:ascii="楷體-繁" w:eastAsia="楷體-繁" w:hAnsi="楷體-繁" w:hint="eastAsia"/>
        </w:rPr>
        <w:t>合法的</w:t>
      </w:r>
      <w:r w:rsidR="00963C5C" w:rsidRPr="00AE4C5E">
        <w:rPr>
          <w:rFonts w:ascii="楷體-繁" w:eastAsia="楷體-繁" w:hAnsi="楷體-繁" w:hint="eastAsia"/>
        </w:rPr>
        <w:t>測試語句中</w:t>
      </w:r>
      <w:r w:rsidR="00FA59D8">
        <w:rPr>
          <w:rFonts w:ascii="楷體-繁" w:eastAsia="楷體-繁" w:hAnsi="楷體-繁" w:hint="eastAsia"/>
        </w:rPr>
        <w:t>，提供模型一個合法句</w:t>
      </w:r>
      <w:r w:rsidR="00EF5798">
        <w:rPr>
          <w:rFonts w:ascii="楷體-繁" w:eastAsia="楷體-繁" w:hAnsi="楷體-繁" w:hint="eastAsia"/>
        </w:rPr>
        <w:t>判斷</w:t>
      </w:r>
      <w:r w:rsidR="00FA59D8">
        <w:rPr>
          <w:rFonts w:ascii="楷體-繁" w:eastAsia="楷體-繁" w:hAnsi="楷體-繁" w:hint="eastAsia"/>
        </w:rPr>
        <w:t>的</w:t>
      </w:r>
      <w:r w:rsidR="00537F72">
        <w:rPr>
          <w:rFonts w:ascii="楷體-繁" w:eastAsia="楷體-繁" w:hAnsi="楷體-繁" w:hint="eastAsia"/>
        </w:rPr>
        <w:t>局部性</w:t>
      </w:r>
      <w:r w:rsidR="00FA59D8">
        <w:rPr>
          <w:rFonts w:ascii="楷體-繁" w:eastAsia="楷體-繁" w:hAnsi="楷體-繁" w:hint="eastAsia"/>
        </w:rPr>
        <w:t>字串線索</w:t>
      </w:r>
      <w:r w:rsidR="00537F72" w:rsidRPr="009873CE">
        <w:rPr>
          <w:rFonts w:eastAsia="楷體-繁"/>
        </w:rPr>
        <w:t xml:space="preserve"> (local word-level heuristic</w:t>
      </w:r>
      <w:r w:rsidR="00C66D0D">
        <w:rPr>
          <w:rFonts w:eastAsia="楷體-繁"/>
        </w:rPr>
        <w:t>s</w:t>
      </w:r>
      <w:r w:rsidR="00537F72" w:rsidRPr="009873CE">
        <w:rPr>
          <w:rFonts w:eastAsia="楷體-繁"/>
        </w:rPr>
        <w:t>)</w:t>
      </w:r>
      <w:r w:rsidR="00963C5C" w:rsidRPr="00AE4C5E">
        <w:rPr>
          <w:rFonts w:ascii="楷體-繁" w:eastAsia="楷體-繁" w:hAnsi="楷體-繁" w:hint="eastAsia"/>
        </w:rPr>
        <w:t>。</w:t>
      </w:r>
    </w:p>
  </w:footnote>
  <w:footnote w:id="7">
    <w:p w14:paraId="2D7FDD97" w14:textId="4F26540A" w:rsidR="00035F4E" w:rsidRPr="008E50CC" w:rsidRDefault="00CF1CA1" w:rsidP="00957E50">
      <w:pPr>
        <w:pStyle w:val="ae"/>
        <w:rPr>
          <w:rFonts w:ascii="楷體-繁" w:eastAsia="楷體-繁" w:hAnsi="楷體-繁"/>
        </w:rPr>
      </w:pPr>
      <w:r w:rsidRPr="00162B1E">
        <w:rPr>
          <w:rStyle w:val="afb"/>
          <w:rFonts w:eastAsia="楷體-繁"/>
          <w:vertAlign w:val="superscript"/>
        </w:rPr>
        <w:footnoteRef/>
      </w:r>
      <w:r w:rsidRPr="008E50CC">
        <w:rPr>
          <w:rFonts w:ascii="楷體-繁" w:eastAsia="楷體-繁" w:hAnsi="楷體-繁"/>
        </w:rPr>
        <w:t xml:space="preserve"> 即使有些研究發現沒有植入結構表徵的類神經網路有能力判定如例句</w:t>
      </w:r>
      <w:r w:rsidR="00F53A21">
        <w:rPr>
          <w:rFonts w:ascii="楷體-繁" w:eastAsia="楷體-繁" w:hAnsi="楷體-繁" w:hint="eastAsia"/>
        </w:rPr>
        <w:t xml:space="preserve"> </w:t>
      </w:r>
      <w:r w:rsidRPr="00F814A0">
        <w:rPr>
          <w:rFonts w:eastAsia="楷體-繁"/>
        </w:rPr>
        <w:t>(</w:t>
      </w:r>
      <w:proofErr w:type="spellStart"/>
      <w:r w:rsidRPr="00F814A0">
        <w:rPr>
          <w:rFonts w:eastAsia="楷體-繁"/>
        </w:rPr>
        <w:t>i</w:t>
      </w:r>
      <w:proofErr w:type="spellEnd"/>
      <w:r w:rsidRPr="00F814A0">
        <w:rPr>
          <w:rFonts w:eastAsia="楷體-繁"/>
        </w:rPr>
        <w:t>)</w:t>
      </w:r>
      <w:r w:rsidR="00F53A21">
        <w:rPr>
          <w:rFonts w:eastAsia="楷體-繁"/>
        </w:rPr>
        <w:t xml:space="preserve"> </w:t>
      </w:r>
      <w:r w:rsidRPr="008E50CC">
        <w:rPr>
          <w:rFonts w:ascii="楷體-繁" w:eastAsia="楷體-繁" w:hAnsi="楷體-繁"/>
        </w:rPr>
        <w:t xml:space="preserve">中的一致性協同 </w:t>
      </w:r>
      <w:r w:rsidRPr="00F814A0">
        <w:rPr>
          <w:rFonts w:eastAsia="楷體-繁"/>
        </w:rPr>
        <w:t>(</w:t>
      </w:r>
      <w:r w:rsidRPr="00F814A0">
        <w:rPr>
          <w:rFonts w:eastAsia="楷體-繁"/>
        </w:rPr>
        <w:t>如</w:t>
      </w:r>
      <w:r w:rsidRPr="00F814A0">
        <w:rPr>
          <w:rFonts w:eastAsia="楷體-繁"/>
        </w:rPr>
        <w:t xml:space="preserve"> </w:t>
      </w:r>
      <w:proofErr w:type="spellStart"/>
      <w:r w:rsidRPr="00F814A0">
        <w:rPr>
          <w:rFonts w:eastAsia="楷體-繁"/>
        </w:rPr>
        <w:t>Linzen</w:t>
      </w:r>
      <w:proofErr w:type="spellEnd"/>
      <w:r w:rsidRPr="00F814A0">
        <w:rPr>
          <w:rFonts w:eastAsia="楷體-繁"/>
        </w:rPr>
        <w:t xml:space="preserve"> et al. 2016)</w:t>
      </w:r>
      <w:r w:rsidRPr="00F814A0">
        <w:rPr>
          <w:rFonts w:eastAsia="楷體-繁"/>
        </w:rPr>
        <w:t>，</w:t>
      </w:r>
      <w:proofErr w:type="spellStart"/>
      <w:r w:rsidRPr="00F814A0">
        <w:rPr>
          <w:rFonts w:eastAsia="楷體-繁"/>
        </w:rPr>
        <w:t>Linzen</w:t>
      </w:r>
      <w:proofErr w:type="spellEnd"/>
      <w:r w:rsidRPr="00F814A0">
        <w:rPr>
          <w:rFonts w:eastAsia="楷體-繁"/>
        </w:rPr>
        <w:t xml:space="preserve"> &amp; Baroni (2019:198-199)</w:t>
      </w:r>
      <w:r w:rsidRPr="008E50CC">
        <w:rPr>
          <w:rFonts w:ascii="楷體-繁" w:eastAsia="楷體-繁" w:hAnsi="楷體-繁"/>
        </w:rPr>
        <w:t xml:space="preserve"> 指出這並不代表該類神經網路的正確判斷是因為找到了決定一致性協同的主語名詞</w:t>
      </w:r>
      <w:r w:rsidRPr="008E50CC">
        <w:rPr>
          <w:rFonts w:ascii="楷體-繁" w:eastAsia="楷體-繁" w:hAnsi="楷體-繁" w:cs="Apple Color Emoji"/>
        </w:rPr>
        <w:t>核</w:t>
      </w:r>
      <w:r w:rsidRPr="008E50CC">
        <w:rPr>
          <w:rFonts w:ascii="楷體-繁" w:eastAsia="楷體-繁" w:hAnsi="楷體-繁"/>
        </w:rPr>
        <w:t>心字</w:t>
      </w:r>
      <w:r w:rsidRPr="00F814A0">
        <w:rPr>
          <w:rFonts w:eastAsia="楷體-繁"/>
        </w:rPr>
        <w:t xml:space="preserve"> (=length)</w:t>
      </w:r>
      <w:r w:rsidRPr="008E50CC">
        <w:rPr>
          <w:rFonts w:ascii="楷體-繁" w:eastAsia="楷體-繁" w:hAnsi="楷體-繁"/>
        </w:rPr>
        <w:t>，因為該類神經網路有可能是運用其他的非因果相關線索</w:t>
      </w:r>
      <w:r w:rsidRPr="00F814A0">
        <w:rPr>
          <w:rFonts w:eastAsia="楷體-繁"/>
        </w:rPr>
        <w:t xml:space="preserve"> (heuristics)</w:t>
      </w:r>
      <w:r w:rsidRPr="008E50CC">
        <w:rPr>
          <w:rFonts w:ascii="楷體-繁" w:eastAsia="楷體-繁" w:hAnsi="楷體-繁"/>
        </w:rPr>
        <w:t xml:space="preserve"> 來協助判別，如詞頻與字詞之間的相鄰機率</w:t>
      </w:r>
      <w:r w:rsidRPr="00F814A0">
        <w:rPr>
          <w:rFonts w:eastAsia="楷體-繁"/>
        </w:rPr>
        <w:t xml:space="preserve"> (transitional probabilities)</w:t>
      </w:r>
      <w:r w:rsidRPr="008E50CC">
        <w:rPr>
          <w:rFonts w:ascii="楷體-繁" w:eastAsia="楷體-繁" w:hAnsi="楷體-繁"/>
        </w:rPr>
        <w:t>。</w:t>
      </w:r>
    </w:p>
    <w:p w14:paraId="398145B4" w14:textId="7B629011" w:rsidR="00035F4E" w:rsidRPr="00F814A0" w:rsidRDefault="00CF1CA1" w:rsidP="00957E50">
      <w:pPr>
        <w:pStyle w:val="Footnoteexample"/>
        <w:rPr>
          <w:rFonts w:eastAsia="楷體-繁"/>
        </w:rPr>
      </w:pPr>
      <w:r w:rsidRPr="00F814A0">
        <w:rPr>
          <w:rFonts w:eastAsia="楷體-繁"/>
        </w:rPr>
        <w:t>[The length of the forewings] (is/*are) …</w:t>
      </w:r>
    </w:p>
    <w:p w14:paraId="7440F23D" w14:textId="2683C57C" w:rsidR="00035F4E" w:rsidRPr="008E50CC" w:rsidRDefault="00CF1CA1" w:rsidP="00957E50">
      <w:pPr>
        <w:pStyle w:val="ae"/>
        <w:rPr>
          <w:rFonts w:ascii="楷體-繁" w:eastAsia="楷體-繁" w:hAnsi="楷體-繁"/>
        </w:rPr>
      </w:pPr>
      <w:r w:rsidRPr="008E50CC">
        <w:rPr>
          <w:rFonts w:ascii="楷體-繁" w:eastAsia="楷體-繁" w:hAnsi="楷體-繁"/>
        </w:rPr>
        <w:t>訓練語料庫中的資料分佈頻率對類神經網路的一致性協同判別有很大的影響，舉例來說，</w:t>
      </w:r>
      <w:r w:rsidRPr="00650672">
        <w:rPr>
          <w:rFonts w:eastAsia="楷體-繁"/>
        </w:rPr>
        <w:t xml:space="preserve">Marvin &amp; </w:t>
      </w:r>
      <w:proofErr w:type="spellStart"/>
      <w:r w:rsidRPr="00650672">
        <w:rPr>
          <w:rFonts w:eastAsia="楷體-繁"/>
        </w:rPr>
        <w:t>Linzen</w:t>
      </w:r>
      <w:proofErr w:type="spellEnd"/>
      <w:r w:rsidRPr="00650672">
        <w:rPr>
          <w:rFonts w:eastAsia="楷體-繁"/>
        </w:rPr>
        <w:t xml:space="preserve"> (2018)</w:t>
      </w:r>
      <w:r w:rsidRPr="008E50CC">
        <w:rPr>
          <w:rFonts w:ascii="楷體-繁" w:eastAsia="楷體-繁" w:hAnsi="楷體-繁"/>
        </w:rPr>
        <w:t xml:space="preserve"> 發現</w:t>
      </w:r>
      <w:r w:rsidR="006C2560">
        <w:rPr>
          <w:rFonts w:ascii="楷體-繁" w:eastAsia="楷體-繁" w:hAnsi="楷體-繁" w:hint="eastAsia"/>
        </w:rPr>
        <w:t xml:space="preserve"> </w:t>
      </w:r>
      <w:r w:rsidRPr="00650672">
        <w:rPr>
          <w:rFonts w:eastAsia="楷體-繁"/>
        </w:rPr>
        <w:t>(ii)</w:t>
      </w:r>
      <w:r w:rsidR="006C2560">
        <w:rPr>
          <w:rFonts w:eastAsia="楷體-繁"/>
        </w:rPr>
        <w:t xml:space="preserve"> </w:t>
      </w:r>
      <w:r w:rsidRPr="008E50CC">
        <w:rPr>
          <w:rFonts w:ascii="楷體-繁" w:eastAsia="楷體-繁" w:hAnsi="楷體-繁"/>
        </w:rPr>
        <w:t xml:space="preserve">之中的 </w:t>
      </w:r>
      <w:r w:rsidRPr="00650672">
        <w:rPr>
          <w:rFonts w:eastAsia="楷體-繁"/>
        </w:rPr>
        <w:t xml:space="preserve">nested agreement dependencies </w:t>
      </w:r>
      <w:r w:rsidRPr="008E50CC">
        <w:rPr>
          <w:rFonts w:ascii="楷體-繁" w:eastAsia="楷體-繁" w:hAnsi="楷體-繁"/>
        </w:rPr>
        <w:t>在訓練語料庫中的出現頻率很低，想當然爾，其訓練出來的類神經網路對於</w:t>
      </w:r>
      <w:r w:rsidR="006C2560">
        <w:rPr>
          <w:rFonts w:ascii="楷體-繁" w:eastAsia="楷體-繁" w:hAnsi="楷體-繁" w:hint="eastAsia"/>
        </w:rPr>
        <w:t xml:space="preserve"> </w:t>
      </w:r>
      <w:r w:rsidRPr="00650672">
        <w:rPr>
          <w:rFonts w:eastAsia="楷體-繁"/>
        </w:rPr>
        <w:t>(ii)</w:t>
      </w:r>
      <w:r w:rsidR="006C2560">
        <w:rPr>
          <w:rFonts w:eastAsia="楷體-繁"/>
        </w:rPr>
        <w:t xml:space="preserve"> </w:t>
      </w:r>
      <w:r w:rsidRPr="008E50CC">
        <w:rPr>
          <w:rFonts w:ascii="楷體-繁" w:eastAsia="楷體-繁" w:hAnsi="楷體-繁"/>
        </w:rPr>
        <w:t>的判別表現就很差</w:t>
      </w:r>
      <w:r w:rsidR="003A5343" w:rsidRPr="008E50CC">
        <w:rPr>
          <w:rFonts w:ascii="楷體-繁" w:eastAsia="楷體-繁" w:hAnsi="楷體-繁" w:hint="eastAsia"/>
        </w:rPr>
        <w:t>。</w:t>
      </w:r>
      <w:r w:rsidRPr="008E50CC">
        <w:rPr>
          <w:rFonts w:ascii="楷體-繁" w:eastAsia="楷體-繁" w:hAnsi="楷體-繁"/>
        </w:rPr>
        <w:t>此研究結果呼應了註腳</w:t>
      </w:r>
      <w:r w:rsidR="00995D7D" w:rsidRPr="008E50CC">
        <w:rPr>
          <w:rFonts w:ascii="楷體-繁" w:eastAsia="楷體-繁" w:hAnsi="楷體-繁" w:hint="eastAsia"/>
        </w:rPr>
        <w:t xml:space="preserve"> </w:t>
      </w:r>
      <w:r w:rsidR="005A59D7" w:rsidRPr="000A0699">
        <w:rPr>
          <w:rFonts w:eastAsia="楷體-繁"/>
        </w:rPr>
        <w:fldChar w:fldCharType="begin"/>
      </w:r>
      <w:r w:rsidR="005A59D7" w:rsidRPr="000A0699">
        <w:rPr>
          <w:rFonts w:eastAsia="楷體-繁"/>
        </w:rPr>
        <w:instrText xml:space="preserve"> NOTEREF _Ref151478801 \h </w:instrText>
      </w:r>
      <w:r w:rsidR="000A0699">
        <w:rPr>
          <w:rFonts w:eastAsia="楷體-繁"/>
        </w:rPr>
        <w:instrText xml:space="preserve"> \* MERGEFORMAT </w:instrText>
      </w:r>
      <w:r w:rsidR="005A59D7" w:rsidRPr="000A0699">
        <w:rPr>
          <w:rFonts w:eastAsia="楷體-繁"/>
        </w:rPr>
      </w:r>
      <w:r w:rsidR="005A59D7" w:rsidRPr="000A0699">
        <w:rPr>
          <w:rFonts w:eastAsia="楷體-繁"/>
        </w:rPr>
        <w:fldChar w:fldCharType="separate"/>
      </w:r>
      <w:r w:rsidR="00127171">
        <w:rPr>
          <w:rFonts w:eastAsia="楷體-繁"/>
        </w:rPr>
        <w:t>5</w:t>
      </w:r>
      <w:r w:rsidR="005A59D7" w:rsidRPr="000A0699">
        <w:rPr>
          <w:rFonts w:eastAsia="楷體-繁"/>
        </w:rPr>
        <w:fldChar w:fldCharType="end"/>
      </w:r>
      <w:r w:rsidR="00995D7D" w:rsidRPr="000A0699">
        <w:rPr>
          <w:rFonts w:eastAsia="楷體-繁"/>
        </w:rPr>
        <w:t xml:space="preserve"> </w:t>
      </w:r>
      <w:r w:rsidRPr="008E50CC">
        <w:rPr>
          <w:rFonts w:ascii="楷體-繁" w:eastAsia="楷體-繁" w:hAnsi="楷體-繁"/>
        </w:rPr>
        <w:t xml:space="preserve">中提到的 </w:t>
      </w:r>
      <w:proofErr w:type="spellStart"/>
      <w:r w:rsidRPr="00650672">
        <w:rPr>
          <w:rFonts w:eastAsia="楷體-繁"/>
        </w:rPr>
        <w:t>Berent</w:t>
      </w:r>
      <w:proofErr w:type="spellEnd"/>
      <w:r w:rsidRPr="00650672">
        <w:rPr>
          <w:rFonts w:eastAsia="楷體-繁"/>
        </w:rPr>
        <w:t xml:space="preserve"> &amp; Marcus (2019)</w:t>
      </w:r>
      <w:r w:rsidRPr="008E50CC">
        <w:rPr>
          <w:rFonts w:ascii="楷體-繁" w:eastAsia="楷體-繁" w:hAnsi="楷體-繁"/>
        </w:rPr>
        <w:t xml:space="preserve"> 評論，測試一個類神經網路</w:t>
      </w:r>
      <w:r w:rsidR="007660E7" w:rsidRPr="008E50CC">
        <w:rPr>
          <w:rFonts w:ascii="楷體-繁" w:eastAsia="楷體-繁" w:hAnsi="楷體-繁" w:hint="eastAsia"/>
        </w:rPr>
        <w:t xml:space="preserve"> </w:t>
      </w:r>
      <w:r w:rsidRPr="00650672">
        <w:rPr>
          <w:rFonts w:eastAsia="楷體-繁"/>
        </w:rPr>
        <w:t>NLP</w:t>
      </w:r>
      <w:r w:rsidR="007660E7" w:rsidRPr="00650672">
        <w:rPr>
          <w:rFonts w:eastAsia="楷體-繁"/>
        </w:rPr>
        <w:t xml:space="preserve"> </w:t>
      </w:r>
      <w:r w:rsidRPr="008E50CC">
        <w:rPr>
          <w:rFonts w:ascii="楷體-繁" w:eastAsia="楷體-繁" w:hAnsi="楷體-繁"/>
        </w:rPr>
        <w:t>能力的試金石在於其發展出來的語言通則廣度是否能超越訓練語料庫中的熟悉結構。</w:t>
      </w:r>
    </w:p>
    <w:p w14:paraId="7A9A0D03" w14:textId="77777777" w:rsidR="00035F4E" w:rsidRPr="00650672" w:rsidRDefault="00CF1CA1" w:rsidP="00957E50">
      <w:pPr>
        <w:pStyle w:val="Footnoteexample"/>
        <w:rPr>
          <w:rFonts w:eastAsia="楷體-繁"/>
        </w:rPr>
      </w:pPr>
      <w:r w:rsidRPr="00650672">
        <w:rPr>
          <w:rFonts w:eastAsia="楷體-繁"/>
        </w:rPr>
        <w:t>[The farmer [that the parents love]] swims/*swim.</w:t>
      </w:r>
    </w:p>
  </w:footnote>
  <w:footnote w:id="8">
    <w:p w14:paraId="02F219DD" w14:textId="50BAE872" w:rsidR="00035F4E" w:rsidRPr="008E50CC" w:rsidRDefault="00CF1CA1" w:rsidP="00957E50">
      <w:pPr>
        <w:pStyle w:val="ae"/>
        <w:rPr>
          <w:rFonts w:ascii="楷體-繁" w:eastAsia="楷體-繁" w:hAnsi="楷體-繁"/>
        </w:rPr>
      </w:pPr>
      <w:r w:rsidRPr="00162B1E">
        <w:rPr>
          <w:rStyle w:val="afb"/>
          <w:rFonts w:eastAsia="楷體-繁"/>
          <w:vertAlign w:val="superscript"/>
        </w:rPr>
        <w:footnoteRef/>
      </w:r>
      <w:r w:rsidRPr="008E50CC">
        <w:rPr>
          <w:rFonts w:ascii="楷體-繁" w:eastAsia="楷體-繁" w:hAnsi="楷體-繁"/>
          <w:vertAlign w:val="superscript"/>
        </w:rPr>
        <w:t xml:space="preserve"> </w:t>
      </w:r>
      <w:r w:rsidRPr="008E50CC">
        <w:rPr>
          <w:rFonts w:ascii="楷體-繁" w:eastAsia="楷體-繁" w:hAnsi="楷體-繁"/>
        </w:rPr>
        <w:t xml:space="preserve">針對智慧計算領域排斥理論語言學的研究文化 </w:t>
      </w:r>
      <w:r w:rsidR="00DB78CA" w:rsidRPr="009663A3">
        <w:rPr>
          <w:rFonts w:eastAsia="楷體-繁"/>
        </w:rPr>
        <w:t>(</w:t>
      </w:r>
      <w:r w:rsidRPr="008E50CC">
        <w:rPr>
          <w:rFonts w:ascii="楷體-繁" w:eastAsia="楷體-繁" w:hAnsi="楷體-繁"/>
        </w:rPr>
        <w:t xml:space="preserve">即 </w:t>
      </w:r>
      <w:proofErr w:type="spellStart"/>
      <w:r w:rsidRPr="00650672">
        <w:rPr>
          <w:rFonts w:eastAsia="楷體-繁"/>
        </w:rPr>
        <w:t>Berent</w:t>
      </w:r>
      <w:proofErr w:type="spellEnd"/>
      <w:r w:rsidRPr="00650672">
        <w:rPr>
          <w:rFonts w:eastAsia="楷體-繁"/>
        </w:rPr>
        <w:t xml:space="preserve"> &amp; Marcus </w:t>
      </w:r>
      <w:r w:rsidRPr="008E50CC">
        <w:rPr>
          <w:rFonts w:ascii="楷體-繁" w:eastAsia="楷體-繁" w:hAnsi="楷體-繁"/>
        </w:rPr>
        <w:t>提出的第一條路</w:t>
      </w:r>
      <w:r w:rsidR="00DB78CA" w:rsidRPr="009663A3">
        <w:rPr>
          <w:rFonts w:eastAsia="楷體-繁"/>
        </w:rPr>
        <w:t>)</w:t>
      </w:r>
      <w:r w:rsidRPr="008E50CC">
        <w:rPr>
          <w:rFonts w:ascii="楷體-繁" w:eastAsia="楷體-繁" w:hAnsi="楷體-繁"/>
        </w:rPr>
        <w:t xml:space="preserve">，徐嘉慧、何萬順、劉昭麟 </w:t>
      </w:r>
      <w:r w:rsidRPr="00650672">
        <w:rPr>
          <w:rFonts w:eastAsia="楷體-繁"/>
        </w:rPr>
        <w:t>(2016:28)</w:t>
      </w:r>
      <w:r w:rsidRPr="008E50CC">
        <w:rPr>
          <w:rFonts w:ascii="楷體-繁" w:eastAsia="楷體-繁" w:hAnsi="楷體-繁"/>
        </w:rPr>
        <w:t xml:space="preserve"> 提出有趣的意見：「從語言學門的角度看，那一些智慧計算學門的同好所做的研究或許都屬於應用語言學，而少進入理論語言學的研究範疇 […] 這一點顯然有許多可以再多思考的地方，好的研究不太可能只看膚淺的資訊，而能達成深度的效果的」。</w:t>
      </w:r>
    </w:p>
  </w:footnote>
  <w:footnote w:id="9">
    <w:p w14:paraId="1CD6EACF" w14:textId="75CE8E9F" w:rsidR="00035F4E" w:rsidRPr="008E50CC" w:rsidRDefault="00CF1CA1" w:rsidP="00957E50">
      <w:pPr>
        <w:pStyle w:val="ae"/>
        <w:rPr>
          <w:rFonts w:ascii="楷體-繁" w:eastAsia="楷體-繁" w:hAnsi="楷體-繁"/>
        </w:rPr>
      </w:pPr>
      <w:r w:rsidRPr="004B765D">
        <w:rPr>
          <w:rStyle w:val="afb"/>
          <w:rFonts w:eastAsia="楷體-繁"/>
          <w:vertAlign w:val="superscript"/>
        </w:rPr>
        <w:footnoteRef/>
      </w:r>
      <w:r w:rsidR="00434D8D">
        <w:rPr>
          <w:rFonts w:eastAsia="楷體-繁"/>
        </w:rPr>
        <w:t xml:space="preserve"> </w:t>
      </w:r>
      <w:r w:rsidR="00434D8D" w:rsidRPr="00BC3EC5">
        <w:rPr>
          <w:rFonts w:eastAsia="楷體-繁"/>
        </w:rPr>
        <w:fldChar w:fldCharType="begin"/>
      </w:r>
      <w:r w:rsidR="00434D8D" w:rsidRPr="00BC3EC5">
        <w:rPr>
          <w:rFonts w:eastAsia="楷體-繁"/>
        </w:rPr>
        <w:instrText xml:space="preserve"> REF _Ref114482952 \r \h  \* MERGEFORMAT </w:instrText>
      </w:r>
      <w:r w:rsidR="00434D8D" w:rsidRPr="00BC3EC5">
        <w:rPr>
          <w:rFonts w:eastAsia="楷體-繁"/>
        </w:rPr>
      </w:r>
      <w:r w:rsidR="00434D8D" w:rsidRPr="00BC3EC5">
        <w:rPr>
          <w:rFonts w:eastAsia="楷體-繁"/>
        </w:rPr>
        <w:fldChar w:fldCharType="separate"/>
      </w:r>
      <w:r w:rsidR="00127171" w:rsidRPr="00127171">
        <w:t>(11</w:t>
      </w:r>
      <w:r w:rsidR="00434D8D" w:rsidRPr="00BC3EC5">
        <w:rPr>
          <w:rFonts w:eastAsia="楷體-繁"/>
        </w:rPr>
        <w:fldChar w:fldCharType="end"/>
      </w:r>
      <w:r w:rsidR="00434D8D">
        <w:rPr>
          <w:rFonts w:eastAsia="楷體-繁" w:hint="eastAsia"/>
        </w:rPr>
        <w:t>)</w:t>
      </w:r>
      <w:r w:rsidR="000556DB">
        <w:rPr>
          <w:rFonts w:eastAsia="楷體-繁"/>
        </w:rPr>
        <w:t xml:space="preserve"> </w:t>
      </w:r>
      <w:r w:rsidRPr="008E50CC">
        <w:rPr>
          <w:rFonts w:ascii="楷體-繁" w:eastAsia="楷體-繁" w:hAnsi="楷體-繁"/>
        </w:rPr>
        <w:t>的「誰」雖然失去存在語意，但其疑問語意仍可以合法存在，因此</w:t>
      </w:r>
      <w:r w:rsidR="00D03507">
        <w:rPr>
          <w:rFonts w:ascii="楷體-繁" w:eastAsia="楷體-繁" w:hAnsi="楷體-繁" w:hint="eastAsia"/>
        </w:rPr>
        <w:t xml:space="preserve"> </w:t>
      </w:r>
      <w:r w:rsidR="00D03507" w:rsidRPr="00BC3EC5">
        <w:rPr>
          <w:rFonts w:eastAsia="楷體-繁"/>
        </w:rPr>
        <w:fldChar w:fldCharType="begin"/>
      </w:r>
      <w:r w:rsidR="00D03507" w:rsidRPr="00BC3EC5">
        <w:rPr>
          <w:rFonts w:eastAsia="楷體-繁"/>
        </w:rPr>
        <w:instrText xml:space="preserve"> REF _Ref114482952 \r \h  \* MERGEFORMAT </w:instrText>
      </w:r>
      <w:r w:rsidR="00D03507" w:rsidRPr="00BC3EC5">
        <w:rPr>
          <w:rFonts w:eastAsia="楷體-繁"/>
        </w:rPr>
      </w:r>
      <w:r w:rsidR="00D03507" w:rsidRPr="00BC3EC5">
        <w:rPr>
          <w:rFonts w:eastAsia="楷體-繁"/>
        </w:rPr>
        <w:fldChar w:fldCharType="separate"/>
      </w:r>
      <w:r w:rsidR="00127171" w:rsidRPr="00127171">
        <w:t>(11</w:t>
      </w:r>
      <w:r w:rsidR="00D03507" w:rsidRPr="00BC3EC5">
        <w:rPr>
          <w:rFonts w:eastAsia="楷體-繁"/>
        </w:rPr>
        <w:fldChar w:fldCharType="end"/>
      </w:r>
      <w:r w:rsidRPr="00BC3EC5">
        <w:rPr>
          <w:rFonts w:eastAsia="楷體-繁"/>
        </w:rPr>
        <w:t>)</w:t>
      </w:r>
      <w:r w:rsidR="00225811">
        <w:rPr>
          <w:rFonts w:eastAsia="楷體-繁"/>
        </w:rPr>
        <w:t xml:space="preserve"> </w:t>
      </w:r>
      <w:r w:rsidRPr="008E50CC">
        <w:rPr>
          <w:rFonts w:ascii="楷體-繁" w:eastAsia="楷體-繁" w:hAnsi="楷體-繁"/>
        </w:rPr>
        <w:t>是個合法句；</w:t>
      </w:r>
      <w:r w:rsidR="0067579D">
        <w:fldChar w:fldCharType="begin"/>
      </w:r>
      <w:r w:rsidR="0067579D">
        <w:instrText xml:space="preserve"> REF _Ref114483161 \r \h </w:instrText>
      </w:r>
      <w:r w:rsidR="0067579D">
        <w:fldChar w:fldCharType="separate"/>
      </w:r>
      <w:r w:rsidR="00127171">
        <w:t>(12</w:t>
      </w:r>
      <w:r w:rsidR="0067579D">
        <w:fldChar w:fldCharType="end"/>
      </w:r>
      <w:r w:rsidRPr="00BC3EC5">
        <w:rPr>
          <w:rFonts w:eastAsia="楷體-繁"/>
        </w:rPr>
        <w:t>b)</w:t>
      </w:r>
      <w:r w:rsidR="00A9635C">
        <w:rPr>
          <w:rFonts w:eastAsia="楷體-繁"/>
        </w:rPr>
        <w:t xml:space="preserve"> </w:t>
      </w:r>
      <w:r w:rsidRPr="008E50CC">
        <w:rPr>
          <w:rFonts w:ascii="楷體-繁" w:eastAsia="楷體-繁" w:hAnsi="楷體-繁"/>
        </w:rPr>
        <w:t>不合法是因</w:t>
      </w:r>
    </w:p>
    <w:p w14:paraId="7BFAD187" w14:textId="77777777" w:rsidR="00035F4E" w:rsidRPr="008E50CC" w:rsidRDefault="00CF1CA1" w:rsidP="00957E50">
      <w:pPr>
        <w:pStyle w:val="ae"/>
        <w:rPr>
          <w:rFonts w:ascii="楷體-繁" w:eastAsia="楷體-繁" w:hAnsi="楷體-繁"/>
        </w:rPr>
      </w:pPr>
      <w:r w:rsidRPr="008E50CC">
        <w:rPr>
          <w:rFonts w:ascii="楷體-繁" w:eastAsia="楷體-繁" w:hAnsi="楷體-繁"/>
        </w:rPr>
        <w:t>為「什麼人」的疑問語意與</w:t>
      </w:r>
      <w:r w:rsidRPr="00BC3EC5">
        <w:rPr>
          <w:rFonts w:eastAsia="楷體-繁"/>
        </w:rPr>
        <w:t xml:space="preserve"> A-</w:t>
      </w:r>
      <w:r w:rsidRPr="00BC3EC5">
        <w:rPr>
          <w:rFonts w:eastAsia="楷體-繁"/>
          <w:i/>
          <w:iCs/>
        </w:rPr>
        <w:t>not</w:t>
      </w:r>
      <w:r w:rsidRPr="00BC3EC5">
        <w:rPr>
          <w:rFonts w:eastAsia="楷體-繁"/>
        </w:rPr>
        <w:t>-A</w:t>
      </w:r>
      <w:r w:rsidRPr="008E50CC">
        <w:rPr>
          <w:rFonts w:ascii="楷體-繁" w:eastAsia="楷體-繁" w:hAnsi="楷體-繁"/>
        </w:rPr>
        <w:t xml:space="preserve"> 疑問語意相互競爭，導致整個句子無法產生一個一致同質的疑問語意。</w:t>
      </w:r>
    </w:p>
  </w:footnote>
  <w:footnote w:id="10">
    <w:p w14:paraId="56EC78CE" w14:textId="5B2D2BA5" w:rsidR="00035F4E" w:rsidRPr="008E50CC" w:rsidRDefault="00CF1CA1" w:rsidP="00957E50">
      <w:pPr>
        <w:pStyle w:val="ae"/>
        <w:rPr>
          <w:rFonts w:ascii="楷體-繁" w:eastAsia="楷體-繁" w:hAnsi="楷體-繁"/>
        </w:rPr>
      </w:pPr>
      <w:r w:rsidRPr="004E2D7E">
        <w:rPr>
          <w:rStyle w:val="afb"/>
          <w:rFonts w:eastAsia="楷體-繁"/>
          <w:vertAlign w:val="superscript"/>
        </w:rPr>
        <w:footnoteRef/>
      </w:r>
      <w:r w:rsidRPr="004E2D7E">
        <w:rPr>
          <w:rFonts w:eastAsia="楷體-繁"/>
          <w:vertAlign w:val="superscript"/>
        </w:rPr>
        <w:t xml:space="preserve"> </w:t>
      </w:r>
      <w:r w:rsidRPr="008E50CC">
        <w:rPr>
          <w:rFonts w:ascii="楷體-繁" w:eastAsia="楷體-繁" w:hAnsi="楷體-繁"/>
        </w:rPr>
        <w:t>核可全稱量化語意的詞/語境不侷限於副詞「都」左側，舉例來說，</w:t>
      </w:r>
      <w:r w:rsidRPr="0062179A">
        <w:rPr>
          <w:rFonts w:eastAsia="楷體-繁"/>
        </w:rPr>
        <w:t>Lin (1996)</w:t>
      </w:r>
      <w:r w:rsidRPr="008E50CC">
        <w:rPr>
          <w:rFonts w:ascii="楷體-繁" w:eastAsia="楷體-繁" w:hAnsi="楷體-繁"/>
        </w:rPr>
        <w:t xml:space="preserve"> 提出 </w:t>
      </w:r>
      <w:proofErr w:type="spellStart"/>
      <w:r w:rsidRPr="0062179A">
        <w:rPr>
          <w:rFonts w:eastAsia="楷體-繁"/>
          <w:i/>
          <w:iCs/>
        </w:rPr>
        <w:t>wh</w:t>
      </w:r>
      <w:proofErr w:type="spellEnd"/>
      <w:r w:rsidRPr="0062179A">
        <w:rPr>
          <w:rFonts w:eastAsia="楷體-繁"/>
          <w:i/>
          <w:iCs/>
        </w:rPr>
        <w:t xml:space="preserve"> </w:t>
      </w:r>
      <w:r w:rsidRPr="008E50CC">
        <w:rPr>
          <w:rFonts w:ascii="楷體-繁" w:eastAsia="楷體-繁" w:hAnsi="楷體-繁"/>
        </w:rPr>
        <w:t xml:space="preserve">詞得到全稱量化語意的句子其實是刪略了「無論」的條件句，因此「無論」條件句也可以核可 </w:t>
      </w:r>
      <w:proofErr w:type="spellStart"/>
      <w:r w:rsidRPr="0062179A">
        <w:rPr>
          <w:rFonts w:eastAsia="楷體-繁"/>
          <w:i/>
          <w:iCs/>
        </w:rPr>
        <w:t>wh</w:t>
      </w:r>
      <w:proofErr w:type="spellEnd"/>
      <w:r w:rsidRPr="0062179A">
        <w:rPr>
          <w:rFonts w:eastAsia="楷體-繁"/>
          <w:i/>
          <w:iCs/>
        </w:rPr>
        <w:t xml:space="preserve"> </w:t>
      </w:r>
      <w:r w:rsidRPr="008E50CC">
        <w:rPr>
          <w:rFonts w:ascii="楷體-繁" w:eastAsia="楷體-繁" w:hAnsi="楷體-繁"/>
        </w:rPr>
        <w:t>詞的全稱量化語意，如</w:t>
      </w:r>
      <w:r w:rsidR="00086C8A">
        <w:rPr>
          <w:rFonts w:ascii="楷體-繁" w:eastAsia="楷體-繁" w:hAnsi="楷體-繁" w:hint="eastAsia"/>
        </w:rPr>
        <w:t xml:space="preserve"> </w:t>
      </w:r>
      <w:r w:rsidRPr="0062179A">
        <w:rPr>
          <w:rFonts w:eastAsia="楷體-繁"/>
        </w:rPr>
        <w:t>(</w:t>
      </w:r>
      <w:proofErr w:type="spellStart"/>
      <w:r w:rsidRPr="0062179A">
        <w:rPr>
          <w:rFonts w:eastAsia="楷體-繁"/>
        </w:rPr>
        <w:t>i</w:t>
      </w:r>
      <w:proofErr w:type="spellEnd"/>
      <w:r w:rsidRPr="0062179A">
        <w:rPr>
          <w:rFonts w:eastAsia="楷體-繁"/>
        </w:rPr>
        <w:t>)</w:t>
      </w:r>
      <w:r w:rsidRPr="008E50CC">
        <w:rPr>
          <w:rFonts w:ascii="楷體-繁" w:eastAsia="楷體-繁" w:hAnsi="楷體-繁"/>
        </w:rPr>
        <w:t>，雖然「誰」與「都」不在同一個句子中，仍可以得到全稱量化語意。除此之外，即使沒有「都/無論」，</w:t>
      </w:r>
      <w:r w:rsidRPr="0062179A">
        <w:rPr>
          <w:rFonts w:eastAsia="楷體-繁"/>
        </w:rPr>
        <w:t>(ii)</w:t>
      </w:r>
      <w:r w:rsidR="00287B0E">
        <w:rPr>
          <w:rFonts w:eastAsia="楷體-繁"/>
        </w:rPr>
        <w:t xml:space="preserve"> </w:t>
      </w:r>
      <w:r w:rsidRPr="008E50CC">
        <w:rPr>
          <w:rFonts w:ascii="楷體-繁" w:eastAsia="楷體-繁" w:hAnsi="楷體-繁"/>
        </w:rPr>
        <w:t xml:space="preserve">此類驢子句 </w:t>
      </w:r>
      <w:r w:rsidRPr="0062179A">
        <w:rPr>
          <w:rFonts w:eastAsia="楷體-繁"/>
        </w:rPr>
        <w:t>(donkey sentences, Cheng &amp; Huang 1996)</w:t>
      </w:r>
      <w:r w:rsidRPr="008E50CC">
        <w:rPr>
          <w:rFonts w:ascii="楷體-繁" w:eastAsia="楷體-繁" w:hAnsi="楷體-繁"/>
        </w:rPr>
        <w:t xml:space="preserve"> 也可以核可「什麼」的全稱量化語意。考量篇幅限制，計劃本文並沒有討論此類語境，但本計</w:t>
      </w:r>
      <w:r w:rsidR="00881AED">
        <w:rPr>
          <w:rFonts w:ascii="楷體-繁" w:eastAsia="楷體-繁" w:hAnsi="楷體-繁"/>
        </w:rPr>
        <w:t>劃</w:t>
      </w:r>
      <w:r w:rsidRPr="008E50CC">
        <w:rPr>
          <w:rFonts w:ascii="楷體-繁" w:eastAsia="楷體-繁" w:hAnsi="楷體-繁"/>
        </w:rPr>
        <w:t>建構中的</w:t>
      </w:r>
      <w:r w:rsidR="00D44B8F" w:rsidRPr="008E50CC">
        <w:rPr>
          <w:rFonts w:ascii="楷體-繁" w:eastAsia="楷體-繁" w:hAnsi="楷體-繁" w:hint="eastAsia"/>
        </w:rPr>
        <w:t xml:space="preserve"> </w:t>
      </w:r>
      <w:r w:rsidRPr="0062179A">
        <w:rPr>
          <w:rFonts w:eastAsia="楷體-繁"/>
        </w:rPr>
        <w:t>NLP/NLU</w:t>
      </w:r>
      <w:r w:rsidR="00D44B8F" w:rsidRPr="0062179A">
        <w:rPr>
          <w:rFonts w:eastAsia="楷體-繁"/>
        </w:rPr>
        <w:t xml:space="preserve"> </w:t>
      </w:r>
      <w:r w:rsidRPr="008E50CC">
        <w:rPr>
          <w:rFonts w:ascii="楷體-繁" w:eastAsia="楷體-繁" w:hAnsi="楷體-繁"/>
        </w:rPr>
        <w:t>智慧運算程式會將此類分佈納入考量。</w:t>
      </w:r>
    </w:p>
    <w:p w14:paraId="48E352FF" w14:textId="77777777" w:rsidR="00035F4E" w:rsidRPr="008E50CC" w:rsidRDefault="00CF1CA1" w:rsidP="00957E50">
      <w:pPr>
        <w:pStyle w:val="Footnoteexample"/>
        <w:numPr>
          <w:ilvl w:val="0"/>
          <w:numId w:val="15"/>
        </w:numPr>
        <w:rPr>
          <w:rFonts w:ascii="楷體-繁" w:eastAsia="楷體-繁" w:hAnsi="楷體-繁"/>
        </w:rPr>
      </w:pPr>
      <w:r w:rsidRPr="008E50CC">
        <w:rPr>
          <w:rFonts w:ascii="楷體-繁" w:eastAsia="楷體-繁" w:hAnsi="楷體-繁"/>
        </w:rPr>
        <w:t>無論誰去台北，</w:t>
      </w:r>
      <w:r w:rsidRPr="008E50CC">
        <w:rPr>
          <w:rFonts w:ascii="楷體-繁" w:eastAsia="楷體-繁" w:hAnsi="楷體-繁" w:cs="新細明體"/>
        </w:rPr>
        <w:t>李四都不在乎。</w:t>
      </w:r>
    </w:p>
    <w:p w14:paraId="53F3EA82" w14:textId="77777777" w:rsidR="00035F4E" w:rsidRPr="008E50CC" w:rsidRDefault="00CF1CA1" w:rsidP="00957E50">
      <w:pPr>
        <w:pStyle w:val="Footnoteexample"/>
        <w:numPr>
          <w:ilvl w:val="0"/>
          <w:numId w:val="15"/>
        </w:numPr>
        <w:rPr>
          <w:rFonts w:ascii="楷體-繁" w:eastAsia="楷體-繁" w:hAnsi="楷體-繁"/>
        </w:rPr>
      </w:pPr>
      <w:r w:rsidRPr="008E50CC">
        <w:rPr>
          <w:rFonts w:ascii="楷體-繁" w:eastAsia="楷體-繁" w:hAnsi="楷體-繁"/>
        </w:rPr>
        <w:t>李四買什麼，我就買什麼。</w:t>
      </w:r>
    </w:p>
  </w:footnote>
  <w:footnote w:id="11">
    <w:p w14:paraId="62A5A0D2" w14:textId="75A1D988" w:rsidR="00BC789C" w:rsidRPr="00BC789C" w:rsidRDefault="00BC789C">
      <w:pPr>
        <w:pStyle w:val="ae"/>
      </w:pPr>
      <w:r>
        <w:rPr>
          <w:rStyle w:val="afff3"/>
        </w:rPr>
        <w:footnoteRef/>
      </w:r>
      <w:r>
        <w:t xml:space="preserve"> </w:t>
      </w:r>
      <w:r w:rsidR="00ED4D55">
        <w:rPr>
          <w:rFonts w:hint="eastAsia"/>
        </w:rPr>
        <w:t>站</w:t>
      </w:r>
      <w:r w:rsidR="00BB096C">
        <w:rPr>
          <w:rFonts w:hint="eastAsia"/>
        </w:rPr>
        <w:t>在認知科學的</w:t>
      </w:r>
      <w:r w:rsidR="00ED4D55">
        <w:rPr>
          <w:rFonts w:hint="eastAsia"/>
        </w:rPr>
        <w:t>角度</w:t>
      </w:r>
      <w:r w:rsidR="00BB096C">
        <w:rPr>
          <w:rFonts w:hint="eastAsia"/>
        </w:rPr>
        <w:t>，</w:t>
      </w:r>
      <w:proofErr w:type="spellStart"/>
      <w:r w:rsidRPr="00B206B8">
        <w:rPr>
          <w:rFonts w:eastAsia="楷體-繁"/>
          <w:i/>
          <w:iCs/>
          <w:shd w:val="clear" w:color="auto" w:fill="FFFFFF"/>
        </w:rPr>
        <w:t>wh</w:t>
      </w:r>
      <w:proofErr w:type="spellEnd"/>
      <w:r>
        <w:rPr>
          <w:rFonts w:eastAsia="楷體-繁"/>
          <w:i/>
          <w:iCs/>
          <w:shd w:val="clear" w:color="auto" w:fill="FFFFFF"/>
        </w:rPr>
        <w:t xml:space="preserve"> </w:t>
      </w:r>
      <w:r w:rsidRPr="00B206B8">
        <w:rPr>
          <w:rFonts w:ascii="楷體-繁" w:eastAsia="楷體-繁" w:hAnsi="楷體-繁" w:hint="eastAsia"/>
          <w:shd w:val="clear" w:color="auto" w:fill="FFFFFF"/>
        </w:rPr>
        <w:t>詞</w:t>
      </w:r>
      <w:r w:rsidR="008846ED">
        <w:rPr>
          <w:rFonts w:ascii="楷體-繁" w:eastAsia="楷體-繁" w:hAnsi="楷體-繁" w:hint="eastAsia"/>
          <w:shd w:val="clear" w:color="auto" w:fill="FFFFFF"/>
        </w:rPr>
        <w:t>的</w:t>
      </w:r>
      <w:r w:rsidR="008846ED" w:rsidRPr="00B206B8">
        <w:rPr>
          <w:rFonts w:ascii="楷體-繁" w:eastAsia="楷體-繁" w:hAnsi="楷體-繁" w:hint="eastAsia"/>
          <w:shd w:val="clear" w:color="auto" w:fill="FFFFFF"/>
        </w:rPr>
        <w:t>非疑問語意</w:t>
      </w:r>
      <w:r w:rsidRPr="00B206B8">
        <w:rPr>
          <w:rFonts w:ascii="楷體-繁" w:eastAsia="楷體-繁" w:hAnsi="楷體-繁" w:hint="eastAsia"/>
          <w:shd w:val="clear" w:color="auto" w:fill="FFFFFF"/>
        </w:rPr>
        <w:t>與結構複雜的問句</w:t>
      </w:r>
      <w:r w:rsidR="008846ED">
        <w:rPr>
          <w:rFonts w:ascii="楷體-繁" w:eastAsia="楷體-繁" w:hAnsi="楷體-繁" w:hint="eastAsia"/>
          <w:shd w:val="clear" w:color="auto" w:fill="FFFFFF"/>
        </w:rPr>
        <w:t>即使</w:t>
      </w:r>
      <w:r>
        <w:rPr>
          <w:rFonts w:ascii="楷體-繁" w:eastAsia="楷體-繁" w:hAnsi="楷體-繁" w:hint="eastAsia"/>
          <w:shd w:val="clear" w:color="auto" w:fill="FFFFFF"/>
        </w:rPr>
        <w:t>出現</w:t>
      </w:r>
      <w:r w:rsidRPr="00B206B8">
        <w:rPr>
          <w:rFonts w:ascii="楷體-繁" w:eastAsia="楷體-繁" w:hAnsi="楷體-繁" w:hint="eastAsia"/>
          <w:shd w:val="clear" w:color="auto" w:fill="FFFFFF"/>
        </w:rPr>
        <w:t>比例</w:t>
      </w:r>
      <w:r w:rsidR="008846ED">
        <w:rPr>
          <w:rFonts w:ascii="楷體-繁" w:eastAsia="楷體-繁" w:hAnsi="楷體-繁" w:hint="eastAsia"/>
          <w:shd w:val="clear" w:color="auto" w:fill="FFFFFF"/>
        </w:rPr>
        <w:t>相對低，</w:t>
      </w:r>
      <w:r>
        <w:rPr>
          <w:rFonts w:ascii="楷體-繁" w:eastAsia="楷體-繁" w:hAnsi="楷體-繁" w:hint="eastAsia"/>
          <w:shd w:val="clear" w:color="auto" w:fill="FFFFFF"/>
        </w:rPr>
        <w:t xml:space="preserve">不代表可以在 </w:t>
      </w:r>
      <w:r w:rsidRPr="000F7F22">
        <w:rPr>
          <w:rFonts w:eastAsia="楷體-繁"/>
          <w:shd w:val="clear" w:color="auto" w:fill="FFFFFF"/>
        </w:rPr>
        <w:t>NLP/NLU</w:t>
      </w:r>
      <w:r>
        <w:rPr>
          <w:rFonts w:ascii="楷體-繁" w:eastAsia="楷體-繁" w:hAnsi="楷體-繁"/>
          <w:shd w:val="clear" w:color="auto" w:fill="FFFFFF"/>
        </w:rPr>
        <w:t xml:space="preserve"> </w:t>
      </w:r>
      <w:r>
        <w:rPr>
          <w:rFonts w:ascii="楷體-繁" w:eastAsia="楷體-繁" w:hAnsi="楷體-繁" w:hint="eastAsia"/>
          <w:shd w:val="clear" w:color="auto" w:fill="FFFFFF"/>
        </w:rPr>
        <w:t>的研究</w:t>
      </w:r>
      <w:r w:rsidR="008846ED">
        <w:rPr>
          <w:rFonts w:ascii="楷體-繁" w:eastAsia="楷體-繁" w:hAnsi="楷體-繁" w:hint="eastAsia"/>
          <w:shd w:val="clear" w:color="auto" w:fill="FFFFFF"/>
        </w:rPr>
        <w:t>中</w:t>
      </w:r>
      <w:r>
        <w:rPr>
          <w:rFonts w:ascii="楷體-繁" w:eastAsia="楷體-繁" w:hAnsi="楷體-繁" w:hint="eastAsia"/>
          <w:shd w:val="clear" w:color="auto" w:fill="FFFFFF"/>
        </w:rPr>
        <w:t>忽略這些現象</w:t>
      </w:r>
      <w:r w:rsidRPr="00B206B8">
        <w:rPr>
          <w:rFonts w:ascii="楷體-繁" w:eastAsia="楷體-繁" w:hAnsi="楷體-繁" w:hint="eastAsia"/>
          <w:shd w:val="clear" w:color="auto" w:fill="FFFFFF"/>
        </w:rPr>
        <w:t>。</w:t>
      </w:r>
    </w:p>
  </w:footnote>
  <w:footnote w:id="12">
    <w:p w14:paraId="4F787051" w14:textId="145100DC" w:rsidR="00035F4E" w:rsidRPr="008E50CC" w:rsidRDefault="00CF1CA1" w:rsidP="00957E50">
      <w:pPr>
        <w:pStyle w:val="ae"/>
        <w:rPr>
          <w:rFonts w:ascii="楷體-繁" w:eastAsia="楷體-繁" w:hAnsi="楷體-繁"/>
        </w:rPr>
      </w:pPr>
      <w:r w:rsidRPr="00331B8E">
        <w:rPr>
          <w:rStyle w:val="afb"/>
          <w:rFonts w:eastAsia="楷體-繁"/>
          <w:vertAlign w:val="superscript"/>
        </w:rPr>
        <w:footnoteRef/>
      </w:r>
      <w:r w:rsidRPr="00331B8E">
        <w:rPr>
          <w:rFonts w:eastAsia="楷體-繁"/>
        </w:rPr>
        <w:t xml:space="preserve"> </w:t>
      </w:r>
      <w:r w:rsidRPr="008E50CC">
        <w:rPr>
          <w:rFonts w:ascii="楷體-繁" w:eastAsia="楷體-繁" w:hAnsi="楷體-繁"/>
        </w:rPr>
        <w:t>音韻層面的問題不是本計</w:t>
      </w:r>
      <w:r w:rsidR="00881AED">
        <w:rPr>
          <w:rFonts w:ascii="楷體-繁" w:eastAsia="楷體-繁" w:hAnsi="楷體-繁"/>
        </w:rPr>
        <w:t>劃</w:t>
      </w:r>
      <w:r w:rsidRPr="008E50CC">
        <w:rPr>
          <w:rFonts w:ascii="楷體-繁" w:eastAsia="楷體-繁" w:hAnsi="楷體-繁"/>
        </w:rPr>
        <w:t>重點，因此以下省略不談。</w:t>
      </w:r>
    </w:p>
  </w:footnote>
  <w:footnote w:id="13">
    <w:p w14:paraId="5A79AD43" w14:textId="04072A36" w:rsidR="00035F4E" w:rsidRPr="008E50CC" w:rsidRDefault="00CF1CA1" w:rsidP="00957E50">
      <w:pPr>
        <w:pStyle w:val="ae"/>
        <w:rPr>
          <w:rFonts w:ascii="楷體-繁" w:eastAsia="楷體-繁" w:hAnsi="楷體-繁"/>
        </w:rPr>
      </w:pPr>
      <w:r w:rsidRPr="00331B8E">
        <w:rPr>
          <w:rStyle w:val="afb"/>
          <w:rFonts w:eastAsia="楷體-繁"/>
          <w:vertAlign w:val="superscript"/>
        </w:rPr>
        <w:footnoteRef/>
      </w:r>
      <w:r w:rsidRPr="00331B8E">
        <w:rPr>
          <w:rFonts w:eastAsia="楷體-繁"/>
        </w:rPr>
        <w:t xml:space="preserve"> </w:t>
      </w:r>
      <w:r w:rsidRPr="008E50CC">
        <w:rPr>
          <w:rFonts w:ascii="楷體-繁" w:eastAsia="楷體-繁" w:hAnsi="楷體-繁"/>
        </w:rPr>
        <w:t xml:space="preserve">另亦有結合語料庫和機器學習模型運作的應用框架。以 </w:t>
      </w:r>
      <w:r w:rsidRPr="00411CBE">
        <w:rPr>
          <w:rFonts w:eastAsia="楷體-繁"/>
        </w:rPr>
        <w:t xml:space="preserve">NLTK </w:t>
      </w:r>
      <w:r w:rsidRPr="008E50CC">
        <w:rPr>
          <w:rFonts w:ascii="楷體-繁" w:eastAsia="楷體-繁" w:hAnsi="楷體-繁"/>
        </w:rPr>
        <w:t>、</w:t>
      </w:r>
      <w:proofErr w:type="spellStart"/>
      <w:r w:rsidRPr="00411CBE">
        <w:rPr>
          <w:rFonts w:eastAsia="楷體-繁"/>
        </w:rPr>
        <w:t>spaCy</w:t>
      </w:r>
      <w:proofErr w:type="spellEnd"/>
      <w:r w:rsidRPr="00411CBE">
        <w:rPr>
          <w:rFonts w:eastAsia="楷體-繁"/>
        </w:rPr>
        <w:t xml:space="preserve"> </w:t>
      </w:r>
      <w:r w:rsidRPr="008E50CC">
        <w:rPr>
          <w:rFonts w:ascii="楷體-繁" w:eastAsia="楷體-繁" w:hAnsi="楷體-繁"/>
        </w:rPr>
        <w:t xml:space="preserve">和 </w:t>
      </w:r>
      <w:proofErr w:type="spellStart"/>
      <w:r w:rsidRPr="00411CBE">
        <w:rPr>
          <w:rFonts w:eastAsia="楷體-繁"/>
        </w:rPr>
        <w:t>HanLP</w:t>
      </w:r>
      <w:proofErr w:type="spellEnd"/>
      <w:r w:rsidRPr="00411CBE">
        <w:rPr>
          <w:rFonts w:eastAsia="楷體-繁"/>
        </w:rPr>
        <w:t xml:space="preserve"> </w:t>
      </w:r>
      <w:r w:rsidRPr="008E50CC">
        <w:rPr>
          <w:rFonts w:ascii="楷體-繁" w:eastAsia="楷體-繁" w:hAnsi="楷體-繁"/>
        </w:rPr>
        <w:t xml:space="preserve">為代表，但這三者本質上更接近語料庫和應用框架結合後，為自然語言處理工程師設計的 </w:t>
      </w:r>
      <w:r w:rsidRPr="00411CBE">
        <w:rPr>
          <w:rFonts w:eastAsia="楷體-繁"/>
        </w:rPr>
        <w:t>SDK/API</w:t>
      </w:r>
      <w:r w:rsidRPr="008E50CC">
        <w:rPr>
          <w:rFonts w:ascii="楷體-繁" w:eastAsia="楷體-繁" w:hAnsi="楷體-繁"/>
        </w:rPr>
        <w:t xml:space="preserve"> 系統，其效果依所載入的語料庫和機器學習模型而定。在語料庫技術的限制下，其受好評處為開發者友善 </w:t>
      </w:r>
      <w:r w:rsidRPr="00411CBE">
        <w:rPr>
          <w:rFonts w:eastAsia="楷體-繁"/>
        </w:rPr>
        <w:t>(developer friendly)</w:t>
      </w:r>
      <w:r w:rsidRPr="008E50CC">
        <w:rPr>
          <w:rFonts w:ascii="楷體-繁" w:eastAsia="楷體-繁" w:hAnsi="楷體-繁"/>
        </w:rPr>
        <w:t xml:space="preserve"> 的設計目標，而非處理效果本身的優劣，因此與本計</w:t>
      </w:r>
      <w:r w:rsidR="00881AED">
        <w:rPr>
          <w:rFonts w:ascii="楷體-繁" w:eastAsia="楷體-繁" w:hAnsi="楷體-繁"/>
        </w:rPr>
        <w:t>劃</w:t>
      </w:r>
      <w:r w:rsidRPr="008E50CC">
        <w:rPr>
          <w:rFonts w:ascii="楷體-繁" w:eastAsia="楷體-繁" w:hAnsi="楷體-繁"/>
        </w:rPr>
        <w:t>目標無直接相關，故本文省略不談。</w:t>
      </w:r>
    </w:p>
  </w:footnote>
  <w:footnote w:id="14">
    <w:p w14:paraId="08F8DB61" w14:textId="28A0740C" w:rsidR="00035F4E" w:rsidRPr="008E50CC" w:rsidRDefault="00CF1CA1" w:rsidP="00957E50">
      <w:pPr>
        <w:pStyle w:val="ae"/>
        <w:rPr>
          <w:rFonts w:ascii="楷體-繁" w:eastAsia="楷體-繁" w:hAnsi="楷體-繁"/>
        </w:rPr>
      </w:pPr>
      <w:r w:rsidRPr="00395310">
        <w:rPr>
          <w:rStyle w:val="afb"/>
          <w:rFonts w:eastAsia="楷體-繁"/>
          <w:vertAlign w:val="superscript"/>
        </w:rPr>
        <w:footnoteRef/>
      </w:r>
      <w:r w:rsidRPr="008E50CC">
        <w:rPr>
          <w:rFonts w:ascii="楷體-繁" w:eastAsia="楷體-繁" w:hAnsi="楷體-繁"/>
        </w:rPr>
        <w:t xml:space="preserve"> </w:t>
      </w:r>
      <w:r w:rsidRPr="0090106D">
        <w:rPr>
          <w:rFonts w:eastAsia="楷體-繁"/>
        </w:rPr>
        <w:t>NER</w:t>
      </w:r>
      <w:r w:rsidRPr="008E50CC">
        <w:rPr>
          <w:rFonts w:ascii="楷體-繁" w:eastAsia="楷體-繁" w:hAnsi="楷體-繁"/>
        </w:rPr>
        <w:t xml:space="preserve"> 指的是從一個句子裡辨識出來某些特定的實體 </w:t>
      </w:r>
      <w:r w:rsidRPr="0090106D">
        <w:rPr>
          <w:rFonts w:eastAsia="楷體-繁"/>
        </w:rPr>
        <w:t>(Entity)</w:t>
      </w:r>
      <w:r w:rsidRPr="008E50CC">
        <w:rPr>
          <w:rFonts w:ascii="楷體-繁" w:eastAsia="楷體-繁" w:hAnsi="楷體-繁"/>
        </w:rPr>
        <w:t xml:space="preserve">。比如，在句子「他在聯合國大規模毀滅性武器檢查小組裡工作」中，雖然斷詞結果可以是「他/在/聯合國/大規模/毀滅性/武器/檢查/小組/裡/工作」，但是這個句子裡有一個「組織名稱」，那麼 </w:t>
      </w:r>
      <w:r w:rsidRPr="00A15B4D">
        <w:rPr>
          <w:rFonts w:eastAsia="楷體-繁"/>
        </w:rPr>
        <w:t>NER</w:t>
      </w:r>
      <w:r w:rsidRPr="008E50CC">
        <w:rPr>
          <w:rFonts w:ascii="楷體-繁" w:eastAsia="楷體-繁" w:hAnsi="楷體-繁"/>
        </w:rPr>
        <w:t xml:space="preserve"> 就需要辨識出「他/在/聯合國大規模毀滅性武器檢查小組/裡/工作」，且辨識出「聯合國大規模毀滅性武器檢查小組」是一個組織名稱，這才是合理的處理結果。</w:t>
      </w:r>
      <w:r w:rsidRPr="0090106D">
        <w:rPr>
          <w:rFonts w:eastAsia="楷體-繁"/>
        </w:rPr>
        <w:t>NER</w:t>
      </w:r>
      <w:r w:rsidRPr="008E50CC">
        <w:rPr>
          <w:rFonts w:ascii="楷體-繁" w:eastAsia="楷體-繁" w:hAnsi="楷體-繁"/>
        </w:rPr>
        <w:t xml:space="preserve"> 對任何 </w:t>
      </w:r>
      <w:r w:rsidRPr="0090106D">
        <w:rPr>
          <w:rFonts w:eastAsia="楷體-繁"/>
        </w:rPr>
        <w:t>NLP</w:t>
      </w:r>
      <w:r w:rsidRPr="008E50CC">
        <w:rPr>
          <w:rFonts w:ascii="楷體-繁" w:eastAsia="楷體-繁" w:hAnsi="楷體-繁"/>
        </w:rPr>
        <w:t xml:space="preserve"> 系統都是一個挑戰。ML 的做法有兩種</w:t>
      </w:r>
      <w:r w:rsidR="00720F4D" w:rsidRPr="008E50CC">
        <w:rPr>
          <w:rFonts w:ascii="楷體-繁" w:eastAsia="楷體-繁" w:hAnsi="楷體-繁" w:hint="eastAsia"/>
        </w:rPr>
        <w:t>：</w:t>
      </w:r>
      <w:r w:rsidRPr="0090106D">
        <w:rPr>
          <w:rFonts w:eastAsia="楷體-繁"/>
        </w:rPr>
        <w:t>Google/Microsoft</w:t>
      </w:r>
      <w:r w:rsidRPr="008E50CC">
        <w:rPr>
          <w:rFonts w:ascii="楷體-繁" w:eastAsia="楷體-繁" w:hAnsi="楷體-繁"/>
        </w:rPr>
        <w:t xml:space="preserve"> 採用「直接用字符計算」，而中研院採用「字符加上 </w:t>
      </w:r>
      <w:r w:rsidRPr="0090106D">
        <w:rPr>
          <w:rFonts w:eastAsia="楷體-繁"/>
        </w:rPr>
        <w:t>POS</w:t>
      </w:r>
      <w:r w:rsidRPr="008E50CC">
        <w:rPr>
          <w:rFonts w:ascii="楷體-繁" w:eastAsia="楷體-繁" w:hAnsi="楷體-繁"/>
        </w:rPr>
        <w:t>」來計算。</w:t>
      </w:r>
      <w:r w:rsidRPr="0090106D">
        <w:rPr>
          <w:rFonts w:eastAsia="楷體-繁"/>
        </w:rPr>
        <w:t>Google/M</w:t>
      </w:r>
      <w:r w:rsidR="00A63A85" w:rsidRPr="0090106D">
        <w:rPr>
          <w:rFonts w:eastAsia="楷體-繁"/>
        </w:rPr>
        <w:t>icrosoft</w:t>
      </w:r>
      <w:r w:rsidRPr="008E50CC">
        <w:rPr>
          <w:rFonts w:ascii="楷體-繁" w:eastAsia="楷體-繁" w:hAnsi="楷體-繁"/>
        </w:rPr>
        <w:t xml:space="preserve"> 的做法，在中文裡的效果很差。中研院則是因為加上了 </w:t>
      </w:r>
      <w:r w:rsidRPr="0090106D">
        <w:rPr>
          <w:rFonts w:eastAsia="楷體-繁"/>
        </w:rPr>
        <w:t>POS</w:t>
      </w:r>
      <w:r w:rsidRPr="008E50CC">
        <w:rPr>
          <w:rFonts w:ascii="楷體-繁" w:eastAsia="楷體-繁" w:hAnsi="楷體-繁"/>
        </w:rPr>
        <w:t xml:space="preserve"> 的資訊，所以會受到中研院的 </w:t>
      </w:r>
      <w:r w:rsidRPr="0090106D">
        <w:rPr>
          <w:rFonts w:eastAsia="楷體-繁"/>
        </w:rPr>
        <w:t>POS</w:t>
      </w:r>
      <w:r w:rsidRPr="008E50CC">
        <w:rPr>
          <w:rFonts w:ascii="楷體-繁" w:eastAsia="楷體-繁" w:hAnsi="楷體-繁"/>
        </w:rPr>
        <w:t xml:space="preserve"> 結果的正確率的影響而下降。</w:t>
      </w:r>
    </w:p>
  </w:footnote>
  <w:footnote w:id="15">
    <w:p w14:paraId="4E04CB44" w14:textId="175287F3" w:rsidR="00035F4E" w:rsidRPr="008E50CC" w:rsidRDefault="00CF1CA1" w:rsidP="00957E50">
      <w:pPr>
        <w:pStyle w:val="ae"/>
        <w:rPr>
          <w:rFonts w:ascii="楷體-繁" w:eastAsia="楷體-繁" w:hAnsi="楷體-繁"/>
        </w:rPr>
      </w:pPr>
      <w:r w:rsidRPr="00395310">
        <w:rPr>
          <w:rStyle w:val="afb"/>
          <w:rFonts w:eastAsia="楷體-繁"/>
          <w:vertAlign w:val="superscript"/>
        </w:rPr>
        <w:footnoteRef/>
      </w:r>
      <w:r w:rsidRPr="00395310">
        <w:rPr>
          <w:rFonts w:eastAsia="楷體-繁"/>
          <w:vertAlign w:val="superscript"/>
        </w:rPr>
        <w:t xml:space="preserve"> </w:t>
      </w:r>
      <w:r w:rsidR="00CF26B9" w:rsidRPr="006D13EE">
        <w:rPr>
          <w:rFonts w:ascii="楷體-繁" w:eastAsia="楷體-繁" w:hAnsi="楷體-繁"/>
        </w:rPr>
        <w:t>資料本身是否足以呈現語言結構表徵和世界百科知識</w:t>
      </w:r>
      <w:r w:rsidR="00CF26B9">
        <w:t xml:space="preserve"> (</w:t>
      </w:r>
      <w:proofErr w:type="spellStart"/>
      <w:r w:rsidR="00CF26B9">
        <w:t>encyclopediac</w:t>
      </w:r>
      <w:proofErr w:type="spellEnd"/>
      <w:r w:rsidR="00CF26B9">
        <w:t xml:space="preserve"> knowledge) </w:t>
      </w:r>
      <w:r w:rsidR="00CF26B9" w:rsidRPr="006D13EE">
        <w:rPr>
          <w:rFonts w:ascii="楷體-繁" w:eastAsia="楷體-繁" w:hAnsi="楷體-繁"/>
        </w:rPr>
        <w:t>的重要性顯而易見</w:t>
      </w:r>
      <w:r w:rsidR="003408BD">
        <w:rPr>
          <w:rFonts w:hint="eastAsia"/>
        </w:rPr>
        <w:t>；舉例來說，</w:t>
      </w:r>
      <w:r w:rsidRPr="008E50CC">
        <w:rPr>
          <w:rStyle w:val="afb"/>
          <w:rFonts w:ascii="楷體-繁" w:eastAsia="楷體-繁" w:hAnsi="楷體-繁"/>
        </w:rPr>
        <w:t>中研院詞庫小組的主持人，馬偉雲教授曾說「這條河很難過」</w:t>
      </w:r>
      <w:r w:rsidRPr="004C7F2B">
        <w:rPr>
          <w:rStyle w:val="afb"/>
          <w:rFonts w:eastAsia="楷體-繁"/>
        </w:rPr>
        <w:t xml:space="preserve">(hard to cross) </w:t>
      </w:r>
      <w:r w:rsidRPr="008E50CC">
        <w:rPr>
          <w:rStyle w:val="afb"/>
          <w:rFonts w:ascii="楷體-繁" w:eastAsia="楷體-繁" w:hAnsi="楷體-繁"/>
        </w:rPr>
        <w:t>和「我很難過」</w:t>
      </w:r>
      <w:r w:rsidRPr="004C7F2B">
        <w:rPr>
          <w:rStyle w:val="afb"/>
          <w:rFonts w:eastAsia="楷體-繁"/>
        </w:rPr>
        <w:t>(sad)</w:t>
      </w:r>
      <w:r w:rsidRPr="008E50CC">
        <w:rPr>
          <w:rStyle w:val="afb"/>
          <w:rFonts w:ascii="楷體-繁" w:eastAsia="楷體-繁" w:hAnsi="楷體-繁"/>
        </w:rPr>
        <w:t xml:space="preserve"> 對電腦來說很難區分。這是由於他們採用的機器學習方法只取「表層形式的字符」</w:t>
      </w:r>
      <w:r w:rsidR="00D373B7" w:rsidRPr="009663A3">
        <w:rPr>
          <w:rFonts w:eastAsia="楷體-繁"/>
        </w:rPr>
        <w:t>(</w:t>
      </w:r>
      <w:r w:rsidRPr="008E50CC">
        <w:rPr>
          <w:rStyle w:val="afb"/>
          <w:rFonts w:ascii="楷體-繁" w:eastAsia="楷體-繁" w:hAnsi="楷體-繁"/>
        </w:rPr>
        <w:t>一個字符一個字符依序計算</w:t>
      </w:r>
      <w:r w:rsidR="00D373B7" w:rsidRPr="009663A3">
        <w:rPr>
          <w:rFonts w:eastAsia="楷體-繁"/>
        </w:rPr>
        <w:t>)</w:t>
      </w:r>
      <w:r w:rsidRPr="008E50CC">
        <w:rPr>
          <w:rStyle w:val="afb"/>
          <w:rFonts w:ascii="楷體-繁" w:eastAsia="楷體-繁" w:hAnsi="楷體-繁"/>
        </w:rPr>
        <w:t>，因此算不出來這兩個「難過」應該是「難/過」</w:t>
      </w:r>
      <w:r w:rsidRPr="004C7F2B">
        <w:rPr>
          <w:rStyle w:val="afb"/>
          <w:rFonts w:eastAsia="楷體-繁"/>
        </w:rPr>
        <w:t xml:space="preserve">(hard to </w:t>
      </w:r>
      <w:proofErr w:type="spellStart"/>
      <w:r w:rsidRPr="004C7F2B">
        <w:rPr>
          <w:rStyle w:val="afb"/>
          <w:rFonts w:eastAsia="楷體-繁"/>
        </w:rPr>
        <w:t>corss</w:t>
      </w:r>
      <w:proofErr w:type="spellEnd"/>
      <w:r w:rsidRPr="004C7F2B">
        <w:rPr>
          <w:rStyle w:val="afb"/>
          <w:rFonts w:eastAsia="楷體-繁"/>
        </w:rPr>
        <w:t xml:space="preserve">) </w:t>
      </w:r>
      <w:r w:rsidRPr="008E50CC">
        <w:rPr>
          <w:rStyle w:val="afb"/>
          <w:rFonts w:ascii="楷體-繁" w:eastAsia="楷體-繁" w:hAnsi="楷體-繁"/>
        </w:rPr>
        <w:t>和「難過」</w:t>
      </w:r>
      <w:r w:rsidRPr="004C7F2B">
        <w:rPr>
          <w:rStyle w:val="afb"/>
          <w:rFonts w:eastAsia="楷體-繁"/>
        </w:rPr>
        <w:t>(sad)</w:t>
      </w:r>
      <w:r w:rsidRPr="008E50CC">
        <w:rPr>
          <w:rStyle w:val="afb"/>
          <w:rFonts w:ascii="楷體-繁" w:eastAsia="楷體-繁" w:hAnsi="楷體-繁"/>
        </w:rPr>
        <w:t xml:space="preserve">。除非，有一個世界百科知識系統可以告訴這個 </w:t>
      </w:r>
      <w:r w:rsidRPr="00EA420D">
        <w:rPr>
          <w:rStyle w:val="afb"/>
          <w:rFonts w:eastAsia="楷體-繁"/>
        </w:rPr>
        <w:t>NLP</w:t>
      </w:r>
      <w:r w:rsidRPr="008E50CC">
        <w:rPr>
          <w:rStyle w:val="afb"/>
          <w:rFonts w:ascii="楷體-繁" w:eastAsia="楷體-繁" w:hAnsi="楷體-繁"/>
        </w:rPr>
        <w:t xml:space="preserve"> 系統說「人，才有能力感受情緒」或是「某些水體，才會有難以跨過的問題」。</w:t>
      </w:r>
    </w:p>
  </w:footnote>
  <w:footnote w:id="16">
    <w:p w14:paraId="1A9BAD26" w14:textId="4E78BE0C" w:rsidR="002C1ECA" w:rsidRPr="008B33AD" w:rsidRDefault="00CF1CA1" w:rsidP="00957E50">
      <w:pPr>
        <w:pStyle w:val="ae"/>
        <w:rPr>
          <w:rFonts w:eastAsia="楷體-繁"/>
        </w:rPr>
      </w:pPr>
      <w:r w:rsidRPr="00395310">
        <w:rPr>
          <w:rStyle w:val="afb"/>
          <w:rFonts w:eastAsia="楷體-繁"/>
          <w:vertAlign w:val="superscript"/>
        </w:rPr>
        <w:footnoteRef/>
      </w:r>
      <w:r w:rsidRPr="00395310">
        <w:rPr>
          <w:rFonts w:eastAsia="楷體-繁"/>
        </w:rPr>
        <w:t xml:space="preserve"> </w:t>
      </w:r>
      <w:r w:rsidRPr="008E50CC">
        <w:rPr>
          <w:rFonts w:ascii="楷體-繁" w:eastAsia="楷體-繁" w:hAnsi="楷體-繁"/>
        </w:rPr>
        <w:t xml:space="preserve">舉例來說， </w:t>
      </w:r>
      <w:r w:rsidRPr="004C7F2B">
        <w:rPr>
          <w:rFonts w:eastAsia="楷體-繁"/>
          <w:i/>
          <w:iCs/>
        </w:rPr>
        <w:t xml:space="preserve">table </w:t>
      </w:r>
      <w:r w:rsidRPr="008E50CC">
        <w:rPr>
          <w:rFonts w:ascii="楷體-繁" w:eastAsia="楷體-繁" w:hAnsi="楷體-繁"/>
        </w:rPr>
        <w:t xml:space="preserve">的向量資訊可為 </w:t>
      </w:r>
      <w:r w:rsidRPr="004C7F2B">
        <w:rPr>
          <w:rFonts w:eastAsia="楷體-繁"/>
        </w:rPr>
        <w:t>(1, 2.5, 3)</w:t>
      </w:r>
      <w:r w:rsidRPr="008E50CC">
        <w:rPr>
          <w:rFonts w:ascii="楷體-繁" w:eastAsia="楷體-繁" w:hAnsi="楷體-繁"/>
        </w:rPr>
        <w:t xml:space="preserve">，相似的 </w:t>
      </w:r>
      <w:r w:rsidRPr="004C7F2B">
        <w:rPr>
          <w:rFonts w:eastAsia="楷體-繁"/>
          <w:i/>
          <w:iCs/>
        </w:rPr>
        <w:t xml:space="preserve">desk </w:t>
      </w:r>
      <w:r w:rsidRPr="008E50CC">
        <w:rPr>
          <w:rFonts w:ascii="楷體-繁" w:eastAsia="楷體-繁" w:hAnsi="楷體-繁"/>
        </w:rPr>
        <w:t xml:space="preserve">為 </w:t>
      </w:r>
      <w:r w:rsidRPr="004C7F2B">
        <w:rPr>
          <w:rFonts w:eastAsia="楷體-繁"/>
        </w:rPr>
        <w:t>(1.2, 2.5, 2.8)</w:t>
      </w:r>
      <w:r w:rsidRPr="008E50CC">
        <w:rPr>
          <w:rFonts w:ascii="楷體-繁" w:eastAsia="楷體-繁" w:hAnsi="楷體-繁"/>
        </w:rPr>
        <w:t xml:space="preserve">，較不相似的 </w:t>
      </w:r>
      <w:r w:rsidRPr="004C7F2B">
        <w:rPr>
          <w:rFonts w:eastAsia="楷體-繁"/>
          <w:i/>
          <w:iCs/>
        </w:rPr>
        <w:t xml:space="preserve">dog </w:t>
      </w:r>
      <w:r w:rsidRPr="008E50CC">
        <w:rPr>
          <w:rFonts w:ascii="楷體-繁" w:eastAsia="楷體-繁" w:hAnsi="楷體-繁"/>
        </w:rPr>
        <w:t>則為</w:t>
      </w:r>
      <w:r w:rsidRPr="004C7F2B">
        <w:rPr>
          <w:rFonts w:eastAsia="楷體-繁"/>
        </w:rPr>
        <w:t xml:space="preserve"> (2.1, 0</w:t>
      </w:r>
      <w:r w:rsidR="004D5C89" w:rsidRPr="004C7F2B">
        <w:rPr>
          <w:rFonts w:eastAsia="楷體-繁"/>
        </w:rPr>
        <w:t>.</w:t>
      </w:r>
      <w:r w:rsidRPr="004C7F2B">
        <w:rPr>
          <w:rFonts w:eastAsia="楷體-繁"/>
        </w:rPr>
        <w:t>3, 4)</w:t>
      </w:r>
      <w:r w:rsidR="002033AC">
        <w:rPr>
          <w:rFonts w:ascii="楷體-繁" w:eastAsia="楷體-繁" w:hAnsi="楷體-繁" w:hint="eastAsia"/>
        </w:rPr>
        <w:t>。</w:t>
      </w:r>
    </w:p>
  </w:footnote>
  <w:footnote w:id="17">
    <w:p w14:paraId="35FE50A8" w14:textId="77777777" w:rsidR="008B132D" w:rsidRPr="008E50CC" w:rsidRDefault="008B132D" w:rsidP="008B132D">
      <w:pPr>
        <w:pStyle w:val="ae"/>
        <w:rPr>
          <w:rFonts w:ascii="楷體-繁" w:eastAsia="楷體-繁" w:hAnsi="楷體-繁"/>
        </w:rPr>
      </w:pPr>
      <w:r w:rsidRPr="00CE4471">
        <w:rPr>
          <w:rStyle w:val="afff3"/>
          <w:rFonts w:eastAsia="楷體-繁"/>
        </w:rPr>
        <w:footnoteRef/>
      </w:r>
      <w:r w:rsidRPr="008E50CC">
        <w:rPr>
          <w:rFonts w:ascii="楷體-繁" w:eastAsia="楷體-繁" w:hAnsi="楷體-繁" w:hint="eastAsia"/>
        </w:rPr>
        <w:t xml:space="preserve"> 收斂的意思，是指「用來分群的那個邊界己經劃定清楚」，但不表示它是正確的解答。因為它也不知道正確的解答是什麼。</w:t>
      </w:r>
    </w:p>
  </w:footnote>
  <w:footnote w:id="18">
    <w:p w14:paraId="78690915" w14:textId="50D6FDA4" w:rsidR="008B132D" w:rsidRPr="008E50CC" w:rsidRDefault="008B132D" w:rsidP="008B132D">
      <w:pPr>
        <w:pStyle w:val="ae"/>
        <w:rPr>
          <w:rFonts w:ascii="楷體-繁" w:eastAsia="楷體-繁" w:hAnsi="楷體-繁"/>
        </w:rPr>
      </w:pPr>
      <w:r w:rsidRPr="00CE4471">
        <w:rPr>
          <w:rStyle w:val="afff3"/>
          <w:rFonts w:eastAsia="楷體-繁"/>
        </w:rPr>
        <w:footnoteRef/>
      </w:r>
      <w:r w:rsidRPr="00CE4471">
        <w:rPr>
          <w:rFonts w:eastAsia="楷體-繁"/>
        </w:rPr>
        <w:t xml:space="preserve"> </w:t>
      </w:r>
      <w:r w:rsidRPr="008E50CC">
        <w:rPr>
          <w:rFonts w:ascii="楷體-繁" w:eastAsia="楷體-繁" w:hAnsi="楷體-繁" w:hint="eastAsia"/>
        </w:rPr>
        <w:t xml:space="preserve">圖一的讀法是先看 </w:t>
      </w:r>
      <w:r w:rsidRPr="0010681E">
        <w:rPr>
          <w:rFonts w:eastAsia="楷體-繁"/>
        </w:rPr>
        <w:t>x</w:t>
      </w:r>
      <w:r w:rsidRPr="008E50CC">
        <w:rPr>
          <w:rFonts w:ascii="楷體-繁" w:eastAsia="楷體-繁" w:hAnsi="楷體-繁"/>
        </w:rPr>
        <w:t xml:space="preserve"> </w:t>
      </w:r>
      <w:r w:rsidRPr="008E50CC">
        <w:rPr>
          <w:rFonts w:ascii="楷體-繁" w:eastAsia="楷體-繁" w:hAnsi="楷體-繁" w:hint="eastAsia"/>
        </w:rPr>
        <w:t xml:space="preserve">軸與 </w:t>
      </w:r>
      <w:r w:rsidRPr="0010681E">
        <w:rPr>
          <w:rFonts w:eastAsia="楷體-繁"/>
        </w:rPr>
        <w:t>y</w:t>
      </w:r>
      <w:r w:rsidRPr="008E50CC">
        <w:rPr>
          <w:rFonts w:ascii="楷體-繁" w:eastAsia="楷體-繁" w:hAnsi="楷體-繁"/>
        </w:rPr>
        <w:t xml:space="preserve"> </w:t>
      </w:r>
      <w:r w:rsidRPr="008E50CC">
        <w:rPr>
          <w:rFonts w:ascii="楷體-繁" w:eastAsia="楷體-繁" w:hAnsi="楷體-繁" w:hint="eastAsia"/>
        </w:rPr>
        <w:t>軸兩個句子的交會處方塊是什麼顏色，然後去右邊的圖例條上找最接近的顏色。找到顏色後，再往右去比對數字，就知道在系統判斷兩個句子的相似值大概是多少。舉例來說，</w:t>
      </w:r>
      <w:r w:rsidRPr="0010681E">
        <w:rPr>
          <w:rFonts w:eastAsia="楷體-繁"/>
        </w:rPr>
        <w:t>x</w:t>
      </w:r>
      <w:r w:rsidRPr="008E50CC">
        <w:rPr>
          <w:rFonts w:ascii="楷體-繁" w:eastAsia="楷體-繁" w:hAnsi="楷體-繁"/>
        </w:rPr>
        <w:t xml:space="preserve"> </w:t>
      </w:r>
      <w:r w:rsidRPr="008E50CC">
        <w:rPr>
          <w:rFonts w:ascii="楷體-繁" w:eastAsia="楷體-繁" w:hAnsi="楷體-繁" w:hint="eastAsia"/>
        </w:rPr>
        <w:t xml:space="preserve">軸與 </w:t>
      </w:r>
      <w:r w:rsidRPr="0010681E">
        <w:rPr>
          <w:rFonts w:eastAsia="楷體-繁"/>
        </w:rPr>
        <w:t>y</w:t>
      </w:r>
      <w:r w:rsidRPr="008E50CC">
        <w:rPr>
          <w:rFonts w:ascii="楷體-繁" w:eastAsia="楷體-繁" w:hAnsi="楷體-繁"/>
        </w:rPr>
        <w:t xml:space="preserve"> </w:t>
      </w:r>
      <w:r w:rsidRPr="008E50CC">
        <w:rPr>
          <w:rFonts w:ascii="楷體-繁" w:eastAsia="楷體-繁" w:hAnsi="楷體-繁" w:hint="eastAsia"/>
        </w:rPr>
        <w:t>軸相同的兩個句子</w:t>
      </w:r>
      <w:r w:rsidR="00D87BCA">
        <w:rPr>
          <w:rFonts w:ascii="楷體-繁" w:eastAsia="楷體-繁" w:hAnsi="楷體-繁" w:hint="eastAsia"/>
        </w:rPr>
        <w:t xml:space="preserve"> </w:t>
      </w:r>
      <w:r w:rsidRPr="0010681E">
        <w:rPr>
          <w:rFonts w:eastAsia="楷體-繁"/>
        </w:rPr>
        <w:t>”I like my phone”</w:t>
      </w:r>
      <w:r w:rsidRPr="008E50CC">
        <w:rPr>
          <w:rFonts w:ascii="楷體-繁" w:eastAsia="楷體-繁" w:hAnsi="楷體-繁"/>
        </w:rPr>
        <w:t xml:space="preserve"> </w:t>
      </w:r>
      <w:r w:rsidRPr="008E50CC">
        <w:rPr>
          <w:rFonts w:ascii="楷體-繁" w:eastAsia="楷體-繁" w:hAnsi="楷體-繁" w:hint="eastAsia"/>
        </w:rPr>
        <w:t>交會方塊為深紅色，代表系統正確判斷兩個一模一樣的句子相似值為</w:t>
      </w:r>
      <w:r w:rsidRPr="0010681E">
        <w:rPr>
          <w:rFonts w:eastAsia="楷體-繁"/>
        </w:rPr>
        <w:t>1.0</w:t>
      </w:r>
      <w:r w:rsidRPr="008E50CC">
        <w:rPr>
          <w:rFonts w:ascii="楷體-繁" w:eastAsia="楷體-繁" w:hAnsi="楷體-繁"/>
        </w:rPr>
        <w:t xml:space="preserve"> </w:t>
      </w:r>
      <w:r w:rsidRPr="0010681E">
        <w:rPr>
          <w:rFonts w:eastAsia="楷體-繁"/>
        </w:rPr>
        <w:t>(</w:t>
      </w:r>
      <w:r w:rsidRPr="008E50CC">
        <w:rPr>
          <w:rFonts w:ascii="楷體-繁" w:eastAsia="楷體-繁" w:hAnsi="楷體-繁"/>
        </w:rPr>
        <w:t xml:space="preserve"> </w:t>
      </w:r>
      <w:r w:rsidRPr="008E50CC">
        <w:rPr>
          <w:rFonts w:ascii="楷體-繁" w:eastAsia="楷體-繁" w:hAnsi="楷體-繁" w:hint="eastAsia"/>
        </w:rPr>
        <w:t xml:space="preserve">即 </w:t>
      </w:r>
      <w:r w:rsidRPr="0010681E">
        <w:rPr>
          <w:rFonts w:eastAsia="楷體-繁"/>
        </w:rPr>
        <w:t>100%)</w:t>
      </w:r>
      <w:r w:rsidRPr="008E50CC">
        <w:rPr>
          <w:rFonts w:ascii="楷體-繁" w:eastAsia="楷體-繁" w:hAnsi="楷體-繁" w:hint="eastAsia"/>
        </w:rPr>
        <w:t>。</w:t>
      </w:r>
    </w:p>
  </w:footnote>
  <w:footnote w:id="19">
    <w:p w14:paraId="708E527A" w14:textId="51F1F3EC" w:rsidR="008B132D" w:rsidRPr="008E50CC" w:rsidRDefault="008B132D" w:rsidP="008B132D">
      <w:pPr>
        <w:pStyle w:val="ae"/>
        <w:rPr>
          <w:rFonts w:ascii="楷體-繁" w:eastAsia="楷體-繁" w:hAnsi="楷體-繁"/>
        </w:rPr>
      </w:pPr>
      <w:r w:rsidRPr="001E085A">
        <w:rPr>
          <w:rStyle w:val="afb"/>
          <w:rFonts w:eastAsia="楷體-繁"/>
          <w:vertAlign w:val="superscript"/>
        </w:rPr>
        <w:footnoteRef/>
      </w:r>
      <w:r w:rsidRPr="008E50CC">
        <w:rPr>
          <w:rFonts w:ascii="楷體-繁" w:eastAsia="楷體-繁" w:hAnsi="楷體-繁"/>
        </w:rPr>
        <w:t xml:space="preserve"> 本計</w:t>
      </w:r>
      <w:r w:rsidR="00881AED">
        <w:rPr>
          <w:rFonts w:ascii="楷體-繁" w:eastAsia="楷體-繁" w:hAnsi="楷體-繁"/>
        </w:rPr>
        <w:t>劃</w:t>
      </w:r>
      <w:r w:rsidRPr="008E50CC">
        <w:rPr>
          <w:rFonts w:ascii="楷體-繁" w:eastAsia="楷體-繁" w:hAnsi="楷體-繁"/>
        </w:rPr>
        <w:t xml:space="preserve">書中詞彙詞性/語意處理結果中的縮寫意義說明如下： </w:t>
      </w:r>
      <w:r w:rsidRPr="0030364A">
        <w:rPr>
          <w:rFonts w:eastAsia="楷體-繁"/>
        </w:rPr>
        <w:t xml:space="preserve">D: </w:t>
      </w:r>
      <w:r w:rsidRPr="008E50CC">
        <w:rPr>
          <w:rFonts w:ascii="楷體-繁" w:eastAsia="楷體-繁" w:hAnsi="楷體-繁"/>
        </w:rPr>
        <w:t xml:space="preserve">副詞; </w:t>
      </w:r>
      <w:r w:rsidRPr="0030364A">
        <w:rPr>
          <w:rFonts w:eastAsia="楷體-繁"/>
        </w:rPr>
        <w:t>Di:</w:t>
      </w:r>
      <w:r>
        <w:rPr>
          <w:rFonts w:eastAsia="楷體-繁"/>
        </w:rPr>
        <w:t xml:space="preserve"> </w:t>
      </w:r>
      <w:r w:rsidRPr="008E50CC">
        <w:rPr>
          <w:rFonts w:ascii="楷體-繁" w:eastAsia="楷體-繁" w:hAnsi="楷體-繁"/>
        </w:rPr>
        <w:t xml:space="preserve">時態標記; </w:t>
      </w:r>
      <w:r w:rsidRPr="0030364A">
        <w:rPr>
          <w:rFonts w:eastAsia="楷體-繁"/>
        </w:rPr>
        <w:t xml:space="preserve">FUNC: </w:t>
      </w:r>
      <w:r w:rsidRPr="008E50CC">
        <w:rPr>
          <w:rFonts w:ascii="楷體-繁" w:eastAsia="楷體-繁" w:hAnsi="楷體-繁"/>
        </w:rPr>
        <w:t xml:space="preserve">功能詞; </w:t>
      </w:r>
      <w:r w:rsidRPr="0030364A">
        <w:rPr>
          <w:rFonts w:eastAsia="楷體-繁"/>
        </w:rPr>
        <w:t xml:space="preserve">Na: </w:t>
      </w:r>
      <w:r w:rsidRPr="008E50CC">
        <w:rPr>
          <w:rFonts w:ascii="楷體-繁" w:eastAsia="楷體-繁" w:hAnsi="楷體-繁"/>
        </w:rPr>
        <w:t xml:space="preserve">普通名詞; </w:t>
      </w:r>
      <w:r w:rsidRPr="002F3AE7">
        <w:rPr>
          <w:rFonts w:eastAsia="楷體-繁"/>
        </w:rPr>
        <w:t xml:space="preserve">Nb: </w:t>
      </w:r>
      <w:r w:rsidRPr="008E50CC">
        <w:rPr>
          <w:rFonts w:ascii="楷體-繁" w:eastAsia="楷體-繁" w:hAnsi="楷體-繁"/>
        </w:rPr>
        <w:t xml:space="preserve">專有名詞; </w:t>
      </w:r>
      <w:r w:rsidRPr="002F3AE7">
        <w:rPr>
          <w:rFonts w:eastAsia="楷體-繁"/>
        </w:rPr>
        <w:t xml:space="preserve">Nc: </w:t>
      </w:r>
      <w:r w:rsidRPr="008E50CC">
        <w:rPr>
          <w:rFonts w:ascii="楷體-繁" w:eastAsia="楷體-繁" w:hAnsi="楷體-繁"/>
        </w:rPr>
        <w:t xml:space="preserve">地方詞; </w:t>
      </w:r>
      <w:r w:rsidRPr="002F3AE7">
        <w:rPr>
          <w:rFonts w:eastAsia="楷體-繁"/>
        </w:rPr>
        <w:t xml:space="preserve">Nep: </w:t>
      </w:r>
      <w:r w:rsidRPr="008E50CC">
        <w:rPr>
          <w:rFonts w:ascii="楷體-繁" w:eastAsia="楷體-繁" w:hAnsi="楷體-繁"/>
        </w:rPr>
        <w:t xml:space="preserve">指代定詞; </w:t>
      </w:r>
      <w:r w:rsidRPr="002F3AE7">
        <w:rPr>
          <w:rFonts w:eastAsia="楷體-繁"/>
        </w:rPr>
        <w:t>Nh:</w:t>
      </w:r>
      <w:r w:rsidRPr="008E50CC">
        <w:rPr>
          <w:rFonts w:ascii="楷體-繁" w:eastAsia="楷體-繁" w:hAnsi="楷體-繁"/>
        </w:rPr>
        <w:t xml:space="preserve">代名詞; </w:t>
      </w:r>
      <w:r w:rsidRPr="002F3AE7">
        <w:rPr>
          <w:rFonts w:eastAsia="楷體-繁"/>
        </w:rPr>
        <w:t xml:space="preserve">VA: </w:t>
      </w:r>
      <w:r w:rsidRPr="008E50CC">
        <w:rPr>
          <w:rFonts w:ascii="楷體-繁" w:eastAsia="楷體-繁" w:hAnsi="楷體-繁"/>
        </w:rPr>
        <w:t xml:space="preserve">動作不及物動詞; </w:t>
      </w:r>
      <w:proofErr w:type="spellStart"/>
      <w:r w:rsidRPr="0030364A">
        <w:rPr>
          <w:rFonts w:eastAsia="楷體-繁"/>
        </w:rPr>
        <w:t>Vachieve</w:t>
      </w:r>
      <w:proofErr w:type="spellEnd"/>
      <w:r w:rsidRPr="0030364A">
        <w:rPr>
          <w:rFonts w:eastAsia="楷體-繁"/>
        </w:rPr>
        <w:t xml:space="preserve">: </w:t>
      </w:r>
      <w:r w:rsidRPr="008E50CC">
        <w:rPr>
          <w:rFonts w:ascii="楷體-繁" w:eastAsia="楷體-繁" w:hAnsi="楷體-繁"/>
        </w:rPr>
        <w:t xml:space="preserve">表{達成}; </w:t>
      </w:r>
      <w:r w:rsidRPr="0030364A">
        <w:rPr>
          <w:rFonts w:eastAsia="楷體-繁"/>
        </w:rPr>
        <w:t>VCL:</w:t>
      </w:r>
      <w:r w:rsidRPr="008E50CC">
        <w:rPr>
          <w:rFonts w:ascii="楷體-繁" w:eastAsia="楷體-繁" w:hAnsi="楷體-繁"/>
        </w:rPr>
        <w:t xml:space="preserve"> 動作接地方賓語動詞; </w:t>
      </w:r>
      <w:r w:rsidRPr="00C33CE6">
        <w:rPr>
          <w:rFonts w:eastAsia="楷體-繁"/>
        </w:rPr>
        <w:t xml:space="preserve">VE: </w:t>
      </w:r>
      <w:r w:rsidRPr="008E50CC">
        <w:rPr>
          <w:rFonts w:ascii="楷體-繁" w:eastAsia="楷體-繁" w:hAnsi="楷體-繁"/>
        </w:rPr>
        <w:t xml:space="preserve">動作句賓動詞; </w:t>
      </w:r>
      <w:r w:rsidRPr="00C33CE6">
        <w:rPr>
          <w:rFonts w:eastAsia="楷體-繁"/>
        </w:rPr>
        <w:t>VL:</w:t>
      </w:r>
      <w:r w:rsidRPr="008E50CC">
        <w:rPr>
          <w:rFonts w:ascii="楷體-繁" w:eastAsia="楷體-繁" w:hAnsi="楷體-繁"/>
        </w:rPr>
        <w:t xml:space="preserve"> 狀態謂賓動詞;</w:t>
      </w:r>
      <w:r w:rsidRPr="00C33CE6">
        <w:rPr>
          <w:rFonts w:eastAsia="楷體-繁"/>
        </w:rPr>
        <w:t xml:space="preserve"> Ques: </w:t>
      </w:r>
      <w:r w:rsidRPr="008E50CC">
        <w:rPr>
          <w:rFonts w:ascii="楷體-繁" w:eastAsia="楷體-繁" w:hAnsi="楷體-繁"/>
        </w:rPr>
        <w:t>疑問詞。</w:t>
      </w:r>
      <w:r w:rsidRPr="0030364A">
        <w:rPr>
          <w:rFonts w:eastAsia="楷體-繁"/>
        </w:rPr>
        <w:t xml:space="preserve">CKIP </w:t>
      </w:r>
      <w:proofErr w:type="spellStart"/>
      <w:r w:rsidRPr="0030364A">
        <w:rPr>
          <w:rFonts w:eastAsia="楷體-繁"/>
        </w:rPr>
        <w:t>CoreNLP</w:t>
      </w:r>
      <w:proofErr w:type="spellEnd"/>
      <w:r w:rsidRPr="008E50CC">
        <w:rPr>
          <w:rFonts w:ascii="楷體-繁" w:eastAsia="楷體-繁" w:hAnsi="楷體-繁"/>
        </w:rPr>
        <w:t>之所以會如此龐雜，根據中研院的報告原文是因為「…中研究院語料庫看到的詞類標記似乎是語法標記，然而這些標記在辭典中代表的涵意是語意加上語法功能的標記」。中研院企圖用一個標記系統，同時處理「語法」和「語意」還有「語法-語意介面功能」的需求之餘，還有修辭的需求。所以它的標記彼此之間的上下層關係不明確，卻又是標出了一個「一維線性的輸出結果」。</w:t>
      </w:r>
      <w:r w:rsidRPr="008E50CC">
        <w:rPr>
          <w:rFonts w:ascii="楷體-繁" w:eastAsia="楷體-繁" w:hAnsi="楷體-繁"/>
        </w:rPr>
        <w:t>細節請參見</w:t>
      </w:r>
      <w:r>
        <w:fldChar w:fldCharType="begin"/>
      </w:r>
      <w:r>
        <w:instrText>HYPERLINK "https://ckip.iis.sinica.edu.tw/CKIP/tr/9804_2013.pdf"</w:instrText>
      </w:r>
      <w:r>
        <w:fldChar w:fldCharType="separate"/>
      </w:r>
      <w:r w:rsidRPr="0018266A">
        <w:rPr>
          <w:rStyle w:val="afff2"/>
          <w:rFonts w:ascii="楷體-繁" w:eastAsia="楷體-繁" w:hAnsi="楷體-繁"/>
          <w:color w:val="0432FF"/>
        </w:rPr>
        <w:t>報告原文</w:t>
      </w:r>
      <w:r>
        <w:rPr>
          <w:rStyle w:val="afff2"/>
          <w:rFonts w:ascii="楷體-繁" w:eastAsia="楷體-繁" w:hAnsi="楷體-繁"/>
          <w:color w:val="0432FF"/>
        </w:rPr>
        <w:fldChar w:fldCharType="end"/>
      </w:r>
      <w:r w:rsidRPr="008E50CC">
        <w:rPr>
          <w:rFonts w:ascii="楷體-繁" w:eastAsia="楷體-繁" w:hAnsi="楷體-繁"/>
        </w:rPr>
        <w:t xml:space="preserve"> </w:t>
      </w:r>
      <w:r w:rsidRPr="00AB3E06">
        <w:rPr>
          <w:rFonts w:eastAsia="楷體-繁"/>
        </w:rPr>
        <w:t>(</w:t>
      </w:r>
      <w:hyperlink r:id="rId1" w:history="1">
        <w:r w:rsidRPr="0018266A">
          <w:rPr>
            <w:rStyle w:val="afff2"/>
            <w:rFonts w:eastAsia="楷體-繁"/>
            <w:color w:val="0432FF"/>
          </w:rPr>
          <w:t>https://ckip.iis.sinica.edu.tw/CKIP/tr/9804_2013.pdf</w:t>
        </w:r>
      </w:hyperlink>
      <w:r w:rsidRPr="00AB3E06">
        <w:rPr>
          <w:rFonts w:eastAsia="楷體-繁"/>
        </w:rPr>
        <w:t>)</w:t>
      </w:r>
      <w:r w:rsidRPr="008E50CC">
        <w:rPr>
          <w:rFonts w:ascii="楷體-繁" w:eastAsia="楷體-繁" w:hAnsi="楷體-繁" w:hint="eastAsia"/>
        </w:rPr>
        <w:t>。</w:t>
      </w:r>
    </w:p>
  </w:footnote>
  <w:footnote w:id="20">
    <w:p w14:paraId="0D993E62" w14:textId="2CA54836" w:rsidR="00F62B6C" w:rsidRPr="008E50CC" w:rsidRDefault="00F62B6C" w:rsidP="00957E50">
      <w:pPr>
        <w:pStyle w:val="ae"/>
        <w:rPr>
          <w:rFonts w:ascii="楷體-繁" w:eastAsia="楷體-繁" w:hAnsi="楷體-繁"/>
        </w:rPr>
      </w:pPr>
      <w:r w:rsidRPr="007B2D93">
        <w:rPr>
          <w:rStyle w:val="afff3"/>
          <w:rFonts w:eastAsia="楷體-繁"/>
        </w:rPr>
        <w:footnoteRef/>
      </w:r>
      <w:r w:rsidRPr="008E50CC">
        <w:rPr>
          <w:rFonts w:ascii="楷體-繁" w:eastAsia="楷體-繁" w:hAnsi="楷體-繁"/>
        </w:rPr>
        <w:t xml:space="preserve"> </w:t>
      </w:r>
      <w:r w:rsidRPr="008E50CC">
        <w:rPr>
          <w:rFonts w:ascii="楷體-繁" w:eastAsia="楷體-繁" w:hAnsi="楷體-繁" w:hint="eastAsia"/>
        </w:rPr>
        <w:t xml:space="preserve">只看文字符號系統產生的 </w:t>
      </w:r>
      <w:r w:rsidRPr="00B70F30">
        <w:rPr>
          <w:rFonts w:eastAsia="楷體-繁"/>
        </w:rPr>
        <w:t>NLP</w:t>
      </w:r>
      <w:r w:rsidRPr="008E50CC">
        <w:rPr>
          <w:rFonts w:ascii="楷體-繁" w:eastAsia="楷體-繁" w:hAnsi="楷體-繁"/>
        </w:rPr>
        <w:t xml:space="preserve"> </w:t>
      </w:r>
      <w:r w:rsidRPr="008E50CC">
        <w:rPr>
          <w:rFonts w:ascii="楷體-繁" w:eastAsia="楷體-繁" w:hAnsi="楷體-繁" w:hint="eastAsia"/>
        </w:rPr>
        <w:t>模型是文字符號模型，它呈現的是「文字符號的分佈模型」，缺乏語言視野，更不該被稱為語言模型。此外，根據</w:t>
      </w:r>
      <w:proofErr w:type="spellStart"/>
      <w:r w:rsidRPr="00B70F30">
        <w:rPr>
          <w:rFonts w:eastAsia="楷體-繁"/>
        </w:rPr>
        <w:t>Ethnologue</w:t>
      </w:r>
      <w:proofErr w:type="spellEnd"/>
      <w:r w:rsidRPr="008E50CC">
        <w:rPr>
          <w:rFonts w:ascii="楷體-繁" w:eastAsia="楷體-繁" w:hAnsi="楷體-繁"/>
        </w:rPr>
        <w:t xml:space="preserve"> </w:t>
      </w:r>
      <w:r w:rsidRPr="00B70F30">
        <w:rPr>
          <w:rFonts w:eastAsia="楷體-繁"/>
        </w:rPr>
        <w:t>(</w:t>
      </w:r>
      <w:hyperlink r:id="rId2" w:history="1">
        <w:r w:rsidRPr="006A1251">
          <w:rPr>
            <w:rStyle w:val="afff2"/>
            <w:rFonts w:eastAsia="楷體-繁"/>
            <w:color w:val="0432FF"/>
          </w:rPr>
          <w:t>How many languages in the world are unwritten? | Ethnologue</w:t>
        </w:r>
      </w:hyperlink>
      <w:r w:rsidRPr="00B70F30">
        <w:rPr>
          <w:rFonts w:eastAsia="楷體-繁"/>
        </w:rPr>
        <w:t>)</w:t>
      </w:r>
      <w:r w:rsidRPr="008E50CC">
        <w:rPr>
          <w:rFonts w:ascii="楷體-繁" w:eastAsia="楷體-繁" w:hAnsi="楷體-繁" w:hint="eastAsia"/>
        </w:rPr>
        <w:t xml:space="preserve">，世界上仍在流通的 </w:t>
      </w:r>
      <w:r w:rsidRPr="00B70F30">
        <w:rPr>
          <w:rFonts w:eastAsia="楷體-繁"/>
        </w:rPr>
        <w:t>7151</w:t>
      </w:r>
      <w:r w:rsidRPr="008E50CC">
        <w:rPr>
          <w:rFonts w:ascii="楷體-繁" w:eastAsia="楷體-繁" w:hAnsi="楷體-繁" w:hint="eastAsia"/>
        </w:rPr>
        <w:t xml:space="preserve"> 種語言裡，至少有 </w:t>
      </w:r>
      <w:r w:rsidRPr="00B70F30">
        <w:rPr>
          <w:rFonts w:eastAsia="楷體-繁"/>
        </w:rPr>
        <w:t>2982</w:t>
      </w:r>
      <w:r w:rsidRPr="008E50CC">
        <w:rPr>
          <w:rFonts w:ascii="楷體-繁" w:eastAsia="楷體-繁" w:hAnsi="楷體-繁" w:hint="eastAsia"/>
        </w:rPr>
        <w:t xml:space="preserve"> 種語言沒有在使用文字系統 </w:t>
      </w:r>
      <w:r w:rsidRPr="00B70F30">
        <w:rPr>
          <w:rFonts w:eastAsia="楷體-繁"/>
        </w:rPr>
        <w:t>(</w:t>
      </w:r>
      <w:r w:rsidRPr="008E50CC">
        <w:rPr>
          <w:rFonts w:ascii="楷體-繁" w:eastAsia="楷體-繁" w:hAnsi="楷體-繁" w:hint="eastAsia"/>
        </w:rPr>
        <w:t>查詢日期</w:t>
      </w:r>
      <w:r w:rsidRPr="00B70F30">
        <w:rPr>
          <w:rFonts w:eastAsia="楷體-繁"/>
        </w:rPr>
        <w:t>2022/12/12)</w:t>
      </w:r>
      <w:r w:rsidRPr="008E50CC">
        <w:rPr>
          <w:rFonts w:ascii="楷體-繁" w:eastAsia="楷體-繁" w:hAnsi="楷體-繁" w:hint="eastAsia"/>
        </w:rPr>
        <w:t>。</w:t>
      </w:r>
    </w:p>
  </w:footnote>
  <w:footnote w:id="21">
    <w:p w14:paraId="30E4C5D5" w14:textId="77777777" w:rsidR="005B7B8D" w:rsidRPr="007E4AC0" w:rsidRDefault="005B7B8D" w:rsidP="005B7B8D">
      <w:pPr>
        <w:pStyle w:val="ae"/>
        <w:rPr>
          <w:rFonts w:ascii="楷體-繁" w:eastAsia="楷體-繁" w:hAnsi="楷體-繁"/>
          <w:color w:val="000000" w:themeColor="text1"/>
        </w:rPr>
      </w:pPr>
      <w:r w:rsidRPr="007E4AC0">
        <w:rPr>
          <w:rStyle w:val="afff3"/>
          <w:color w:val="000000" w:themeColor="text1"/>
        </w:rPr>
        <w:footnoteRef/>
      </w:r>
      <w:r w:rsidRPr="007E4AC0">
        <w:rPr>
          <w:color w:val="000000" w:themeColor="text1"/>
        </w:rPr>
        <w:t xml:space="preserve"> </w:t>
      </w:r>
      <w:r w:rsidRPr="007E4AC0">
        <w:rPr>
          <w:rFonts w:ascii="楷體-繁" w:eastAsia="楷體-繁" w:hAnsi="楷體-繁" w:hint="eastAsia"/>
          <w:color w:val="000000" w:themeColor="text1"/>
        </w:rPr>
        <w:t xml:space="preserve">站在認知科學的角度下，在此類翻譯任務中，為確認機器是否真正理解中文 </w:t>
      </w:r>
      <w:proofErr w:type="spellStart"/>
      <w:r w:rsidRPr="007E4AC0">
        <w:rPr>
          <w:rFonts w:eastAsia="楷體-繁"/>
          <w:i/>
          <w:iCs/>
          <w:color w:val="000000" w:themeColor="text1"/>
        </w:rPr>
        <w:t>wh</w:t>
      </w:r>
      <w:proofErr w:type="spellEnd"/>
      <w:r w:rsidRPr="007E4AC0">
        <w:rPr>
          <w:rFonts w:ascii="楷體-繁" w:eastAsia="楷體-繁" w:hAnsi="楷體-繁"/>
          <w:color w:val="000000" w:themeColor="text1"/>
        </w:rPr>
        <w:t xml:space="preserve"> </w:t>
      </w:r>
      <w:r w:rsidRPr="007E4AC0">
        <w:rPr>
          <w:rFonts w:ascii="楷體-繁" w:eastAsia="楷體-繁" w:hAnsi="楷體-繁" w:hint="eastAsia"/>
          <w:color w:val="000000" w:themeColor="text1"/>
        </w:rPr>
        <w:t>詞在該句的語意，不應加入如句點或問號等符號來暗示或協助運算軟體排除特定語意，因為這不是人類理解</w:t>
      </w:r>
      <w:r w:rsidRPr="007E4AC0">
        <w:rPr>
          <w:rFonts w:ascii="楷體-繁" w:eastAsia="楷體-繁" w:hAnsi="楷體-繁" w:cs="Apple Color Emoji" w:hint="eastAsia"/>
          <w:color w:val="000000" w:themeColor="text1"/>
        </w:rPr>
        <w:t>語句意義的方式：人腦理解語句的關鍵不在這些符號，而是語句本身的組合成分與結構。</w:t>
      </w:r>
    </w:p>
  </w:footnote>
  <w:footnote w:id="22">
    <w:p w14:paraId="725B7E8E" w14:textId="37D82381" w:rsidR="00D21FA1" w:rsidRDefault="00D21FA1">
      <w:pPr>
        <w:pStyle w:val="ae"/>
      </w:pPr>
      <w:r>
        <w:rPr>
          <w:rStyle w:val="afff3"/>
        </w:rPr>
        <w:footnoteRef/>
      </w:r>
      <w:r>
        <w:t xml:space="preserve"> </w:t>
      </w:r>
      <w:r w:rsidRPr="00CA084D">
        <w:rPr>
          <w:rFonts w:ascii="楷體-繁" w:eastAsia="楷體-繁" w:hAnsi="楷體-繁" w:hint="eastAsia"/>
        </w:rPr>
        <w:t>兩項軟體皆已通過智慧財產權審核</w:t>
      </w:r>
      <w:r w:rsidRPr="00CA084D">
        <w:rPr>
          <w:rFonts w:ascii="楷體-繁" w:eastAsia="楷體-繁" w:hAnsi="楷體-繁"/>
        </w:rPr>
        <w:t xml:space="preserve"> </w:t>
      </w:r>
      <w:r>
        <w:t>(</w:t>
      </w:r>
      <w:proofErr w:type="spellStart"/>
      <w:r>
        <w:t>Articut</w:t>
      </w:r>
      <w:proofErr w:type="spellEnd"/>
      <w:r>
        <w:t xml:space="preserve">: </w:t>
      </w:r>
      <w:r w:rsidRPr="004D7AB0">
        <w:rPr>
          <w:rFonts w:hint="eastAsia"/>
        </w:rPr>
        <w:t xml:space="preserve">I750567 </w:t>
      </w:r>
      <w:r w:rsidRPr="00CA084D">
        <w:rPr>
          <w:rFonts w:ascii="楷體-繁" w:eastAsia="楷體-繁" w:hAnsi="楷體-繁" w:hint="eastAsia"/>
        </w:rPr>
        <w:t>中文斷詞方法及系統</w:t>
      </w:r>
      <w:r>
        <w:rPr>
          <w:rFonts w:hint="eastAsia"/>
        </w:rPr>
        <w:t>；</w:t>
      </w:r>
      <w:r>
        <w:t xml:space="preserve">Loki: </w:t>
      </w:r>
      <w:r w:rsidRPr="004D7AB0">
        <w:rPr>
          <w:rFonts w:hint="eastAsia"/>
        </w:rPr>
        <w:t xml:space="preserve">I799822 </w:t>
      </w:r>
      <w:r w:rsidRPr="00CA084D">
        <w:rPr>
          <w:rFonts w:ascii="楷體-繁" w:eastAsia="楷體-繁" w:hAnsi="楷體-繁" w:hint="eastAsia"/>
        </w:rPr>
        <w:t>自然語言對話意圖分析方法</w:t>
      </w:r>
      <w:r>
        <w:rPr>
          <w:rFonts w:hint="eastAsia"/>
        </w:rPr>
        <w:t>)</w:t>
      </w:r>
      <w:r>
        <w:rPr>
          <w:rFonts w:hint="eastAsia"/>
        </w:rPr>
        <w:t>。</w:t>
      </w:r>
      <w:r w:rsidRPr="00CA084D">
        <w:rPr>
          <w:rFonts w:ascii="楷體-繁" w:eastAsia="楷體-繁" w:hAnsi="楷體-繁" w:hint="eastAsia"/>
        </w:rPr>
        <w:t>根據專利法第</w:t>
      </w:r>
      <w:r>
        <w:t xml:space="preserve"> 21</w:t>
      </w:r>
      <w:r>
        <w:rPr>
          <w:rFonts w:hint="eastAsia"/>
        </w:rPr>
        <w:t xml:space="preserve"> </w:t>
      </w:r>
      <w:r w:rsidRPr="00CA084D">
        <w:rPr>
          <w:rFonts w:ascii="楷體-繁" w:eastAsia="楷體-繁" w:hAnsi="楷體-繁" w:hint="eastAsia"/>
        </w:rPr>
        <w:t>條</w:t>
      </w:r>
      <w:r>
        <w:rPr>
          <w:rFonts w:hint="eastAsia"/>
        </w:rPr>
        <w:t>，</w:t>
      </w:r>
      <w:r w:rsidRPr="00CA084D">
        <w:rPr>
          <w:rFonts w:ascii="楷體-繁" w:eastAsia="楷體-繁" w:hAnsi="楷體-繁" w:hint="eastAsia"/>
        </w:rPr>
        <w:t>這代表運用生成語言學建構的</w:t>
      </w:r>
      <w:r>
        <w:rPr>
          <w:rFonts w:hint="eastAsia"/>
        </w:rPr>
        <w:t xml:space="preserve"> </w:t>
      </w:r>
      <w:r>
        <w:t xml:space="preserve">NLP </w:t>
      </w:r>
      <w:r w:rsidRPr="00CA084D">
        <w:rPr>
          <w:rFonts w:ascii="楷體-繁" w:eastAsia="楷體-繁" w:hAnsi="楷體-繁" w:hint="eastAsia"/>
        </w:rPr>
        <w:t>軟體發明是「利用自然法則之技術思想之創作」</w:t>
      </w:r>
      <w:r>
        <w:rPr>
          <w:rFonts w:hint="eastAsia"/>
        </w:rPr>
        <w:t>。</w:t>
      </w:r>
    </w:p>
  </w:footnote>
  <w:footnote w:id="23">
    <w:p w14:paraId="58635FFC" w14:textId="77777777" w:rsidR="00035F4E" w:rsidRPr="008E50CC" w:rsidRDefault="00CF1CA1" w:rsidP="00957E50">
      <w:pPr>
        <w:pStyle w:val="ae"/>
        <w:rPr>
          <w:rFonts w:ascii="楷體-繁" w:eastAsia="楷體-繁" w:hAnsi="楷體-繁"/>
        </w:rPr>
      </w:pPr>
      <w:r w:rsidRPr="0078219D">
        <w:rPr>
          <w:rStyle w:val="afb"/>
          <w:rFonts w:eastAsia="楷體-繁"/>
          <w:vertAlign w:val="superscript"/>
        </w:rPr>
        <w:footnoteRef/>
      </w:r>
      <w:r w:rsidRPr="008E50CC">
        <w:rPr>
          <w:rFonts w:ascii="楷體-繁" w:eastAsia="楷體-繁" w:hAnsi="楷體-繁"/>
          <w:vertAlign w:val="superscript"/>
        </w:rPr>
        <w:t xml:space="preserve"> </w:t>
      </w:r>
      <w:r w:rsidRPr="008E50CC">
        <w:rPr>
          <w:rFonts w:ascii="楷體-繁" w:eastAsia="楷體-繁" w:hAnsi="楷體-繁"/>
        </w:rPr>
        <w:t>理想的斷詞邏輯應該是電腦把詞彙以「意義」為單位切割出來，但基於統計方法做出來的斷詞結果，給的是「資料分佈」和「符號相連機率」，而不是「意義」。</w:t>
      </w:r>
    </w:p>
  </w:footnote>
  <w:footnote w:id="24">
    <w:p w14:paraId="0983DC71" w14:textId="665CAD1A" w:rsidR="003E1424" w:rsidRPr="008E50CC" w:rsidRDefault="003E1424" w:rsidP="00957E50">
      <w:pPr>
        <w:pStyle w:val="ae"/>
        <w:rPr>
          <w:rFonts w:ascii="楷體-繁" w:eastAsia="楷體-繁" w:hAnsi="楷體-繁"/>
        </w:rPr>
      </w:pPr>
      <w:r w:rsidRPr="0078219D">
        <w:rPr>
          <w:rStyle w:val="afff3"/>
          <w:rFonts w:eastAsia="楷體-繁"/>
        </w:rPr>
        <w:footnoteRef/>
      </w:r>
      <w:r w:rsidRPr="008E50CC">
        <w:rPr>
          <w:rFonts w:ascii="楷體-繁" w:eastAsia="楷體-繁" w:hAnsi="楷體-繁"/>
        </w:rPr>
        <w:t xml:space="preserve"> </w:t>
      </w:r>
      <w:r w:rsidRPr="008E50CC">
        <w:rPr>
          <w:rFonts w:ascii="楷體-繁" w:eastAsia="楷體-繁" w:hAnsi="楷體-繁" w:hint="eastAsia"/>
        </w:rPr>
        <w:t>中文斷詞</w:t>
      </w:r>
      <w:r w:rsidR="00367857" w:rsidRPr="008E50CC">
        <w:rPr>
          <w:rFonts w:ascii="楷體-繁" w:eastAsia="楷體-繁" w:hAnsi="楷體-繁" w:hint="eastAsia"/>
        </w:rPr>
        <w:t>系統</w:t>
      </w:r>
      <w:r w:rsidRPr="008E50CC">
        <w:rPr>
          <w:rFonts w:ascii="楷體-繁" w:eastAsia="楷體-繁" w:hAnsi="楷體-繁" w:hint="eastAsia"/>
        </w:rPr>
        <w:t>中常用的停用詞表可參見：</w:t>
      </w:r>
      <w:r>
        <w:fldChar w:fldCharType="begin"/>
      </w:r>
      <w:r>
        <w:instrText>HYPERLINK "https://github.com/goto456/stopwords"</w:instrText>
      </w:r>
      <w:r>
        <w:fldChar w:fldCharType="separate"/>
      </w:r>
      <w:r w:rsidRPr="00637FE1">
        <w:rPr>
          <w:rStyle w:val="afff2"/>
          <w:rFonts w:eastAsia="楷體-繁"/>
          <w:color w:val="0432FF"/>
        </w:rPr>
        <w:t>GitHub - goto456/stopwords:</w:t>
      </w:r>
      <w:r w:rsidRPr="00637FE1">
        <w:rPr>
          <w:rStyle w:val="afff2"/>
          <w:rFonts w:ascii="楷體-繁" w:eastAsia="楷體-繁" w:hAnsi="楷體-繁"/>
          <w:color w:val="0432FF"/>
        </w:rPr>
        <w:t xml:space="preserve"> 中文常用停用</w:t>
      </w:r>
      <w:r w:rsidR="00585321" w:rsidRPr="00637FE1">
        <w:rPr>
          <w:rStyle w:val="afff2"/>
          <w:rFonts w:ascii="楷體-繁" w:eastAsia="楷體-繁" w:hAnsi="楷體-繁" w:hint="eastAsia"/>
          <w:color w:val="0432FF"/>
        </w:rPr>
        <w:t>詞</w:t>
      </w:r>
      <w:r w:rsidRPr="00637FE1">
        <w:rPr>
          <w:rStyle w:val="afff2"/>
          <w:rFonts w:ascii="楷體-繁" w:eastAsia="楷體-繁" w:hAnsi="楷體-繁"/>
          <w:color w:val="0432FF"/>
        </w:rPr>
        <w:t>表</w:t>
      </w:r>
      <w:r w:rsidRPr="00637FE1">
        <w:rPr>
          <w:rStyle w:val="afff2"/>
          <w:rFonts w:eastAsia="楷體-繁"/>
          <w:color w:val="0432FF"/>
        </w:rPr>
        <w:t>（</w:t>
      </w:r>
      <w:r w:rsidRPr="00637FE1">
        <w:rPr>
          <w:rStyle w:val="afff2"/>
          <w:rFonts w:ascii="楷體-繁" w:eastAsia="楷體-繁" w:hAnsi="楷體-繁"/>
          <w:color w:val="0432FF"/>
        </w:rPr>
        <w:t>哈工大停用</w:t>
      </w:r>
      <w:r w:rsidR="00585321" w:rsidRPr="00637FE1">
        <w:rPr>
          <w:rStyle w:val="afff2"/>
          <w:rFonts w:ascii="楷體-繁" w:eastAsia="楷體-繁" w:hAnsi="楷體-繁" w:hint="eastAsia"/>
          <w:color w:val="0432FF"/>
        </w:rPr>
        <w:t>詞</w:t>
      </w:r>
      <w:r w:rsidRPr="00637FE1">
        <w:rPr>
          <w:rStyle w:val="afff2"/>
          <w:rFonts w:ascii="楷體-繁" w:eastAsia="楷體-繁" w:hAnsi="楷體-繁"/>
          <w:color w:val="0432FF"/>
        </w:rPr>
        <w:t>表、百度停用</w:t>
      </w:r>
      <w:r w:rsidR="000B5F95" w:rsidRPr="00637FE1">
        <w:rPr>
          <w:rStyle w:val="afff2"/>
          <w:rFonts w:ascii="楷體-繁" w:eastAsia="楷體-繁" w:hAnsi="楷體-繁" w:hint="eastAsia"/>
          <w:color w:val="0432FF"/>
        </w:rPr>
        <w:t>詞</w:t>
      </w:r>
      <w:r w:rsidRPr="00637FE1">
        <w:rPr>
          <w:rStyle w:val="afff2"/>
          <w:rFonts w:ascii="楷體-繁" w:eastAsia="楷體-繁" w:hAnsi="楷體-繁"/>
          <w:color w:val="0432FF"/>
        </w:rPr>
        <w:t>表等</w:t>
      </w:r>
      <w:r w:rsidRPr="00637FE1">
        <w:rPr>
          <w:rStyle w:val="afff2"/>
          <w:rFonts w:eastAsia="楷體-繁"/>
          <w:color w:val="0432FF"/>
        </w:rPr>
        <w:t>）</w:t>
      </w:r>
      <w:r>
        <w:rPr>
          <w:rStyle w:val="afff2"/>
          <w:rFonts w:eastAsia="楷體-繁"/>
          <w:color w:val="0432FF"/>
        </w:rPr>
        <w:fldChar w:fldCharType="end"/>
      </w:r>
      <w:r w:rsidRPr="008E50CC">
        <w:rPr>
          <w:rFonts w:ascii="楷體-繁" w:eastAsia="楷體-繁" w:hAnsi="楷體-繁" w:hint="eastAsia"/>
        </w:rPr>
        <w:t>以及</w:t>
      </w:r>
      <w:r>
        <w:fldChar w:fldCharType="begin"/>
      </w:r>
      <w:r>
        <w:instrText>HYPERLINK "https://www.796t.com/content/1494661154.html"</w:instrText>
      </w:r>
      <w:r>
        <w:fldChar w:fldCharType="separate"/>
      </w:r>
      <w:r w:rsidR="00407C5F" w:rsidRPr="00637FE1">
        <w:rPr>
          <w:rStyle w:val="afff2"/>
          <w:rFonts w:ascii="楷體-繁" w:eastAsia="楷體-繁" w:hAnsi="楷體-繁"/>
          <w:color w:val="0432FF"/>
        </w:rPr>
        <w:t>最全中文停用詞表整理</w:t>
      </w:r>
      <w:r w:rsidR="00407C5F" w:rsidRPr="00637FE1">
        <w:rPr>
          <w:rStyle w:val="afff2"/>
          <w:rFonts w:eastAsia="楷體-繁"/>
          <w:color w:val="0432FF"/>
        </w:rPr>
        <w:t>（</w:t>
      </w:r>
      <w:r w:rsidR="00407C5F" w:rsidRPr="00637FE1">
        <w:rPr>
          <w:rStyle w:val="afff2"/>
          <w:rFonts w:eastAsia="楷體-繁"/>
          <w:color w:val="0432FF"/>
        </w:rPr>
        <w:t>1893</w:t>
      </w:r>
      <w:r w:rsidR="00407C5F" w:rsidRPr="00637FE1">
        <w:rPr>
          <w:rStyle w:val="afff2"/>
          <w:rFonts w:ascii="楷體-繁" w:eastAsia="楷體-繁" w:hAnsi="楷體-繁"/>
          <w:color w:val="0432FF"/>
        </w:rPr>
        <w:t>個</w:t>
      </w:r>
      <w:r w:rsidR="00407C5F" w:rsidRPr="00637FE1">
        <w:rPr>
          <w:rStyle w:val="afff2"/>
          <w:rFonts w:eastAsia="楷體-繁"/>
          <w:color w:val="0432FF"/>
        </w:rPr>
        <w:t>）</w:t>
      </w:r>
      <w:r w:rsidR="00407C5F" w:rsidRPr="00637FE1">
        <w:rPr>
          <w:rStyle w:val="afff2"/>
          <w:rFonts w:ascii="楷體-繁" w:eastAsia="楷體-繁" w:hAnsi="楷體-繁"/>
          <w:color w:val="0432FF"/>
        </w:rPr>
        <w:t xml:space="preserve"> - 程式人生 </w:t>
      </w:r>
      <w:r w:rsidR="00407C5F" w:rsidRPr="00637FE1">
        <w:rPr>
          <w:rStyle w:val="afff2"/>
          <w:rFonts w:eastAsia="楷體-繁"/>
          <w:color w:val="0432FF"/>
        </w:rPr>
        <w:t>(796t.com)</w:t>
      </w:r>
      <w:r>
        <w:rPr>
          <w:rStyle w:val="afff2"/>
          <w:rFonts w:eastAsia="楷體-繁"/>
          <w:color w:val="0432FF"/>
        </w:rPr>
        <w:fldChar w:fldCharType="end"/>
      </w:r>
      <w:r w:rsidRPr="008E50CC">
        <w:rPr>
          <w:rFonts w:ascii="楷體-繁" w:eastAsia="楷體-繁" w:hAnsi="楷體-繁" w:hint="eastAsia"/>
        </w:rPr>
        <w:t>。</w:t>
      </w:r>
    </w:p>
  </w:footnote>
  <w:footnote w:id="25">
    <w:p w14:paraId="1F90DEDB" w14:textId="068A160D" w:rsidR="00923E8F" w:rsidRPr="008E50CC" w:rsidRDefault="00F537DC" w:rsidP="00957E50">
      <w:pPr>
        <w:pStyle w:val="ae"/>
        <w:rPr>
          <w:rFonts w:ascii="楷體-繁" w:eastAsia="楷體-繁" w:hAnsi="楷體-繁"/>
        </w:rPr>
      </w:pPr>
      <w:r w:rsidRPr="0078219D">
        <w:rPr>
          <w:rStyle w:val="afff3"/>
          <w:rFonts w:eastAsia="楷體-繁"/>
        </w:rPr>
        <w:footnoteRef/>
      </w:r>
      <w:r w:rsidRPr="008E50CC">
        <w:rPr>
          <w:rFonts w:ascii="楷體-繁" w:eastAsia="楷體-繁" w:hAnsi="楷體-繁"/>
        </w:rPr>
        <w:t xml:space="preserve"> </w:t>
      </w:r>
      <w:r w:rsidR="003E51BB" w:rsidRPr="008E50CC">
        <w:rPr>
          <w:rFonts w:ascii="楷體-繁" w:eastAsia="楷體-繁" w:hAnsi="楷體-繁"/>
        </w:rPr>
        <w:t xml:space="preserve">相較之下，以字典為本的 </w:t>
      </w:r>
      <w:r w:rsidR="003E51BB" w:rsidRPr="00BA6BBB">
        <w:rPr>
          <w:rFonts w:eastAsia="楷體-繁"/>
        </w:rPr>
        <w:t>data-driven NLP</w:t>
      </w:r>
      <w:r w:rsidR="003E51BB" w:rsidRPr="008E50CC">
        <w:rPr>
          <w:rFonts w:ascii="楷體-繁" w:eastAsia="楷體-繁" w:hAnsi="楷體-繁"/>
        </w:rPr>
        <w:t xml:space="preserve"> 工具，就必須以 </w:t>
      </w:r>
      <w:r w:rsidR="003E51BB" w:rsidRPr="00BA6BBB">
        <w:rPr>
          <w:rFonts w:eastAsia="楷體-繁"/>
        </w:rPr>
        <w:t>bottom-up</w:t>
      </w:r>
      <w:r w:rsidR="003E51BB" w:rsidRPr="008E50CC">
        <w:rPr>
          <w:rFonts w:ascii="楷體-繁" w:eastAsia="楷體-繁" w:hAnsi="楷體-繁"/>
        </w:rPr>
        <w:t xml:space="preserve"> 的方式，由左至右逐字比對字典或模型資料進行斷詞。</w:t>
      </w:r>
      <w:r w:rsidR="005A0607" w:rsidRPr="008E50CC">
        <w:rPr>
          <w:rFonts w:ascii="楷體-繁" w:eastAsia="楷體-繁" w:hAnsi="楷體-繁"/>
        </w:rPr>
        <w:t>此一關鍵差異不只讓</w:t>
      </w:r>
      <w:proofErr w:type="spellStart"/>
      <w:r w:rsidR="005A0607" w:rsidRPr="00BA6BBB">
        <w:rPr>
          <w:rFonts w:eastAsia="楷體-繁"/>
        </w:rPr>
        <w:t>Articut</w:t>
      </w:r>
      <w:proofErr w:type="spellEnd"/>
      <w:r w:rsidR="005A0607" w:rsidRPr="00BA6BBB">
        <w:rPr>
          <w:rFonts w:eastAsia="楷體-繁"/>
        </w:rPr>
        <w:t xml:space="preserve"> </w:t>
      </w:r>
      <w:r w:rsidR="005A0607" w:rsidRPr="008E50CC">
        <w:rPr>
          <w:rFonts w:ascii="楷體-繁" w:eastAsia="楷體-繁" w:hAnsi="楷體-繁"/>
        </w:rPr>
        <w:t xml:space="preserve">的斷詞表現高效節能，開發者在系統維護上的流程也比 </w:t>
      </w:r>
      <w:r w:rsidR="005A0607" w:rsidRPr="00BA6BBB">
        <w:rPr>
          <w:rFonts w:eastAsia="楷體-繁"/>
        </w:rPr>
        <w:t xml:space="preserve">data-driven NLP </w:t>
      </w:r>
      <w:r w:rsidR="005A0607" w:rsidRPr="008E50CC">
        <w:rPr>
          <w:rFonts w:ascii="楷體-繁" w:eastAsia="楷體-繁" w:hAnsi="楷體-繁"/>
        </w:rPr>
        <w:t>簡潔</w:t>
      </w:r>
      <w:r w:rsidR="001961C3" w:rsidRPr="008E50CC">
        <w:rPr>
          <w:rFonts w:ascii="楷體-繁" w:eastAsia="楷體-繁" w:hAnsi="楷體-繁" w:hint="eastAsia"/>
        </w:rPr>
        <w:t>。</w:t>
      </w:r>
      <w:r w:rsidR="00AE08C0" w:rsidRPr="008E50CC">
        <w:rPr>
          <w:rFonts w:ascii="楷體-繁" w:eastAsia="楷體-繁" w:hAnsi="楷體-繁"/>
        </w:rPr>
        <w:t>由於篇幅的限制，</w:t>
      </w:r>
      <w:r w:rsidR="000D3C70">
        <w:rPr>
          <w:rFonts w:eastAsia="楷體-繁" w:hint="eastAsia"/>
        </w:rPr>
        <w:t>使用</w:t>
      </w:r>
      <w:r w:rsidR="000D3C70">
        <w:rPr>
          <w:rFonts w:eastAsia="楷體-繁" w:hint="eastAsia"/>
        </w:rPr>
        <w:t xml:space="preserve"> </w:t>
      </w:r>
      <w:proofErr w:type="spellStart"/>
      <w:r w:rsidR="000D3C70" w:rsidRPr="00BA6BBB">
        <w:rPr>
          <w:rFonts w:eastAsia="楷體-繁"/>
        </w:rPr>
        <w:t>Articut</w:t>
      </w:r>
      <w:proofErr w:type="spellEnd"/>
      <w:r w:rsidR="000D3C70">
        <w:rPr>
          <w:rFonts w:eastAsia="楷體-繁"/>
        </w:rPr>
        <w:t xml:space="preserve"> </w:t>
      </w:r>
      <w:r w:rsidR="000D3C70">
        <w:rPr>
          <w:rFonts w:eastAsia="楷體-繁" w:hint="eastAsia"/>
        </w:rPr>
        <w:t>的詳細說明</w:t>
      </w:r>
      <w:r w:rsidR="006E2180">
        <w:rPr>
          <w:rFonts w:ascii="楷體-繁" w:eastAsia="楷體-繁" w:hAnsi="楷體-繁" w:hint="eastAsia"/>
        </w:rPr>
        <w:t>請參見</w:t>
      </w:r>
      <w:r w:rsidR="00801CE5">
        <w:rPr>
          <w:rFonts w:ascii="楷體-繁" w:eastAsia="楷體-繁" w:hAnsi="楷體-繁"/>
        </w:rPr>
        <w:t xml:space="preserve"> </w:t>
      </w:r>
      <w:r w:rsidR="006E2180" w:rsidRPr="00EF0788">
        <w:rPr>
          <w:rFonts w:eastAsia="楷體-繁"/>
        </w:rPr>
        <w:t>(</w:t>
      </w:r>
      <w:hyperlink r:id="rId3" w:anchor="Articut_2" w:history="1">
        <w:r w:rsidR="006E2180" w:rsidRPr="00EF0788">
          <w:rPr>
            <w:rStyle w:val="afff2"/>
            <w:rFonts w:eastAsia="楷體-繁"/>
            <w:color w:val="0432FF"/>
          </w:rPr>
          <w:t>https://api.droidtown.co/document/#Articut_2</w:t>
        </w:r>
      </w:hyperlink>
      <w:r w:rsidR="006E2180" w:rsidRPr="00EF0788">
        <w:rPr>
          <w:rFonts w:eastAsia="楷體-繁"/>
        </w:rPr>
        <w:t>)</w:t>
      </w:r>
      <w:r w:rsidR="00CE0E86">
        <w:rPr>
          <w:rFonts w:ascii="楷體-繁" w:eastAsia="楷體-繁" w:hAnsi="楷體-繁" w:hint="eastAsia"/>
        </w:rPr>
        <w:t>。</w:t>
      </w:r>
      <w:r w:rsidR="00923E8F" w:rsidRPr="008E50CC">
        <w:rPr>
          <w:rFonts w:ascii="楷體-繁" w:eastAsia="楷體-繁" w:hAnsi="楷體-繁" w:hint="eastAsia"/>
        </w:rPr>
        <w:t>近來以機器學習為本的</w:t>
      </w:r>
      <w:r w:rsidR="006138CC">
        <w:rPr>
          <w:rFonts w:ascii="楷體-繁" w:eastAsia="楷體-繁" w:hAnsi="楷體-繁" w:hint="eastAsia"/>
        </w:rPr>
        <w:t xml:space="preserve"> </w:t>
      </w:r>
      <w:r w:rsidR="00923E8F" w:rsidRPr="006138CC">
        <w:rPr>
          <w:rFonts w:eastAsia="楷體-繁"/>
        </w:rPr>
        <w:t>NLP</w:t>
      </w:r>
      <w:r w:rsidR="00567666">
        <w:rPr>
          <w:rFonts w:eastAsia="楷體-繁"/>
        </w:rPr>
        <w:t xml:space="preserve"> </w:t>
      </w:r>
      <w:r w:rsidR="00923E8F" w:rsidRPr="008E50CC">
        <w:rPr>
          <w:rFonts w:ascii="楷體-繁" w:eastAsia="楷體-繁" w:hAnsi="楷體-繁" w:hint="eastAsia"/>
        </w:rPr>
        <w:t>宣稱斷詞並不是</w:t>
      </w:r>
      <w:r w:rsidR="00407668">
        <w:rPr>
          <w:rFonts w:ascii="楷體-繁" w:eastAsia="楷體-繁" w:hAnsi="楷體-繁" w:hint="eastAsia"/>
        </w:rPr>
        <w:t xml:space="preserve"> </w:t>
      </w:r>
      <w:r w:rsidR="00923E8F" w:rsidRPr="00407668">
        <w:rPr>
          <w:rFonts w:eastAsia="楷體-繁"/>
        </w:rPr>
        <w:t>NLP</w:t>
      </w:r>
      <w:r w:rsidR="00407668">
        <w:rPr>
          <w:rFonts w:eastAsia="楷體-繁"/>
        </w:rPr>
        <w:t xml:space="preserve"> </w:t>
      </w:r>
      <w:r w:rsidR="00923E8F" w:rsidRPr="008E50CC">
        <w:rPr>
          <w:rFonts w:ascii="楷體-繁" w:eastAsia="楷體-繁" w:hAnsi="楷體-繁" w:hint="eastAsia"/>
        </w:rPr>
        <w:t>必要的程序</w:t>
      </w:r>
      <w:r w:rsidR="00DA43EC" w:rsidRPr="008E50CC">
        <w:rPr>
          <w:rFonts w:ascii="楷體-繁" w:eastAsia="楷體-繁" w:hAnsi="楷體-繁" w:hint="eastAsia"/>
        </w:rPr>
        <w:t>並推出受大眾矚目的</w:t>
      </w:r>
      <w:r w:rsidR="00FF6DE7">
        <w:rPr>
          <w:rFonts w:ascii="楷體-繁" w:eastAsia="楷體-繁" w:hAnsi="楷體-繁" w:hint="eastAsia"/>
        </w:rPr>
        <w:t xml:space="preserve"> </w:t>
      </w:r>
      <w:proofErr w:type="spellStart"/>
      <w:r w:rsidR="00DA43EC" w:rsidRPr="00BA6BBB">
        <w:rPr>
          <w:rFonts w:eastAsia="楷體-繁"/>
        </w:rPr>
        <w:t>ChatGPT</w:t>
      </w:r>
      <w:proofErr w:type="spellEnd"/>
      <w:r w:rsidR="00923E8F" w:rsidRPr="008E50CC">
        <w:rPr>
          <w:rFonts w:ascii="楷體-繁" w:eastAsia="楷體-繁" w:hAnsi="楷體-繁" w:hint="eastAsia"/>
        </w:rPr>
        <w:t>，關於不斷詞產生的問題</w:t>
      </w:r>
      <w:r w:rsidR="00DA43EC" w:rsidRPr="008E50CC">
        <w:rPr>
          <w:rFonts w:ascii="楷體-繁" w:eastAsia="楷體-繁" w:hAnsi="楷體-繁" w:hint="eastAsia"/>
        </w:rPr>
        <w:t>以及</w:t>
      </w:r>
      <w:r w:rsidR="006F2C6E">
        <w:rPr>
          <w:rFonts w:ascii="楷體-繁" w:eastAsia="楷體-繁" w:hAnsi="楷體-繁" w:hint="eastAsia"/>
        </w:rPr>
        <w:t xml:space="preserve"> </w:t>
      </w:r>
      <w:proofErr w:type="spellStart"/>
      <w:r w:rsidR="00DA43EC" w:rsidRPr="00BA6BBB">
        <w:rPr>
          <w:rFonts w:eastAsia="楷體-繁"/>
        </w:rPr>
        <w:t>ChatGPT</w:t>
      </w:r>
      <w:proofErr w:type="spellEnd"/>
      <w:r w:rsidR="00753289">
        <w:rPr>
          <w:rFonts w:eastAsia="楷體-繁"/>
        </w:rPr>
        <w:t xml:space="preserve"> </w:t>
      </w:r>
      <w:r w:rsidR="00DA43EC" w:rsidRPr="008E50CC">
        <w:rPr>
          <w:rFonts w:ascii="楷體-繁" w:eastAsia="楷體-繁" w:hAnsi="楷體-繁" w:hint="eastAsia"/>
        </w:rPr>
        <w:t>的盲點</w:t>
      </w:r>
      <w:r w:rsidR="00923E8F" w:rsidRPr="008E50CC">
        <w:rPr>
          <w:rFonts w:ascii="楷體-繁" w:eastAsia="楷體-繁" w:hAnsi="楷體-繁" w:hint="eastAsia"/>
        </w:rPr>
        <w:t>，請參考政大應數系</w:t>
      </w:r>
      <w:r w:rsidR="003D1223">
        <w:rPr>
          <w:rFonts w:ascii="楷體-繁" w:eastAsia="楷體-繁" w:hAnsi="楷體-繁" w:hint="eastAsia"/>
        </w:rPr>
        <w:t>蔡炎龍老師</w:t>
      </w:r>
      <w:r w:rsidR="00923E8F" w:rsidRPr="008E50CC">
        <w:rPr>
          <w:rFonts w:ascii="楷體-繁" w:eastAsia="楷體-繁" w:hAnsi="楷體-繁" w:hint="eastAsia"/>
        </w:rPr>
        <w:t>的</w:t>
      </w:r>
      <w:r>
        <w:fldChar w:fldCharType="begin"/>
      </w:r>
      <w:r>
        <w:instrText>HYPERLINK "https://www.youtube.com/watch?v=nJIOPfxlKco&amp;ab_channel=Yen-LungTsai"</w:instrText>
      </w:r>
      <w:r>
        <w:fldChar w:fldCharType="separate"/>
      </w:r>
      <w:r w:rsidR="00923E8F" w:rsidRPr="00D37823">
        <w:rPr>
          <w:rStyle w:val="afff2"/>
          <w:rFonts w:ascii="楷體-繁" w:eastAsia="楷體-繁" w:hAnsi="楷體-繁" w:hint="eastAsia"/>
          <w:color w:val="0432FF"/>
        </w:rPr>
        <w:t>【</w:t>
      </w:r>
      <w:r w:rsidR="00923E8F" w:rsidRPr="00D37823">
        <w:rPr>
          <w:rStyle w:val="afff2"/>
          <w:rFonts w:ascii="楷體-繁" w:eastAsia="楷體-繁" w:hAnsi="楷體-繁"/>
          <w:color w:val="0432FF"/>
        </w:rPr>
        <w:t>人工智慧應用專題】語言學導向的</w:t>
      </w:r>
      <w:r w:rsidR="00923E8F" w:rsidRPr="00D37823">
        <w:rPr>
          <w:rStyle w:val="afff2"/>
          <w:rFonts w:eastAsia="楷體-繁"/>
          <w:color w:val="0432FF"/>
        </w:rPr>
        <w:t xml:space="preserve"> NLP</w:t>
      </w:r>
      <w:r w:rsidR="00923E8F" w:rsidRPr="00D37823">
        <w:rPr>
          <w:rStyle w:val="afff2"/>
          <w:rFonts w:ascii="楷體-繁" w:eastAsia="楷體-繁" w:hAnsi="楷體-繁"/>
          <w:color w:val="0432FF"/>
        </w:rPr>
        <w:t xml:space="preserve"> (之三) </w:t>
      </w:r>
      <w:r w:rsidR="00923E8F" w:rsidRPr="00D37823">
        <w:rPr>
          <w:rStyle w:val="afff2"/>
          <w:rFonts w:eastAsia="楷體-繁"/>
          <w:color w:val="0432FF"/>
        </w:rPr>
        <w:t>- YouTube</w:t>
      </w:r>
      <w:r>
        <w:rPr>
          <w:rStyle w:val="afff2"/>
          <w:rFonts w:eastAsia="楷體-繁"/>
          <w:color w:val="0432FF"/>
        </w:rPr>
        <w:fldChar w:fldCharType="end"/>
      </w:r>
      <w:r w:rsidR="00923E8F" w:rsidRPr="008E50CC">
        <w:rPr>
          <w:rFonts w:ascii="楷體-繁" w:eastAsia="楷體-繁" w:hAnsi="楷體-繁" w:hint="eastAsia"/>
        </w:rPr>
        <w:t>。</w:t>
      </w:r>
    </w:p>
  </w:footnote>
  <w:footnote w:id="26">
    <w:p w14:paraId="23544EE2" w14:textId="77777777" w:rsidR="00035F4E" w:rsidRPr="008E50CC" w:rsidRDefault="00CF1CA1" w:rsidP="00957E50">
      <w:pPr>
        <w:pStyle w:val="ae"/>
        <w:rPr>
          <w:rFonts w:ascii="楷體-繁" w:eastAsia="楷體-繁" w:hAnsi="楷體-繁"/>
        </w:rPr>
      </w:pPr>
      <w:r w:rsidRPr="008E50CC">
        <w:rPr>
          <w:rStyle w:val="afb"/>
          <w:rFonts w:ascii="楷體-繁" w:eastAsia="楷體-繁" w:hAnsi="楷體-繁"/>
          <w:vertAlign w:val="superscript"/>
        </w:rPr>
        <w:footnoteRef/>
      </w:r>
      <w:r w:rsidRPr="008E50CC">
        <w:rPr>
          <w:rFonts w:ascii="楷體-繁" w:eastAsia="楷體-繁" w:hAnsi="楷體-繁"/>
        </w:rPr>
        <w:t xml:space="preserve"> </w:t>
      </w:r>
      <w:r w:rsidRPr="008E50CC">
        <w:rPr>
          <w:rFonts w:ascii="楷體-繁" w:eastAsia="楷體-繁" w:hAnsi="楷體-繁" w:cs="新細明體"/>
        </w:rPr>
        <w:t>為節省篇幅</w:t>
      </w:r>
      <w:r w:rsidRPr="008E50CC">
        <w:rPr>
          <w:rFonts w:ascii="楷體-繁" w:eastAsia="楷體-繁" w:hAnsi="楷體-繁"/>
        </w:rPr>
        <w:t>，</w:t>
      </w:r>
      <w:r w:rsidRPr="008E5FCE">
        <w:rPr>
          <w:rFonts w:eastAsia="楷體-繁"/>
        </w:rPr>
        <w:t>Pustejovsky (1991)</w:t>
      </w:r>
      <w:r w:rsidRPr="008E50CC">
        <w:rPr>
          <w:rFonts w:ascii="楷體-繁" w:eastAsia="楷體-繁" w:hAnsi="楷體-繁"/>
        </w:rPr>
        <w:t>的重點洞見原文節錄在此：</w:t>
      </w:r>
      <w:r w:rsidRPr="008E5FCE">
        <w:rPr>
          <w:rFonts w:eastAsia="楷體-繁"/>
        </w:rPr>
        <w:t xml:space="preserve">”grammatical phenomena do in fact make references to the internal structure of events, and that a </w:t>
      </w:r>
      <w:proofErr w:type="spellStart"/>
      <w:r w:rsidRPr="008E5FCE">
        <w:rPr>
          <w:rFonts w:eastAsia="楷體-繁"/>
        </w:rPr>
        <w:t>subeventual</w:t>
      </w:r>
      <w:proofErr w:type="spellEnd"/>
      <w:r w:rsidRPr="008E5FCE">
        <w:rPr>
          <w:rFonts w:eastAsia="楷體-繁"/>
        </w:rPr>
        <w:t xml:space="preserve"> analysis for predicates is able to systematically capture these effects”</w:t>
      </w:r>
      <w:r w:rsidRPr="008E50CC">
        <w:rPr>
          <w:rFonts w:ascii="楷體-繁" w:eastAsia="楷體-繁" w:hAnsi="楷體-繁"/>
        </w:rPr>
        <w:t>。</w:t>
      </w:r>
    </w:p>
  </w:footnote>
  <w:footnote w:id="27">
    <w:p w14:paraId="49C83228" w14:textId="693AF30B" w:rsidR="00FF7EE4" w:rsidRPr="00B01883" w:rsidRDefault="00FF7EE4" w:rsidP="00B01883">
      <w:pPr>
        <w:ind w:firstLine="0"/>
        <w:rPr>
          <w:color w:val="000000" w:themeColor="text1"/>
          <w:sz w:val="20"/>
          <w:szCs w:val="20"/>
        </w:rPr>
      </w:pPr>
      <w:r w:rsidRPr="00E074C3">
        <w:rPr>
          <w:rStyle w:val="afff3"/>
          <w:color w:val="000000" w:themeColor="text1"/>
          <w:sz w:val="20"/>
          <w:szCs w:val="20"/>
        </w:rPr>
        <w:footnoteRef/>
      </w:r>
      <w:r w:rsidRPr="00E074C3">
        <w:rPr>
          <w:color w:val="000000" w:themeColor="text1"/>
        </w:rPr>
        <w:t xml:space="preserve"> </w:t>
      </w:r>
      <w:r w:rsidR="002B7F1B">
        <w:rPr>
          <w:rFonts w:hint="eastAsia"/>
          <w:color w:val="000000" w:themeColor="text1"/>
          <w:sz w:val="20"/>
          <w:szCs w:val="20"/>
        </w:rPr>
        <w:t>有些</w:t>
      </w:r>
      <w:r w:rsidR="00735A55" w:rsidRPr="00E074C3">
        <w:rPr>
          <w:rFonts w:hint="eastAsia"/>
          <w:color w:val="000000" w:themeColor="text1"/>
          <w:sz w:val="20"/>
          <w:szCs w:val="20"/>
        </w:rPr>
        <w:t>學者</w:t>
      </w:r>
      <w:r w:rsidR="002B7F1B">
        <w:rPr>
          <w:rFonts w:hint="eastAsia"/>
          <w:color w:val="000000" w:themeColor="text1"/>
          <w:sz w:val="20"/>
          <w:szCs w:val="20"/>
        </w:rPr>
        <w:t>會</w:t>
      </w:r>
      <w:r w:rsidR="00735A55" w:rsidRPr="00E074C3">
        <w:rPr>
          <w:rFonts w:hint="eastAsia"/>
          <w:color w:val="000000" w:themeColor="text1"/>
          <w:sz w:val="20"/>
          <w:szCs w:val="20"/>
        </w:rPr>
        <w:t>認為只因為</w:t>
      </w:r>
      <w:r w:rsidR="00735A55" w:rsidRPr="00E074C3">
        <w:rPr>
          <w:rFonts w:hint="eastAsia"/>
          <w:color w:val="000000" w:themeColor="text1"/>
          <w:sz w:val="20"/>
          <w:szCs w:val="20"/>
          <w:shd w:val="clear" w:color="auto" w:fill="FFFFFF"/>
        </w:rPr>
        <w:t>現今</w:t>
      </w:r>
      <w:r w:rsidR="00735A55" w:rsidRPr="00E074C3">
        <w:rPr>
          <w:rFonts w:hint="eastAsia"/>
          <w:color w:val="000000" w:themeColor="text1"/>
          <w:sz w:val="20"/>
          <w:szCs w:val="20"/>
          <w:shd w:val="clear" w:color="auto" w:fill="FFFFFF"/>
        </w:rPr>
        <w:t xml:space="preserve"> AI/NLP</w:t>
      </w:r>
      <w:r w:rsidR="00735A55" w:rsidRPr="00E074C3">
        <w:rPr>
          <w:color w:val="000000" w:themeColor="text1"/>
          <w:sz w:val="20"/>
          <w:szCs w:val="20"/>
          <w:shd w:val="clear" w:color="auto" w:fill="FFFFFF"/>
        </w:rPr>
        <w:t xml:space="preserve"> </w:t>
      </w:r>
      <w:r w:rsidR="00735A55" w:rsidRPr="00E074C3">
        <w:rPr>
          <w:rFonts w:hint="eastAsia"/>
          <w:color w:val="000000" w:themeColor="text1"/>
          <w:sz w:val="20"/>
          <w:szCs w:val="20"/>
          <w:shd w:val="clear" w:color="auto" w:fill="FFFFFF"/>
        </w:rPr>
        <w:t>無法解決中文</w:t>
      </w:r>
      <w:proofErr w:type="spellStart"/>
      <w:r w:rsidR="00735A55" w:rsidRPr="00E074C3">
        <w:rPr>
          <w:i/>
          <w:iCs/>
          <w:color w:val="000000" w:themeColor="text1"/>
          <w:sz w:val="20"/>
          <w:szCs w:val="20"/>
        </w:rPr>
        <w:t>wh</w:t>
      </w:r>
      <w:proofErr w:type="spellEnd"/>
      <w:r w:rsidR="00735A55" w:rsidRPr="00E074C3">
        <w:rPr>
          <w:i/>
          <w:iCs/>
          <w:color w:val="000000" w:themeColor="text1"/>
          <w:sz w:val="20"/>
          <w:szCs w:val="20"/>
        </w:rPr>
        <w:t xml:space="preserve"> </w:t>
      </w:r>
      <w:r w:rsidR="00735A55" w:rsidRPr="00E074C3">
        <w:rPr>
          <w:rFonts w:hint="eastAsia"/>
          <w:color w:val="000000" w:themeColor="text1"/>
          <w:sz w:val="20"/>
          <w:szCs w:val="20"/>
        </w:rPr>
        <w:t>詞</w:t>
      </w:r>
      <w:r w:rsidR="00735A55" w:rsidRPr="00E074C3">
        <w:rPr>
          <w:rFonts w:hint="eastAsia"/>
          <w:color w:val="000000" w:themeColor="text1"/>
          <w:sz w:val="20"/>
          <w:szCs w:val="20"/>
          <w:shd w:val="clear" w:color="auto" w:fill="FFFFFF"/>
        </w:rPr>
        <w:t>解讀，就直接採納</w:t>
      </w:r>
      <w:r w:rsidR="00735A55" w:rsidRPr="00E074C3">
        <w:rPr>
          <w:rFonts w:hint="eastAsia"/>
          <w:color w:val="000000" w:themeColor="text1"/>
          <w:sz w:val="20"/>
          <w:szCs w:val="20"/>
          <w:shd w:val="clear" w:color="auto" w:fill="FFFFFF"/>
        </w:rPr>
        <w:t xml:space="preserve"> X-bar</w:t>
      </w:r>
      <w:r w:rsidR="00CA5A63">
        <w:rPr>
          <w:color w:val="000000" w:themeColor="text1"/>
          <w:sz w:val="20"/>
          <w:szCs w:val="20"/>
          <w:shd w:val="clear" w:color="auto" w:fill="FFFFFF"/>
        </w:rPr>
        <w:t xml:space="preserve"> </w:t>
      </w:r>
      <w:r w:rsidR="00735A55" w:rsidRPr="00E074C3">
        <w:rPr>
          <w:rFonts w:hint="eastAsia"/>
          <w:color w:val="000000" w:themeColor="text1"/>
          <w:sz w:val="20"/>
          <w:szCs w:val="20"/>
          <w:shd w:val="clear" w:color="auto" w:fill="FFFFFF"/>
        </w:rPr>
        <w:t>理論為基底的</w:t>
      </w:r>
      <w:r w:rsidR="00735A55" w:rsidRPr="00E074C3">
        <w:rPr>
          <w:rFonts w:hint="eastAsia"/>
          <w:color w:val="000000" w:themeColor="text1"/>
          <w:sz w:val="20"/>
          <w:szCs w:val="20"/>
          <w:shd w:val="clear" w:color="auto" w:fill="FFFFFF"/>
        </w:rPr>
        <w:t xml:space="preserve"> </w:t>
      </w:r>
      <w:proofErr w:type="spellStart"/>
      <w:r w:rsidR="00735A55" w:rsidRPr="00E074C3">
        <w:rPr>
          <w:color w:val="000000" w:themeColor="text1"/>
          <w:sz w:val="20"/>
          <w:szCs w:val="20"/>
          <w:shd w:val="clear" w:color="auto" w:fill="FFFFFF"/>
        </w:rPr>
        <w:t>Articut</w:t>
      </w:r>
      <w:proofErr w:type="spellEnd"/>
      <w:r w:rsidR="00735A55" w:rsidRPr="00E074C3">
        <w:rPr>
          <w:rFonts w:hint="eastAsia"/>
          <w:color w:val="000000" w:themeColor="text1"/>
          <w:sz w:val="20"/>
          <w:szCs w:val="20"/>
          <w:shd w:val="clear" w:color="auto" w:fill="FFFFFF"/>
        </w:rPr>
        <w:t xml:space="preserve"> </w:t>
      </w:r>
      <w:r w:rsidR="00735A55" w:rsidRPr="00E074C3">
        <w:rPr>
          <w:rFonts w:hint="eastAsia"/>
          <w:color w:val="000000" w:themeColor="text1"/>
          <w:sz w:val="20"/>
          <w:szCs w:val="20"/>
          <w:shd w:val="clear" w:color="auto" w:fill="FFFFFF"/>
        </w:rPr>
        <w:t>過於武斷，畢竟</w:t>
      </w:r>
      <w:r w:rsidR="00735A55" w:rsidRPr="00E074C3">
        <w:rPr>
          <w:rFonts w:ascii="Apple Color Emoji" w:hAnsi="Apple Color Emoji" w:cs="Apple Color Emoji" w:hint="eastAsia"/>
          <w:color w:val="000000" w:themeColor="text1"/>
          <w:sz w:val="20"/>
          <w:szCs w:val="20"/>
          <w:shd w:val="clear" w:color="auto" w:fill="FFFFFF"/>
        </w:rPr>
        <w:t>尚</w:t>
      </w:r>
      <w:r w:rsidR="00735A55" w:rsidRPr="00E074C3">
        <w:rPr>
          <w:rFonts w:hint="eastAsia"/>
          <w:color w:val="000000" w:themeColor="text1"/>
          <w:sz w:val="20"/>
          <w:szCs w:val="20"/>
          <w:shd w:val="clear" w:color="auto" w:fill="FFFFFF"/>
        </w:rPr>
        <w:t>有</w:t>
      </w:r>
      <w:r w:rsidR="00735A55" w:rsidRPr="00E074C3">
        <w:rPr>
          <w:color w:val="000000" w:themeColor="text1"/>
          <w:sz w:val="20"/>
          <w:szCs w:val="20"/>
        </w:rPr>
        <w:t xml:space="preserve"> LFG</w:t>
      </w:r>
      <w:r w:rsidR="00735A55" w:rsidRPr="00E074C3">
        <w:rPr>
          <w:color w:val="000000" w:themeColor="text1"/>
          <w:sz w:val="20"/>
          <w:szCs w:val="20"/>
        </w:rPr>
        <w:t>、</w:t>
      </w:r>
      <w:r w:rsidR="00735A55" w:rsidRPr="00E074C3">
        <w:rPr>
          <w:color w:val="000000" w:themeColor="text1"/>
          <w:sz w:val="20"/>
          <w:szCs w:val="20"/>
        </w:rPr>
        <w:t>HPSG</w:t>
      </w:r>
      <w:r w:rsidR="00735A55" w:rsidRPr="00E074C3">
        <w:rPr>
          <w:color w:val="000000" w:themeColor="text1"/>
          <w:sz w:val="20"/>
          <w:szCs w:val="20"/>
        </w:rPr>
        <w:t>、</w:t>
      </w:r>
      <w:r w:rsidR="00735A55" w:rsidRPr="00E074C3">
        <w:rPr>
          <w:color w:val="000000" w:themeColor="text1"/>
          <w:sz w:val="20"/>
          <w:szCs w:val="20"/>
        </w:rPr>
        <w:t>GPSG</w:t>
      </w:r>
      <w:r w:rsidR="007B2ABE" w:rsidRPr="00E074C3">
        <w:rPr>
          <w:rFonts w:hint="eastAsia"/>
          <w:color w:val="000000" w:themeColor="text1"/>
          <w:sz w:val="20"/>
          <w:szCs w:val="20"/>
        </w:rPr>
        <w:t>可以選擇。</w:t>
      </w:r>
      <w:r w:rsidR="000E1463">
        <w:rPr>
          <w:rFonts w:hint="eastAsia"/>
          <w:color w:val="000000" w:themeColor="text1"/>
          <w:sz w:val="20"/>
          <w:szCs w:val="20"/>
        </w:rPr>
        <w:t>針對此問題，本計</w:t>
      </w:r>
      <w:r w:rsidR="00881AED">
        <w:rPr>
          <w:rFonts w:hint="eastAsia"/>
          <w:color w:val="000000" w:themeColor="text1"/>
          <w:sz w:val="20"/>
          <w:szCs w:val="20"/>
        </w:rPr>
        <w:t>劃</w:t>
      </w:r>
      <w:r w:rsidR="000E1463">
        <w:rPr>
          <w:rFonts w:hint="eastAsia"/>
          <w:color w:val="000000" w:themeColor="text1"/>
          <w:sz w:val="20"/>
          <w:szCs w:val="20"/>
        </w:rPr>
        <w:t>有三點回覆。第一，</w:t>
      </w:r>
      <w:r w:rsidR="00F45384" w:rsidRPr="00E074C3">
        <w:rPr>
          <w:color w:val="000000" w:themeColor="text1"/>
          <w:sz w:val="20"/>
          <w:szCs w:val="20"/>
        </w:rPr>
        <w:t>中國科學院計算所研究院白碩博士的文章</w:t>
      </w:r>
      <w:r w:rsidR="001301B8">
        <w:rPr>
          <w:rFonts w:hint="eastAsia"/>
          <w:color w:val="000000" w:themeColor="text1"/>
          <w:sz w:val="20"/>
          <w:szCs w:val="20"/>
        </w:rPr>
        <w:t xml:space="preserve"> (</w:t>
      </w:r>
      <w:hyperlink r:id="rId4" w:history="1">
        <w:r w:rsidR="001301B8" w:rsidRPr="008774B8">
          <w:rPr>
            <w:rStyle w:val="afff2"/>
            <w:color w:val="0432FF"/>
            <w:sz w:val="20"/>
            <w:szCs w:val="20"/>
          </w:rPr>
          <w:t>https://read01.com/AJGzNQN.html</w:t>
        </w:r>
      </w:hyperlink>
      <w:r w:rsidR="001301B8">
        <w:rPr>
          <w:color w:val="000000" w:themeColor="text1"/>
          <w:sz w:val="20"/>
          <w:szCs w:val="20"/>
        </w:rPr>
        <w:t xml:space="preserve">) </w:t>
      </w:r>
      <w:r w:rsidR="00F45384" w:rsidRPr="00E074C3">
        <w:rPr>
          <w:rFonts w:hint="eastAsia"/>
          <w:color w:val="000000" w:themeColor="text1"/>
          <w:sz w:val="20"/>
          <w:szCs w:val="20"/>
        </w:rPr>
        <w:t>針對後者這些語法理論</w:t>
      </w:r>
      <w:r w:rsidR="00F45384" w:rsidRPr="00E074C3">
        <w:rPr>
          <w:color w:val="000000" w:themeColor="text1"/>
          <w:sz w:val="20"/>
          <w:szCs w:val="20"/>
        </w:rPr>
        <w:t>提出意見</w:t>
      </w:r>
      <w:r w:rsidR="00F45384" w:rsidRPr="00E074C3">
        <w:rPr>
          <w:rFonts w:hint="eastAsia"/>
          <w:color w:val="000000" w:themeColor="text1"/>
          <w:sz w:val="20"/>
          <w:szCs w:val="20"/>
        </w:rPr>
        <w:t>，</w:t>
      </w:r>
      <w:r w:rsidR="00363B26" w:rsidRPr="00E074C3">
        <w:rPr>
          <w:rFonts w:hint="eastAsia"/>
          <w:color w:val="000000" w:themeColor="text1"/>
          <w:sz w:val="20"/>
          <w:szCs w:val="20"/>
        </w:rPr>
        <w:t>節錄</w:t>
      </w:r>
      <w:r w:rsidR="00F45384" w:rsidRPr="00E074C3">
        <w:rPr>
          <w:color w:val="000000" w:themeColor="text1"/>
          <w:sz w:val="20"/>
          <w:szCs w:val="20"/>
        </w:rPr>
        <w:t>如下：</w:t>
      </w:r>
      <w:r w:rsidR="004D11BD" w:rsidRPr="00E074C3">
        <w:rPr>
          <w:rFonts w:hint="eastAsia"/>
          <w:color w:val="000000" w:themeColor="text1"/>
          <w:sz w:val="20"/>
          <w:szCs w:val="20"/>
        </w:rPr>
        <w:t>「</w:t>
      </w:r>
      <w:r w:rsidR="002F3D4D" w:rsidRPr="00E074C3">
        <w:rPr>
          <w:color w:val="000000" w:themeColor="text1"/>
          <w:sz w:val="20"/>
          <w:szCs w:val="20"/>
        </w:rPr>
        <w:t>当前技术能够大规模处理的，仍然只是具有</w:t>
      </w:r>
      <w:r w:rsidR="002F3D4D" w:rsidRPr="00E074C3">
        <w:rPr>
          <w:color w:val="000000" w:themeColor="text1"/>
          <w:sz w:val="20"/>
          <w:szCs w:val="20"/>
        </w:rPr>
        <w:t xml:space="preserve"> “</w:t>
      </w:r>
      <w:r w:rsidR="002F3D4D" w:rsidRPr="00E074C3">
        <w:rPr>
          <w:color w:val="000000" w:themeColor="text1"/>
          <w:sz w:val="20"/>
          <w:szCs w:val="20"/>
        </w:rPr>
        <w:t>浅层句法</w:t>
      </w:r>
      <w:r w:rsidR="002F3D4D" w:rsidRPr="00E074C3">
        <w:rPr>
          <w:color w:val="000000" w:themeColor="text1"/>
          <w:sz w:val="20"/>
          <w:szCs w:val="20"/>
        </w:rPr>
        <w:t xml:space="preserve">” </w:t>
      </w:r>
      <w:r w:rsidR="002F3D4D" w:rsidRPr="00E074C3">
        <w:rPr>
          <w:color w:val="000000" w:themeColor="text1"/>
          <w:sz w:val="20"/>
          <w:szCs w:val="20"/>
        </w:rPr>
        <w:t>或者</w:t>
      </w:r>
      <w:r w:rsidR="002F3D4D" w:rsidRPr="00E074C3">
        <w:rPr>
          <w:color w:val="000000" w:themeColor="text1"/>
          <w:sz w:val="20"/>
          <w:szCs w:val="20"/>
        </w:rPr>
        <w:t xml:space="preserve"> “</w:t>
      </w:r>
      <w:r w:rsidR="002F3D4D" w:rsidRPr="00E074C3">
        <w:rPr>
          <w:color w:val="000000" w:themeColor="text1"/>
          <w:sz w:val="20"/>
          <w:szCs w:val="20"/>
        </w:rPr>
        <w:t>简单标记</w:t>
      </w:r>
      <w:r w:rsidR="002F3D4D" w:rsidRPr="00E074C3">
        <w:rPr>
          <w:color w:val="000000" w:themeColor="text1"/>
          <w:sz w:val="20"/>
          <w:szCs w:val="20"/>
        </w:rPr>
        <w:t xml:space="preserve">” </w:t>
      </w:r>
      <w:r w:rsidR="002F3D4D" w:rsidRPr="00E074C3">
        <w:rPr>
          <w:color w:val="000000" w:themeColor="text1"/>
          <w:sz w:val="20"/>
          <w:szCs w:val="20"/>
        </w:rPr>
        <w:t>的</w:t>
      </w:r>
      <w:r w:rsidR="002F3D4D" w:rsidRPr="00E074C3">
        <w:rPr>
          <w:color w:val="000000" w:themeColor="text1"/>
          <w:sz w:val="20"/>
          <w:szCs w:val="20"/>
        </w:rPr>
        <w:t xml:space="preserve"> NLP </w:t>
      </w:r>
      <w:r w:rsidR="002F3D4D" w:rsidRPr="00E074C3">
        <w:rPr>
          <w:color w:val="000000" w:themeColor="text1"/>
          <w:sz w:val="20"/>
          <w:szCs w:val="20"/>
        </w:rPr>
        <w:t>任务。更复杂语言现象的理解、更复杂语义关系的抽取，仍然任重道远」</w:t>
      </w:r>
      <w:r w:rsidR="00ED6610">
        <w:rPr>
          <w:rFonts w:hint="eastAsia"/>
          <w:color w:val="000000" w:themeColor="text1"/>
          <w:sz w:val="20"/>
          <w:szCs w:val="20"/>
        </w:rPr>
        <w:t>。</w:t>
      </w:r>
      <w:r w:rsidR="00F33939" w:rsidRPr="00A56859">
        <w:rPr>
          <w:color w:val="000000" w:themeColor="text1"/>
          <w:sz w:val="20"/>
          <w:szCs w:val="20"/>
        </w:rPr>
        <w:t>由白碩博士</w:t>
      </w:r>
      <w:r w:rsidR="00F33939" w:rsidRPr="00A56859">
        <w:rPr>
          <w:rFonts w:hint="eastAsia"/>
          <w:color w:val="000000" w:themeColor="text1"/>
          <w:sz w:val="20"/>
          <w:szCs w:val="20"/>
        </w:rPr>
        <w:t>的意見</w:t>
      </w:r>
      <w:r w:rsidR="00F33939" w:rsidRPr="00A56859">
        <w:rPr>
          <w:color w:val="000000" w:themeColor="text1"/>
          <w:sz w:val="20"/>
          <w:szCs w:val="20"/>
        </w:rPr>
        <w:t>可見，前述</w:t>
      </w:r>
      <w:r w:rsidR="00F33939" w:rsidRPr="00A56859">
        <w:rPr>
          <w:color w:val="000000" w:themeColor="text1"/>
          <w:sz w:val="20"/>
          <w:szCs w:val="20"/>
        </w:rPr>
        <w:t xml:space="preserve"> LFG</w:t>
      </w:r>
      <w:r w:rsidR="00F33939" w:rsidRPr="00A56859">
        <w:rPr>
          <w:color w:val="000000" w:themeColor="text1"/>
          <w:sz w:val="20"/>
          <w:szCs w:val="20"/>
        </w:rPr>
        <w:t>、</w:t>
      </w:r>
      <w:r w:rsidR="00F33939" w:rsidRPr="00A56859">
        <w:rPr>
          <w:color w:val="000000" w:themeColor="text1"/>
          <w:sz w:val="20"/>
          <w:szCs w:val="20"/>
        </w:rPr>
        <w:t xml:space="preserve">HPSG </w:t>
      </w:r>
      <w:r w:rsidR="00F33939" w:rsidRPr="00A56859">
        <w:rPr>
          <w:color w:val="000000" w:themeColor="text1"/>
          <w:sz w:val="20"/>
          <w:szCs w:val="20"/>
        </w:rPr>
        <w:t>及</w:t>
      </w:r>
      <w:r w:rsidR="00F33939" w:rsidRPr="00A56859">
        <w:rPr>
          <w:color w:val="000000" w:themeColor="text1"/>
          <w:sz w:val="20"/>
          <w:szCs w:val="20"/>
        </w:rPr>
        <w:t xml:space="preserve"> GPSG </w:t>
      </w:r>
      <w:r w:rsidR="00F33939" w:rsidRPr="00A56859">
        <w:rPr>
          <w:color w:val="000000" w:themeColor="text1"/>
          <w:sz w:val="20"/>
          <w:szCs w:val="20"/>
        </w:rPr>
        <w:t>等方法，雖然在資訊工程領域已具有長時間的實作可行性，但仍只具有淺層句法的處理能力。</w:t>
      </w:r>
      <w:r w:rsidR="00F33939" w:rsidRPr="00A56859">
        <w:rPr>
          <w:color w:val="000000" w:themeColor="text1"/>
          <w:sz w:val="20"/>
          <w:szCs w:val="20"/>
        </w:rPr>
        <w:t xml:space="preserve">X-bar </w:t>
      </w:r>
      <w:r w:rsidR="00F33939" w:rsidRPr="00A56859">
        <w:rPr>
          <w:color w:val="000000" w:themeColor="text1"/>
          <w:sz w:val="20"/>
          <w:szCs w:val="20"/>
        </w:rPr>
        <w:t>理論做為生成語言學方法論中橋接句法表層結構</w:t>
      </w:r>
      <w:r w:rsidR="00F33939" w:rsidRPr="00A56859">
        <w:rPr>
          <w:color w:val="000000" w:themeColor="text1"/>
          <w:sz w:val="20"/>
          <w:szCs w:val="20"/>
        </w:rPr>
        <w:t xml:space="preserve"> (surface structure) </w:t>
      </w:r>
      <w:r w:rsidR="00F33939" w:rsidRPr="00A56859">
        <w:rPr>
          <w:color w:val="000000" w:themeColor="text1"/>
          <w:sz w:val="20"/>
          <w:szCs w:val="20"/>
        </w:rPr>
        <w:t>與語意深層結構</w:t>
      </w:r>
      <w:r w:rsidR="00F33939" w:rsidRPr="00A56859">
        <w:rPr>
          <w:color w:val="000000" w:themeColor="text1"/>
          <w:sz w:val="20"/>
          <w:szCs w:val="20"/>
        </w:rPr>
        <w:t xml:space="preserve"> (deep structure) </w:t>
      </w:r>
      <w:r w:rsidR="00F33939" w:rsidRPr="00A56859">
        <w:rPr>
          <w:color w:val="000000" w:themeColor="text1"/>
          <w:sz w:val="20"/>
          <w:szCs w:val="20"/>
        </w:rPr>
        <w:t>的結構框架，尤其在深層結構中即可利用形式語意學的</w:t>
      </w:r>
      <w:r w:rsidR="00F33939" w:rsidRPr="00A56859">
        <w:rPr>
          <w:color w:val="000000" w:themeColor="text1"/>
          <w:sz w:val="20"/>
          <w:szCs w:val="20"/>
        </w:rPr>
        <w:t xml:space="preserve"> lambda </w:t>
      </w:r>
      <w:r w:rsidR="00F33939" w:rsidRPr="00A56859">
        <w:rPr>
          <w:color w:val="000000" w:themeColor="text1"/>
          <w:sz w:val="20"/>
          <w:szCs w:val="20"/>
        </w:rPr>
        <w:t>邏輯式將真值條件轉寫為程式邏輯，用以呈現何為「語意理解」。</w:t>
      </w:r>
      <w:r w:rsidR="000E1463">
        <w:rPr>
          <w:rFonts w:hint="eastAsia"/>
          <w:color w:val="000000" w:themeColor="text1"/>
          <w:sz w:val="20"/>
          <w:szCs w:val="20"/>
        </w:rPr>
        <w:t>第二</w:t>
      </w:r>
      <w:r w:rsidR="00F33939" w:rsidRPr="00A56859">
        <w:rPr>
          <w:color w:val="000000" w:themeColor="text1"/>
          <w:sz w:val="20"/>
          <w:szCs w:val="20"/>
        </w:rPr>
        <w:t>，</w:t>
      </w:r>
      <w:r w:rsidR="00F33939" w:rsidRPr="00A56859">
        <w:rPr>
          <w:color w:val="000000" w:themeColor="text1"/>
          <w:sz w:val="20"/>
          <w:szCs w:val="20"/>
        </w:rPr>
        <w:t>LFG, HPSG, GPSG</w:t>
      </w:r>
      <w:r w:rsidR="00F33939" w:rsidRPr="00A56859">
        <w:rPr>
          <w:color w:val="000000" w:themeColor="text1"/>
          <w:sz w:val="20"/>
          <w:szCs w:val="20"/>
        </w:rPr>
        <w:t>等方法的「編寫字典」的工作性質，亦是本研究想避免的研究方法</w:t>
      </w:r>
      <w:r w:rsidR="00F33939" w:rsidRPr="00A56859">
        <w:rPr>
          <w:rFonts w:hint="eastAsia"/>
          <w:color w:val="000000" w:themeColor="text1"/>
          <w:sz w:val="20"/>
          <w:szCs w:val="20"/>
        </w:rPr>
        <w:t>，</w:t>
      </w:r>
      <w:r w:rsidR="00F33939" w:rsidRPr="00A56859">
        <w:rPr>
          <w:color w:val="000000" w:themeColor="text1"/>
          <w:sz w:val="20"/>
          <w:szCs w:val="20"/>
        </w:rPr>
        <w:t>而正如</w:t>
      </w:r>
      <w:r w:rsidR="00F33939" w:rsidRPr="00A56859">
        <w:rPr>
          <w:color w:val="000000" w:themeColor="text1"/>
          <w:sz w:val="20"/>
          <w:szCs w:val="20"/>
        </w:rPr>
        <w:t xml:space="preserve"> Pustejovsky </w:t>
      </w:r>
      <w:r w:rsidR="00F33939" w:rsidRPr="00A56859">
        <w:rPr>
          <w:color w:val="000000" w:themeColor="text1"/>
          <w:sz w:val="20"/>
          <w:szCs w:val="20"/>
        </w:rPr>
        <w:t>於「生成詞庫理論」</w:t>
      </w:r>
      <w:r w:rsidR="00F33939" w:rsidRPr="00A56859">
        <w:rPr>
          <w:color w:val="000000" w:themeColor="text1"/>
          <w:sz w:val="20"/>
          <w:szCs w:val="20"/>
        </w:rPr>
        <w:t>(</w:t>
      </w:r>
      <w:r w:rsidR="00F33939" w:rsidRPr="00A56859">
        <w:rPr>
          <w:color w:val="000000" w:themeColor="text1"/>
          <w:sz w:val="20"/>
          <w:szCs w:val="20"/>
        </w:rPr>
        <w:t>聯經出版社</w:t>
      </w:r>
      <w:r w:rsidR="00F33939" w:rsidRPr="00A56859">
        <w:rPr>
          <w:color w:val="000000" w:themeColor="text1"/>
          <w:sz w:val="20"/>
          <w:szCs w:val="20"/>
        </w:rPr>
        <w:t xml:space="preserve"> 2020</w:t>
      </w:r>
      <w:r w:rsidR="00F33939" w:rsidRPr="00A56859">
        <w:rPr>
          <w:rFonts w:hint="eastAsia"/>
          <w:color w:val="000000" w:themeColor="text1"/>
          <w:sz w:val="20"/>
          <w:szCs w:val="20"/>
        </w:rPr>
        <w:t>，</w:t>
      </w:r>
      <w:r w:rsidR="00F33939" w:rsidRPr="00A56859">
        <w:rPr>
          <w:color w:val="000000" w:themeColor="text1"/>
          <w:sz w:val="20"/>
          <w:szCs w:val="20"/>
        </w:rPr>
        <w:t>謝舒凱譯</w:t>
      </w:r>
      <w:r w:rsidR="00F33939" w:rsidRPr="00A56859">
        <w:rPr>
          <w:color w:val="000000" w:themeColor="text1"/>
          <w:sz w:val="20"/>
          <w:szCs w:val="20"/>
        </w:rPr>
        <w:t xml:space="preserve">) </w:t>
      </w:r>
      <w:r w:rsidR="00F33939" w:rsidRPr="00A56859">
        <w:rPr>
          <w:color w:val="000000" w:themeColor="text1"/>
          <w:sz w:val="20"/>
          <w:szCs w:val="20"/>
        </w:rPr>
        <w:t>中提到的「</w:t>
      </w:r>
      <w:r w:rsidR="00F33939" w:rsidRPr="00A56859">
        <w:rPr>
          <w:color w:val="000000" w:themeColor="text1"/>
          <w:sz w:val="20"/>
          <w:szCs w:val="20"/>
        </w:rPr>
        <w:t>…</w:t>
      </w:r>
      <w:r w:rsidR="00F33939" w:rsidRPr="00A56859">
        <w:rPr>
          <w:color w:val="000000" w:themeColor="text1"/>
          <w:sz w:val="20"/>
          <w:szCs w:val="20"/>
        </w:rPr>
        <w:t>沒有深刻考慮句法結構的詞彙語意學註定要失敗」。綜合考量白碩與</w:t>
      </w:r>
      <w:r w:rsidR="00F33939" w:rsidRPr="00A56859">
        <w:rPr>
          <w:rFonts w:hint="eastAsia"/>
          <w:color w:val="000000" w:themeColor="text1"/>
          <w:sz w:val="20"/>
          <w:szCs w:val="20"/>
        </w:rPr>
        <w:t xml:space="preserve"> </w:t>
      </w:r>
      <w:r w:rsidR="00F33939" w:rsidRPr="00A56859">
        <w:rPr>
          <w:color w:val="000000" w:themeColor="text1"/>
          <w:sz w:val="20"/>
          <w:szCs w:val="20"/>
        </w:rPr>
        <w:t xml:space="preserve">Pustejovsky </w:t>
      </w:r>
      <w:r w:rsidR="00F33939" w:rsidRPr="00A56859">
        <w:rPr>
          <w:color w:val="000000" w:themeColor="text1"/>
          <w:sz w:val="20"/>
          <w:szCs w:val="20"/>
        </w:rPr>
        <w:t>的意見，本計劃需採用一能考察深層句法結構的方法論，同時避免陷入為每一個詞彙編寫其詞彙語意結構的方法進行。</w:t>
      </w:r>
      <w:r w:rsidR="000E1463">
        <w:rPr>
          <w:rFonts w:hint="eastAsia"/>
          <w:color w:val="000000" w:themeColor="text1"/>
          <w:sz w:val="20"/>
          <w:szCs w:val="20"/>
        </w:rPr>
        <w:t>第三，</w:t>
      </w:r>
      <w:r w:rsidR="00B01883" w:rsidRPr="00B01883">
        <w:rPr>
          <w:rFonts w:hint="eastAsia"/>
          <w:color w:val="000000" w:themeColor="text1"/>
          <w:sz w:val="20"/>
          <w:szCs w:val="20"/>
        </w:rPr>
        <w:t>語法理論在資訊工程中的「實作可行性高低」之比較基準並無客觀測量方式亦無相關文獻佐證，且實作性高低不能只看使用者數量，現今</w:t>
      </w:r>
      <w:r w:rsidR="00B01883" w:rsidRPr="00B01883">
        <w:rPr>
          <w:color w:val="000000" w:themeColor="text1"/>
          <w:sz w:val="20"/>
          <w:szCs w:val="20"/>
        </w:rPr>
        <w:t xml:space="preserve"> data-driven NLP</w:t>
      </w:r>
      <w:r w:rsidR="00B01883" w:rsidRPr="00B01883">
        <w:rPr>
          <w:rFonts w:hint="eastAsia"/>
          <w:color w:val="000000" w:themeColor="text1"/>
          <w:sz w:val="20"/>
          <w:szCs w:val="20"/>
        </w:rPr>
        <w:t xml:space="preserve"> </w:t>
      </w:r>
      <w:r w:rsidR="00B01883" w:rsidRPr="00B01883">
        <w:rPr>
          <w:rFonts w:hint="eastAsia"/>
          <w:color w:val="000000" w:themeColor="text1"/>
          <w:sz w:val="20"/>
          <w:szCs w:val="20"/>
        </w:rPr>
        <w:t>研究者因學門發展脈絡不關注生成語言學框架中的假設</w:t>
      </w:r>
      <w:r w:rsidR="00B01883" w:rsidRPr="00B01883">
        <w:rPr>
          <w:rFonts w:hint="eastAsia"/>
          <w:color w:val="000000" w:themeColor="text1"/>
          <w:sz w:val="20"/>
          <w:szCs w:val="20"/>
        </w:rPr>
        <w:t xml:space="preserve"> </w:t>
      </w:r>
      <w:r w:rsidR="00B01883" w:rsidRPr="00B01883">
        <w:rPr>
          <w:color w:val="000000" w:themeColor="text1"/>
          <w:sz w:val="20"/>
          <w:szCs w:val="20"/>
        </w:rPr>
        <w:t>(</w:t>
      </w:r>
      <w:r w:rsidR="00B01883" w:rsidRPr="00B01883">
        <w:rPr>
          <w:rFonts w:hint="eastAsia"/>
          <w:color w:val="000000" w:themeColor="text1"/>
          <w:sz w:val="20"/>
          <w:szCs w:val="20"/>
        </w:rPr>
        <w:t>詳見</w:t>
      </w:r>
      <w:r w:rsidR="00B01883" w:rsidRPr="00B01883">
        <w:rPr>
          <w:color w:val="000000" w:themeColor="text1"/>
          <w:sz w:val="20"/>
          <w:szCs w:val="20"/>
        </w:rPr>
        <w:t xml:space="preserve">Pater 2019 </w:t>
      </w:r>
      <w:r w:rsidR="00B01883" w:rsidRPr="00B01883">
        <w:rPr>
          <w:rFonts w:hint="eastAsia"/>
          <w:color w:val="000000" w:themeColor="text1"/>
          <w:sz w:val="20"/>
          <w:szCs w:val="20"/>
        </w:rPr>
        <w:t>以及相關回應文章</w:t>
      </w:r>
      <w:r w:rsidR="00B01883" w:rsidRPr="00B01883">
        <w:rPr>
          <w:color w:val="000000" w:themeColor="text1"/>
          <w:sz w:val="20"/>
          <w:szCs w:val="20"/>
        </w:rPr>
        <w:t>)</w:t>
      </w:r>
      <w:r w:rsidR="00B01883" w:rsidRPr="00B01883">
        <w:rPr>
          <w:rFonts w:hint="eastAsia"/>
          <w:color w:val="000000" w:themeColor="text1"/>
          <w:sz w:val="20"/>
          <w:szCs w:val="20"/>
        </w:rPr>
        <w:t>，因此也不知生成語言學框架中的假設已可轉化為程式產品且通過智慧財產權審核，導致使用</w:t>
      </w:r>
      <w:r w:rsidR="00B01883" w:rsidRPr="00B01883">
        <w:rPr>
          <w:rFonts w:hint="eastAsia"/>
          <w:color w:val="000000" w:themeColor="text1"/>
          <w:sz w:val="20"/>
          <w:szCs w:val="20"/>
        </w:rPr>
        <w:t xml:space="preserve"> </w:t>
      </w:r>
      <w:r w:rsidR="00B01883" w:rsidRPr="00B01883">
        <w:rPr>
          <w:color w:val="000000" w:themeColor="text1"/>
          <w:sz w:val="20"/>
          <w:szCs w:val="20"/>
        </w:rPr>
        <w:t xml:space="preserve">X-bar </w:t>
      </w:r>
      <w:r w:rsidR="00B01883" w:rsidRPr="00B01883">
        <w:rPr>
          <w:rFonts w:hint="eastAsia"/>
          <w:color w:val="000000" w:themeColor="text1"/>
          <w:sz w:val="20"/>
          <w:szCs w:val="20"/>
        </w:rPr>
        <w:t>理論處理</w:t>
      </w:r>
      <w:r w:rsidR="00B01883" w:rsidRPr="00B01883">
        <w:rPr>
          <w:rFonts w:hint="eastAsia"/>
          <w:color w:val="000000" w:themeColor="text1"/>
          <w:sz w:val="20"/>
          <w:szCs w:val="20"/>
        </w:rPr>
        <w:t xml:space="preserve"> </w:t>
      </w:r>
      <w:r w:rsidR="00B01883" w:rsidRPr="00B01883">
        <w:rPr>
          <w:color w:val="000000" w:themeColor="text1"/>
          <w:sz w:val="20"/>
          <w:szCs w:val="20"/>
        </w:rPr>
        <w:t xml:space="preserve">NLP </w:t>
      </w:r>
      <w:r w:rsidR="00B01883" w:rsidRPr="00B01883">
        <w:rPr>
          <w:rFonts w:hint="eastAsia"/>
          <w:color w:val="000000" w:themeColor="text1"/>
          <w:sz w:val="20"/>
          <w:szCs w:val="20"/>
        </w:rPr>
        <w:t>資訊工程任務的人數</w:t>
      </w:r>
      <w:r w:rsidR="002864EE">
        <w:rPr>
          <w:rFonts w:hint="eastAsia"/>
          <w:color w:val="000000" w:themeColor="text1"/>
          <w:sz w:val="20"/>
          <w:szCs w:val="20"/>
        </w:rPr>
        <w:t>相對</w:t>
      </w:r>
      <w:r w:rsidR="00B01883" w:rsidRPr="00B01883">
        <w:rPr>
          <w:rFonts w:hint="eastAsia"/>
          <w:color w:val="000000" w:themeColor="text1"/>
          <w:sz w:val="20"/>
          <w:szCs w:val="20"/>
        </w:rPr>
        <w:t>較少，此一結果並不是一個科學上的對錯價值判斷，而是一個學門發展歷史的人為結果。</w:t>
      </w:r>
    </w:p>
  </w:footnote>
  <w:footnote w:id="28">
    <w:p w14:paraId="46292FE6" w14:textId="4FA334D4" w:rsidR="00D20CC1" w:rsidRPr="009F2332" w:rsidRDefault="00151F5A" w:rsidP="00956513">
      <w:pPr>
        <w:pStyle w:val="ae"/>
        <w:rPr>
          <w:color w:val="000000" w:themeColor="text1"/>
          <w:szCs w:val="20"/>
        </w:rPr>
      </w:pPr>
      <w:r w:rsidRPr="009F2332">
        <w:rPr>
          <w:rStyle w:val="afff3"/>
          <w:color w:val="000000" w:themeColor="text1"/>
        </w:rPr>
        <w:footnoteRef/>
      </w:r>
      <w:r w:rsidR="00191FF2">
        <w:rPr>
          <w:rFonts w:ascii="楷體-繁" w:eastAsia="楷體-繁" w:hAnsi="楷體-繁" w:hint="eastAsia"/>
          <w:color w:val="000000" w:themeColor="text1"/>
          <w:szCs w:val="20"/>
        </w:rPr>
        <w:t xml:space="preserve"> </w:t>
      </w:r>
      <w:r w:rsidR="00D20CC1" w:rsidRPr="009F2332">
        <w:rPr>
          <w:rFonts w:ascii="楷體-繁" w:eastAsia="楷體-繁" w:hAnsi="楷體-繁"/>
          <w:color w:val="000000" w:themeColor="text1"/>
          <w:szCs w:val="20"/>
        </w:rPr>
        <w:t>本計劃所採用的</w:t>
      </w:r>
      <w:r w:rsidR="004A02C8">
        <w:rPr>
          <w:rFonts w:ascii="楷體-繁" w:eastAsia="楷體-繁" w:hAnsi="楷體-繁" w:hint="eastAsia"/>
          <w:color w:val="000000" w:themeColor="text1"/>
          <w:szCs w:val="20"/>
        </w:rPr>
        <w:t xml:space="preserve"> </w:t>
      </w:r>
      <w:proofErr w:type="spellStart"/>
      <w:r w:rsidR="00191FF2" w:rsidRPr="00191FF2">
        <w:rPr>
          <w:rFonts w:eastAsia="楷體-繁"/>
          <w:color w:val="000000" w:themeColor="text1"/>
          <w:szCs w:val="20"/>
        </w:rPr>
        <w:t>Articut</w:t>
      </w:r>
      <w:proofErr w:type="spellEnd"/>
      <w:r w:rsidR="004A02C8">
        <w:rPr>
          <w:rFonts w:eastAsia="楷體-繁"/>
          <w:color w:val="000000" w:themeColor="text1"/>
          <w:szCs w:val="20"/>
        </w:rPr>
        <w:t xml:space="preserve"> </w:t>
      </w:r>
      <w:r w:rsidR="00D20CC1" w:rsidRPr="009F2332">
        <w:rPr>
          <w:rFonts w:ascii="楷體-繁" w:eastAsia="楷體-繁" w:hAnsi="楷體-繁"/>
          <w:color w:val="000000" w:themeColor="text1"/>
          <w:szCs w:val="20"/>
        </w:rPr>
        <w:t>剖析器</w:t>
      </w:r>
      <w:r w:rsidR="00191FF2">
        <w:rPr>
          <w:rFonts w:ascii="楷體-繁" w:eastAsia="楷體-繁" w:hAnsi="楷體-繁" w:hint="eastAsia"/>
          <w:color w:val="000000" w:themeColor="text1"/>
          <w:szCs w:val="20"/>
        </w:rPr>
        <w:t xml:space="preserve">處理空成分 </w:t>
      </w:r>
      <w:r w:rsidR="00191FF2">
        <w:rPr>
          <w:rFonts w:eastAsia="楷體-繁"/>
          <w:color w:val="000000" w:themeColor="text1"/>
          <w:szCs w:val="20"/>
        </w:rPr>
        <w:t>(gap)</w:t>
      </w:r>
      <w:r w:rsidR="00191FF2">
        <w:rPr>
          <w:rFonts w:ascii="楷體-繁" w:eastAsia="楷體-繁" w:hAnsi="楷體-繁" w:hint="eastAsia"/>
          <w:color w:val="000000" w:themeColor="text1"/>
          <w:szCs w:val="20"/>
        </w:rPr>
        <w:t>的方式</w:t>
      </w:r>
      <w:r w:rsidR="00D20CC1" w:rsidRPr="009F2332">
        <w:rPr>
          <w:rFonts w:ascii="楷體-繁" w:eastAsia="楷體-繁" w:hAnsi="楷體-繁"/>
          <w:color w:val="000000" w:themeColor="text1"/>
          <w:szCs w:val="20"/>
        </w:rPr>
        <w:t>可自定義空成份</w:t>
      </w:r>
      <w:r w:rsidR="00D20CC1" w:rsidRPr="008A788C">
        <w:rPr>
          <w:rFonts w:eastAsia="楷體-繁"/>
          <w:color w:val="000000" w:themeColor="text1"/>
          <w:szCs w:val="20"/>
        </w:rPr>
        <w:t xml:space="preserve"> (</w:t>
      </w:r>
      <w:r w:rsidR="00D20CC1" w:rsidRPr="009F2332">
        <w:rPr>
          <w:rFonts w:ascii="楷體-繁" w:eastAsia="楷體-繁" w:hAnsi="楷體-繁" w:hint="eastAsia"/>
          <w:color w:val="000000" w:themeColor="text1"/>
          <w:szCs w:val="20"/>
        </w:rPr>
        <w:t>如以</w:t>
      </w:r>
      <w:r w:rsidR="00D20CC1" w:rsidRPr="00E52507">
        <w:rPr>
          <w:rFonts w:eastAsia="楷體-繁"/>
          <w:color w:val="000000" w:themeColor="text1"/>
          <w:szCs w:val="20"/>
        </w:rPr>
        <w:t xml:space="preserve"> "e"</w:t>
      </w:r>
      <w:r w:rsidR="00D20CC1" w:rsidRPr="009F2332">
        <w:rPr>
          <w:rFonts w:ascii="楷體-繁" w:eastAsia="楷體-繁" w:hAnsi="楷體-繁" w:hint="eastAsia"/>
          <w:color w:val="000000" w:themeColor="text1"/>
          <w:szCs w:val="20"/>
        </w:rPr>
        <w:t xml:space="preserve"> 作為空成份的代號</w:t>
      </w:r>
      <w:r w:rsidR="00D20CC1" w:rsidRPr="008A788C">
        <w:rPr>
          <w:rFonts w:eastAsia="楷體-繁"/>
          <w:color w:val="000000" w:themeColor="text1"/>
          <w:szCs w:val="20"/>
        </w:rPr>
        <w:t>)</w:t>
      </w:r>
      <w:r w:rsidR="00D20CC1" w:rsidRPr="009F2332">
        <w:rPr>
          <w:rFonts w:ascii="楷體-繁" w:eastAsia="楷體-繁" w:hAnsi="楷體-繁"/>
          <w:color w:val="000000" w:themeColor="text1"/>
          <w:szCs w:val="20"/>
        </w:rPr>
        <w:t xml:space="preserve"> </w:t>
      </w:r>
      <w:r w:rsidR="00D20CC1" w:rsidRPr="009F2332">
        <w:rPr>
          <w:rFonts w:ascii="楷體-繁" w:eastAsia="楷體-繁" w:hAnsi="楷體-繁" w:hint="eastAsia"/>
          <w:color w:val="000000" w:themeColor="text1"/>
          <w:szCs w:val="20"/>
        </w:rPr>
        <w:t>或</w:t>
      </w:r>
      <w:r w:rsidR="00D20CC1" w:rsidRPr="009F2332">
        <w:rPr>
          <w:rFonts w:ascii="楷體-繁" w:eastAsia="楷體-繁" w:hAnsi="楷體-繁"/>
          <w:color w:val="000000" w:themeColor="text1"/>
          <w:szCs w:val="20"/>
        </w:rPr>
        <w:t>透過後處理</w:t>
      </w:r>
      <w:r w:rsidR="00D20CC1" w:rsidRPr="009F2332">
        <w:rPr>
          <w:rFonts w:ascii="楷體-繁" w:eastAsia="楷體-繁" w:hAnsi="楷體-繁" w:hint="eastAsia"/>
          <w:color w:val="000000" w:themeColor="text1"/>
          <w:szCs w:val="20"/>
        </w:rPr>
        <w:t>來</w:t>
      </w:r>
      <w:r w:rsidR="00D20CC1" w:rsidRPr="009F2332">
        <w:rPr>
          <w:rFonts w:ascii="楷體-繁" w:eastAsia="楷體-繁" w:hAnsi="楷體-繁"/>
          <w:color w:val="000000" w:themeColor="text1"/>
          <w:szCs w:val="20"/>
        </w:rPr>
        <w:t>安插空成份</w:t>
      </w:r>
      <w:r w:rsidR="00D20CC1" w:rsidRPr="009F2332">
        <w:rPr>
          <w:rFonts w:ascii="楷體-繁" w:eastAsia="楷體-繁" w:hAnsi="楷體-繁" w:hint="eastAsia"/>
          <w:color w:val="000000" w:themeColor="text1"/>
          <w:szCs w:val="20"/>
        </w:rPr>
        <w:t xml:space="preserve"> </w:t>
      </w:r>
      <w:r w:rsidR="00D20CC1" w:rsidRPr="00D8356C">
        <w:rPr>
          <w:rFonts w:eastAsia="楷體-繁"/>
          <w:color w:val="000000" w:themeColor="text1"/>
          <w:szCs w:val="20"/>
        </w:rPr>
        <w:t>(</w:t>
      </w:r>
      <w:r w:rsidR="00D20CC1" w:rsidRPr="009F2332">
        <w:rPr>
          <w:rFonts w:ascii="楷體-繁" w:eastAsia="楷體-繁" w:hAnsi="楷體-繁" w:hint="eastAsia"/>
          <w:color w:val="000000" w:themeColor="text1"/>
          <w:szCs w:val="20"/>
        </w:rPr>
        <w:t>待全部計算完以後，再寫段程式插入空成份</w:t>
      </w:r>
      <w:r w:rsidR="00D20CC1" w:rsidRPr="00D8356C">
        <w:rPr>
          <w:rFonts w:eastAsia="楷體-繁"/>
          <w:color w:val="000000" w:themeColor="text1"/>
          <w:szCs w:val="20"/>
        </w:rPr>
        <w:t>)</w:t>
      </w:r>
      <w:r w:rsidR="00D20CC1" w:rsidRPr="009F2332">
        <w:rPr>
          <w:rFonts w:ascii="楷體-繁" w:eastAsia="楷體-繁" w:hAnsi="楷體-繁"/>
          <w:color w:val="000000" w:themeColor="text1"/>
          <w:szCs w:val="20"/>
        </w:rPr>
        <w:t>。</w:t>
      </w:r>
      <w:r w:rsidR="00D20CC1" w:rsidRPr="009F2332">
        <w:rPr>
          <w:rFonts w:ascii="楷體-繁" w:eastAsia="楷體-繁" w:hAnsi="楷體-繁" w:hint="eastAsia"/>
          <w:color w:val="000000" w:themeColor="text1"/>
          <w:szCs w:val="20"/>
        </w:rPr>
        <w:t>以後處理方式為例，不</w:t>
      </w:r>
      <w:r w:rsidR="00D20CC1" w:rsidRPr="009F2332">
        <w:rPr>
          <w:rFonts w:ascii="楷體-繁" w:eastAsia="楷體-繁" w:hAnsi="楷體-繁"/>
          <w:color w:val="000000" w:themeColor="text1"/>
          <w:szCs w:val="20"/>
        </w:rPr>
        <w:t>在計算</w:t>
      </w:r>
      <w:r w:rsidR="00D20CC1" w:rsidRPr="008A788C">
        <w:rPr>
          <w:rFonts w:eastAsia="楷體-繁"/>
          <w:color w:val="000000" w:themeColor="text1"/>
          <w:szCs w:val="20"/>
        </w:rPr>
        <w:t xml:space="preserve"> (computation)</w:t>
      </w:r>
      <w:r w:rsidR="00D20CC1" w:rsidRPr="009F2332">
        <w:rPr>
          <w:rFonts w:ascii="楷體-繁" w:eastAsia="楷體-繁" w:hAnsi="楷體-繁"/>
          <w:color w:val="000000" w:themeColor="text1"/>
          <w:szCs w:val="20"/>
        </w:rPr>
        <w:t xml:space="preserve"> 階段允許空成份的存在，實務上即可避免無限迴圈的問題。以</w:t>
      </w:r>
      <w:r w:rsidR="00C134C4">
        <w:rPr>
          <w:rFonts w:ascii="楷體-繁" w:eastAsia="楷體-繁" w:hAnsi="楷體-繁"/>
          <w:color w:val="000000" w:themeColor="text1"/>
          <w:szCs w:val="20"/>
        </w:rPr>
        <w:t xml:space="preserve"> </w:t>
      </w:r>
      <w:r w:rsidR="00C134C4" w:rsidRPr="00F27C00">
        <w:rPr>
          <w:rFonts w:eastAsia="楷體-繁"/>
          <w:color w:val="000000" w:themeColor="text1"/>
          <w:szCs w:val="20"/>
        </w:rPr>
        <w:t>(</w:t>
      </w:r>
      <w:proofErr w:type="spellStart"/>
      <w:r w:rsidR="00C134C4" w:rsidRPr="00F27C00">
        <w:rPr>
          <w:rFonts w:eastAsia="楷體-繁"/>
          <w:color w:val="000000" w:themeColor="text1"/>
          <w:szCs w:val="20"/>
        </w:rPr>
        <w:t>i</w:t>
      </w:r>
      <w:proofErr w:type="spellEnd"/>
      <w:r w:rsidR="00C134C4" w:rsidRPr="00F27C00">
        <w:rPr>
          <w:rFonts w:eastAsia="楷體-繁"/>
          <w:color w:val="000000" w:themeColor="text1"/>
          <w:szCs w:val="20"/>
        </w:rPr>
        <w:t>)</w:t>
      </w:r>
      <w:r w:rsidR="00C134C4">
        <w:rPr>
          <w:rFonts w:ascii="楷體-繁" w:eastAsia="楷體-繁" w:hAnsi="楷體-繁"/>
          <w:color w:val="000000" w:themeColor="text1"/>
          <w:szCs w:val="20"/>
        </w:rPr>
        <w:t xml:space="preserve"> </w:t>
      </w:r>
      <w:r w:rsidR="00D20CC1" w:rsidRPr="009F2332">
        <w:rPr>
          <w:rFonts w:ascii="楷體-繁" w:eastAsia="楷體-繁" w:hAnsi="楷體-繁" w:hint="eastAsia"/>
          <w:color w:val="000000" w:themeColor="text1"/>
          <w:szCs w:val="20"/>
        </w:rPr>
        <w:t>之中的空賓語</w:t>
      </w:r>
      <w:r w:rsidR="00CF0B56" w:rsidRPr="009F2332">
        <w:rPr>
          <w:rFonts w:ascii="楷體-繁" w:eastAsia="楷體-繁" w:hAnsi="楷體-繁" w:hint="eastAsia"/>
          <w:color w:val="000000" w:themeColor="text1"/>
          <w:szCs w:val="20"/>
        </w:rPr>
        <w:t xml:space="preserve"> </w:t>
      </w:r>
      <w:r w:rsidR="00D20CC1" w:rsidRPr="00F27C00">
        <w:rPr>
          <w:rFonts w:eastAsia="楷體-繁"/>
          <w:color w:val="000000" w:themeColor="text1"/>
          <w:szCs w:val="20"/>
        </w:rPr>
        <w:t>(</w:t>
      </w:r>
      <w:r w:rsidR="00D20CC1" w:rsidRPr="009F2332">
        <w:rPr>
          <w:rFonts w:ascii="楷體-繁" w:eastAsia="楷體-繁" w:hAnsi="楷體-繁" w:hint="eastAsia"/>
          <w:color w:val="000000" w:themeColor="text1"/>
          <w:szCs w:val="20"/>
        </w:rPr>
        <w:t>牛肉</w:t>
      </w:r>
      <w:r w:rsidR="00D20CC1" w:rsidRPr="00F27C00">
        <w:rPr>
          <w:rFonts w:eastAsia="楷體-繁"/>
          <w:color w:val="000000" w:themeColor="text1"/>
          <w:szCs w:val="20"/>
        </w:rPr>
        <w:t>)</w:t>
      </w:r>
      <w:r w:rsidR="00CF0B56" w:rsidRPr="009F2332">
        <w:rPr>
          <w:rFonts w:ascii="楷體-繁" w:eastAsia="楷體-繁" w:hAnsi="楷體-繁"/>
          <w:color w:val="000000" w:themeColor="text1"/>
          <w:szCs w:val="20"/>
        </w:rPr>
        <w:t xml:space="preserve"> </w:t>
      </w:r>
      <w:r w:rsidR="00D20CC1" w:rsidRPr="009F2332">
        <w:rPr>
          <w:rFonts w:ascii="楷體-繁" w:eastAsia="楷體-繁" w:hAnsi="楷體-繁" w:hint="eastAsia"/>
          <w:color w:val="000000" w:themeColor="text1"/>
          <w:szCs w:val="20"/>
        </w:rPr>
        <w:t>為</w:t>
      </w:r>
      <w:r w:rsidR="00D20CC1" w:rsidRPr="009F2332">
        <w:rPr>
          <w:rFonts w:ascii="楷體-繁" w:eastAsia="楷體-繁" w:hAnsi="楷體-繁"/>
          <w:color w:val="000000" w:themeColor="text1"/>
          <w:szCs w:val="20"/>
        </w:rPr>
        <w:t>例，可在加入自定義成份後，才把句子由剖析計算結束後的結果投入檢驗計算中</w:t>
      </w:r>
      <w:r w:rsidR="00D20CC1" w:rsidRPr="00093A52">
        <w:rPr>
          <w:rFonts w:eastAsia="楷體-繁"/>
          <w:color w:val="000000" w:themeColor="text1"/>
          <w:szCs w:val="20"/>
        </w:rPr>
        <w:t xml:space="preserve"> (</w:t>
      </w:r>
      <w:r w:rsidR="00D20CC1" w:rsidRPr="009F2332">
        <w:rPr>
          <w:rFonts w:ascii="楷體-繁" w:eastAsia="楷體-繁" w:hAnsi="楷體-繁" w:hint="eastAsia"/>
          <w:color w:val="000000" w:themeColor="text1"/>
          <w:szCs w:val="20"/>
        </w:rPr>
        <w:t>如</w:t>
      </w:r>
      <w:r w:rsidR="00B20432">
        <w:rPr>
          <w:rFonts w:ascii="楷體-繁" w:eastAsia="楷體-繁" w:hAnsi="楷體-繁"/>
          <w:color w:val="000000" w:themeColor="text1"/>
          <w:szCs w:val="20"/>
        </w:rPr>
        <w:t xml:space="preserve"> </w:t>
      </w:r>
      <w:r w:rsidR="00B20432" w:rsidRPr="00F27C00">
        <w:rPr>
          <w:rFonts w:eastAsia="楷體-繁"/>
          <w:color w:val="000000" w:themeColor="text1"/>
          <w:szCs w:val="20"/>
        </w:rPr>
        <w:t>(i</w:t>
      </w:r>
      <w:r w:rsidR="00B20432">
        <w:rPr>
          <w:rFonts w:eastAsia="楷體-繁"/>
          <w:color w:val="000000" w:themeColor="text1"/>
          <w:szCs w:val="20"/>
        </w:rPr>
        <w:t>i</w:t>
      </w:r>
      <w:r w:rsidR="00B20432" w:rsidRPr="00F27C00">
        <w:rPr>
          <w:rFonts w:eastAsia="楷體-繁"/>
          <w:color w:val="000000" w:themeColor="text1"/>
          <w:szCs w:val="20"/>
        </w:rPr>
        <w:t>)</w:t>
      </w:r>
      <w:r w:rsidR="00CD4D82">
        <w:rPr>
          <w:rFonts w:eastAsia="楷體-繁"/>
          <w:color w:val="000000" w:themeColor="text1"/>
          <w:szCs w:val="20"/>
        </w:rPr>
        <w:t>-</w:t>
      </w:r>
      <w:r w:rsidR="00B20432" w:rsidRPr="00F27C00">
        <w:rPr>
          <w:rFonts w:eastAsia="楷體-繁"/>
          <w:color w:val="000000" w:themeColor="text1"/>
          <w:szCs w:val="20"/>
        </w:rPr>
        <w:t>(i</w:t>
      </w:r>
      <w:r w:rsidR="00B20432">
        <w:rPr>
          <w:rFonts w:eastAsia="楷體-繁"/>
          <w:color w:val="000000" w:themeColor="text1"/>
          <w:szCs w:val="20"/>
        </w:rPr>
        <w:t>ii</w:t>
      </w:r>
      <w:r w:rsidR="00B20432" w:rsidRPr="00F27C00">
        <w:rPr>
          <w:rFonts w:eastAsia="楷體-繁"/>
          <w:color w:val="000000" w:themeColor="text1"/>
          <w:szCs w:val="20"/>
        </w:rPr>
        <w:t>)</w:t>
      </w:r>
      <w:r w:rsidR="00D20CC1" w:rsidRPr="00093A52">
        <w:rPr>
          <w:rFonts w:eastAsia="楷體-繁"/>
          <w:color w:val="000000" w:themeColor="text1"/>
          <w:szCs w:val="20"/>
        </w:rPr>
        <w:t>)</w:t>
      </w:r>
      <w:r w:rsidR="00D20CC1" w:rsidRPr="009F2332">
        <w:rPr>
          <w:rFonts w:ascii="楷體-繁" w:eastAsia="楷體-繁" w:hAnsi="楷體-繁"/>
          <w:color w:val="000000" w:themeColor="text1"/>
          <w:szCs w:val="20"/>
        </w:rPr>
        <w:t>。</w:t>
      </w:r>
    </w:p>
    <w:p w14:paraId="351F6FEF" w14:textId="77777777" w:rsidR="00D20CC1" w:rsidRPr="001C7375" w:rsidRDefault="00D20CC1" w:rsidP="00D20CC1">
      <w:pPr>
        <w:pStyle w:val="Footnoteexample"/>
        <w:numPr>
          <w:ilvl w:val="0"/>
          <w:numId w:val="35"/>
        </w:numPr>
        <w:tabs>
          <w:tab w:val="clear" w:pos="900"/>
        </w:tabs>
        <w:rPr>
          <w:color w:val="000000" w:themeColor="text1"/>
        </w:rPr>
      </w:pPr>
      <w:bookmarkStart w:id="89" w:name="_Ref140849882"/>
      <w:r w:rsidRPr="001C7375">
        <w:rPr>
          <w:rFonts w:ascii="楷體-繁" w:eastAsia="楷體-繁" w:hAnsi="楷體-繁" w:hint="eastAsia"/>
          <w:color w:val="000000" w:themeColor="text1"/>
        </w:rPr>
        <w:t>問：</w:t>
      </w:r>
      <w:r w:rsidRPr="001C7375">
        <w:rPr>
          <w:rFonts w:ascii="楷體-繁" w:eastAsia="楷體-繁" w:hAnsi="楷體-繁"/>
          <w:color w:val="000000" w:themeColor="text1"/>
        </w:rPr>
        <w:t>你吃牛肉嗎</w:t>
      </w:r>
      <w:r w:rsidRPr="001C7375">
        <w:rPr>
          <w:rFonts w:hint="eastAsia"/>
          <w:color w:val="000000" w:themeColor="text1"/>
        </w:rPr>
        <w:t>?</w:t>
      </w:r>
      <w:bookmarkEnd w:id="89"/>
    </w:p>
    <w:p w14:paraId="1215F473" w14:textId="77777777" w:rsidR="00D20CC1" w:rsidRPr="001C7375" w:rsidRDefault="00D20CC1" w:rsidP="00D20CC1">
      <w:pPr>
        <w:pStyle w:val="Footnoteexample"/>
        <w:numPr>
          <w:ilvl w:val="0"/>
          <w:numId w:val="0"/>
        </w:numPr>
        <w:tabs>
          <w:tab w:val="clear" w:pos="900"/>
        </w:tabs>
        <w:ind w:left="567"/>
        <w:rPr>
          <w:color w:val="000000" w:themeColor="text1"/>
        </w:rPr>
      </w:pPr>
      <w:r w:rsidRPr="001C7375">
        <w:rPr>
          <w:rFonts w:ascii="楷體-繁" w:eastAsia="楷體-繁" w:hAnsi="楷體-繁" w:hint="eastAsia"/>
          <w:color w:val="000000" w:themeColor="text1"/>
        </w:rPr>
        <w:t>答</w:t>
      </w:r>
      <w:r w:rsidRPr="001C7375">
        <w:rPr>
          <w:rFonts w:hint="eastAsia"/>
          <w:color w:val="000000" w:themeColor="text1"/>
        </w:rPr>
        <w:t>：</w:t>
      </w:r>
      <w:r w:rsidRPr="001C7375">
        <w:rPr>
          <w:rFonts w:ascii="楷體-繁" w:eastAsia="楷體-繁" w:hAnsi="楷體-繁"/>
          <w:color w:val="000000" w:themeColor="text1"/>
        </w:rPr>
        <w:t>我吃(</w:t>
      </w:r>
      <w:r w:rsidRPr="001C7375">
        <w:rPr>
          <w:rFonts w:ascii="楷體-繁" w:eastAsia="楷體-繁" w:hAnsi="楷體-繁" w:hint="eastAsia"/>
          <w:color w:val="000000" w:themeColor="text1"/>
        </w:rPr>
        <w:t>牛肉</w:t>
      </w:r>
      <w:r w:rsidRPr="001C7375">
        <w:rPr>
          <w:rFonts w:ascii="楷體-繁" w:eastAsia="楷體-繁" w:hAnsi="楷體-繁"/>
          <w:color w:val="000000" w:themeColor="text1"/>
        </w:rPr>
        <w:t>)</w:t>
      </w:r>
      <w:r w:rsidRPr="001C7375">
        <w:rPr>
          <w:rFonts w:ascii="楷體-繁" w:eastAsia="楷體-繁" w:hAnsi="楷體-繁" w:hint="eastAsia"/>
          <w:color w:val="000000" w:themeColor="text1"/>
        </w:rPr>
        <w:t>呀</w:t>
      </w:r>
      <w:r w:rsidRPr="001C7375">
        <w:rPr>
          <w:color w:val="000000" w:themeColor="text1"/>
        </w:rPr>
        <w:t>!</w:t>
      </w:r>
    </w:p>
    <w:p w14:paraId="6F4FA456" w14:textId="77777777" w:rsidR="00D20CC1" w:rsidRPr="001C7375" w:rsidRDefault="00D20CC1" w:rsidP="00D20CC1">
      <w:pPr>
        <w:pStyle w:val="Footnoteexample"/>
        <w:tabs>
          <w:tab w:val="clear" w:pos="900"/>
        </w:tabs>
        <w:rPr>
          <w:rStyle w:val="afff8"/>
          <w:rFonts w:ascii="楷體-繁" w:eastAsia="楷體-繁" w:hAnsi="楷體-繁" w:cs="Times New Roman"/>
          <w:color w:val="000000" w:themeColor="text1"/>
        </w:rPr>
      </w:pPr>
      <w:bookmarkStart w:id="90" w:name="_Ref140850157"/>
      <w:r w:rsidRPr="001C7375">
        <w:rPr>
          <w:rFonts w:ascii="楷體-繁" w:eastAsia="楷體-繁" w:hAnsi="楷體-繁"/>
          <w:color w:val="000000" w:themeColor="text1"/>
        </w:rPr>
        <w:t>剖析</w:t>
      </w:r>
      <w:r w:rsidRPr="001C7375">
        <w:rPr>
          <w:rFonts w:ascii="楷體-繁" w:eastAsia="楷體-繁" w:hAnsi="楷體-繁" w:hint="eastAsia"/>
          <w:color w:val="000000" w:themeColor="text1"/>
        </w:rPr>
        <w:t>：</w:t>
      </w:r>
      <w:r w:rsidRPr="001C7375">
        <w:rPr>
          <w:rStyle w:val="afff8"/>
          <w:rFonts w:ascii="Times New Roman" w:eastAsia="楷體-繁" w:hAnsi="Times New Roman" w:cs="Times New Roman"/>
          <w:color w:val="000000" w:themeColor="text1"/>
        </w:rPr>
        <w:t>&lt;</w:t>
      </w:r>
      <w:proofErr w:type="spellStart"/>
      <w:r w:rsidRPr="001C7375">
        <w:rPr>
          <w:rStyle w:val="afff8"/>
          <w:rFonts w:ascii="Times New Roman" w:eastAsia="楷體-繁" w:hAnsi="Times New Roman" w:cs="Times New Roman"/>
          <w:color w:val="000000" w:themeColor="text1"/>
        </w:rPr>
        <w:t>ENTITY_pronoun</w:t>
      </w:r>
      <w:proofErr w:type="spellEnd"/>
      <w:r w:rsidRPr="001C7375">
        <w:rPr>
          <w:rStyle w:val="afff8"/>
          <w:rFonts w:ascii="Times New Roman" w:eastAsia="楷體-繁" w:hAnsi="Times New Roman" w:cs="Times New Roman"/>
          <w:color w:val="000000" w:themeColor="text1"/>
        </w:rPr>
        <w:t>&gt;</w:t>
      </w:r>
      <w:r w:rsidRPr="001C7375">
        <w:rPr>
          <w:rStyle w:val="afff8"/>
          <w:rFonts w:ascii="楷體-繁" w:eastAsia="楷體-繁" w:hAnsi="楷體-繁"/>
          <w:color w:val="000000" w:themeColor="text1"/>
        </w:rPr>
        <w:t>我</w:t>
      </w:r>
      <w:r w:rsidRPr="001C7375">
        <w:rPr>
          <w:rStyle w:val="afff8"/>
          <w:rFonts w:ascii="Times New Roman" w:eastAsia="楷體-繁" w:hAnsi="Times New Roman" w:cs="Times New Roman"/>
          <w:color w:val="000000" w:themeColor="text1"/>
        </w:rPr>
        <w:t>&lt;/</w:t>
      </w:r>
      <w:proofErr w:type="spellStart"/>
      <w:r w:rsidRPr="001C7375">
        <w:rPr>
          <w:rStyle w:val="afff8"/>
          <w:rFonts w:ascii="Times New Roman" w:eastAsia="楷體-繁" w:hAnsi="Times New Roman" w:cs="Times New Roman"/>
          <w:color w:val="000000" w:themeColor="text1"/>
        </w:rPr>
        <w:t>ENTITY_pronoun</w:t>
      </w:r>
      <w:proofErr w:type="spellEnd"/>
      <w:r w:rsidRPr="001C7375">
        <w:rPr>
          <w:rStyle w:val="afff8"/>
          <w:rFonts w:ascii="Times New Roman" w:eastAsia="楷體-繁" w:hAnsi="Times New Roman" w:cs="Times New Roman"/>
          <w:color w:val="000000" w:themeColor="text1"/>
        </w:rPr>
        <w:t>&gt;&lt;</w:t>
      </w:r>
      <w:proofErr w:type="spellStart"/>
      <w:r w:rsidRPr="001C7375">
        <w:rPr>
          <w:rStyle w:val="afff8"/>
          <w:rFonts w:ascii="Times New Roman" w:eastAsia="楷體-繁" w:hAnsi="Times New Roman" w:cs="Times New Roman"/>
          <w:color w:val="000000" w:themeColor="text1"/>
        </w:rPr>
        <w:t>ACTION_verb</w:t>
      </w:r>
      <w:proofErr w:type="spellEnd"/>
      <w:r w:rsidRPr="001C7375">
        <w:rPr>
          <w:rStyle w:val="afff8"/>
          <w:rFonts w:ascii="Times New Roman" w:eastAsia="楷體-繁" w:hAnsi="Times New Roman" w:cs="Times New Roman"/>
          <w:color w:val="000000" w:themeColor="text1"/>
        </w:rPr>
        <w:t>&gt;</w:t>
      </w:r>
      <w:r w:rsidRPr="001C7375">
        <w:rPr>
          <w:rStyle w:val="afff8"/>
          <w:rFonts w:ascii="楷體-繁" w:eastAsia="楷體-繁" w:hAnsi="楷體-繁" w:hint="eastAsia"/>
          <w:color w:val="000000" w:themeColor="text1"/>
        </w:rPr>
        <w:t>吃</w:t>
      </w:r>
      <w:bookmarkEnd w:id="90"/>
    </w:p>
    <w:p w14:paraId="5D6058CC" w14:textId="77777777" w:rsidR="00D20CC1" w:rsidRPr="001C7375" w:rsidRDefault="00D20CC1" w:rsidP="00D20CC1">
      <w:pPr>
        <w:pStyle w:val="Footnoteexample"/>
        <w:numPr>
          <w:ilvl w:val="0"/>
          <w:numId w:val="0"/>
        </w:numPr>
        <w:tabs>
          <w:tab w:val="clear" w:pos="900"/>
        </w:tabs>
        <w:ind w:left="567"/>
        <w:rPr>
          <w:rFonts w:ascii="楷體-繁" w:eastAsia="楷體-繁" w:hAnsi="楷體-繁"/>
          <w:color w:val="000000" w:themeColor="text1"/>
        </w:rPr>
      </w:pPr>
      <w:r w:rsidRPr="001C7375">
        <w:rPr>
          <w:rStyle w:val="afff8"/>
          <w:rFonts w:ascii="Times New Roman" w:eastAsia="楷體-繁" w:hAnsi="Times New Roman" w:cs="Times New Roman"/>
          <w:color w:val="000000" w:themeColor="text1"/>
        </w:rPr>
        <w:t>&lt;/</w:t>
      </w:r>
      <w:proofErr w:type="spellStart"/>
      <w:r w:rsidRPr="001C7375">
        <w:rPr>
          <w:rStyle w:val="afff8"/>
          <w:rFonts w:ascii="Times New Roman" w:eastAsia="楷體-繁" w:hAnsi="Times New Roman" w:cs="Times New Roman"/>
          <w:color w:val="000000" w:themeColor="text1"/>
        </w:rPr>
        <w:t>ACTION_verb</w:t>
      </w:r>
      <w:proofErr w:type="spellEnd"/>
      <w:r w:rsidRPr="001C7375">
        <w:rPr>
          <w:rStyle w:val="afff8"/>
          <w:rFonts w:ascii="Times New Roman" w:eastAsia="楷體-繁" w:hAnsi="Times New Roman" w:cs="Times New Roman"/>
          <w:color w:val="000000" w:themeColor="text1"/>
        </w:rPr>
        <w:t>&gt;&lt;</w:t>
      </w:r>
      <w:proofErr w:type="spellStart"/>
      <w:r w:rsidRPr="001C7375">
        <w:rPr>
          <w:rStyle w:val="afff8"/>
          <w:rFonts w:ascii="Times New Roman" w:eastAsia="楷體-繁" w:hAnsi="Times New Roman" w:cs="Times New Roman"/>
          <w:color w:val="000000" w:themeColor="text1"/>
        </w:rPr>
        <w:t>CLAUSE_particle</w:t>
      </w:r>
      <w:proofErr w:type="spellEnd"/>
      <w:r w:rsidRPr="001C7375">
        <w:rPr>
          <w:rStyle w:val="afff8"/>
          <w:rFonts w:ascii="Times New Roman" w:eastAsia="楷體-繁" w:hAnsi="Times New Roman" w:cs="Times New Roman"/>
          <w:color w:val="000000" w:themeColor="text1"/>
        </w:rPr>
        <w:t>&gt;</w:t>
      </w:r>
      <w:r w:rsidRPr="001C7375">
        <w:rPr>
          <w:rStyle w:val="afff8"/>
          <w:rFonts w:ascii="楷體-繁" w:eastAsia="楷體-繁" w:hAnsi="楷體-繁"/>
          <w:color w:val="000000" w:themeColor="text1"/>
        </w:rPr>
        <w:t>呀</w:t>
      </w:r>
      <w:r w:rsidRPr="001C7375">
        <w:rPr>
          <w:rStyle w:val="afff8"/>
          <w:rFonts w:ascii="Times New Roman" w:eastAsia="楷體-繁" w:hAnsi="Times New Roman" w:cs="Times New Roman"/>
          <w:color w:val="000000" w:themeColor="text1"/>
        </w:rPr>
        <w:t>&lt;/</w:t>
      </w:r>
      <w:proofErr w:type="spellStart"/>
      <w:r w:rsidRPr="001C7375">
        <w:rPr>
          <w:rStyle w:val="afff8"/>
          <w:rFonts w:ascii="Times New Roman" w:eastAsia="楷體-繁" w:hAnsi="Times New Roman" w:cs="Times New Roman"/>
          <w:color w:val="000000" w:themeColor="text1"/>
        </w:rPr>
        <w:t>CLAUSE_particle</w:t>
      </w:r>
      <w:proofErr w:type="spellEnd"/>
      <w:r w:rsidRPr="001C7375">
        <w:rPr>
          <w:rStyle w:val="afff8"/>
          <w:rFonts w:ascii="Times New Roman" w:eastAsia="楷體-繁" w:hAnsi="Times New Roman" w:cs="Times New Roman"/>
          <w:color w:val="000000" w:themeColor="text1"/>
        </w:rPr>
        <w:t>&gt;</w:t>
      </w:r>
    </w:p>
    <w:p w14:paraId="543B76FB" w14:textId="77777777" w:rsidR="00D20CC1" w:rsidRPr="001C7375" w:rsidRDefault="00D20CC1" w:rsidP="00D20CC1">
      <w:pPr>
        <w:pStyle w:val="Footnoteexample"/>
        <w:tabs>
          <w:tab w:val="clear" w:pos="900"/>
        </w:tabs>
        <w:rPr>
          <w:rStyle w:val="afff8"/>
          <w:rFonts w:ascii="Times New Roman" w:eastAsia="楷體-繁" w:hAnsi="Times New Roman" w:cs="Times New Roman"/>
          <w:color w:val="000000" w:themeColor="text1"/>
        </w:rPr>
      </w:pPr>
      <w:bookmarkStart w:id="91" w:name="_Ref140850158"/>
      <w:r w:rsidRPr="001C7375">
        <w:rPr>
          <w:rFonts w:ascii="楷體-繁" w:eastAsia="楷體-繁" w:hAnsi="楷體-繁"/>
          <w:color w:val="000000" w:themeColor="text1"/>
        </w:rPr>
        <w:t>後處理</w:t>
      </w:r>
      <w:r w:rsidRPr="001C7375">
        <w:rPr>
          <w:rFonts w:hint="eastAsia"/>
          <w:color w:val="000000" w:themeColor="text1"/>
        </w:rPr>
        <w:t>：</w:t>
      </w:r>
      <w:r w:rsidRPr="001C7375">
        <w:rPr>
          <w:rStyle w:val="afff8"/>
          <w:rFonts w:ascii="Times New Roman" w:eastAsia="楷體-繁" w:hAnsi="Times New Roman" w:cs="Times New Roman"/>
          <w:color w:val="000000" w:themeColor="text1"/>
        </w:rPr>
        <w:t>&lt;</w:t>
      </w:r>
      <w:proofErr w:type="spellStart"/>
      <w:r w:rsidRPr="001C7375">
        <w:rPr>
          <w:rStyle w:val="afff8"/>
          <w:rFonts w:ascii="Times New Roman" w:eastAsia="楷體-繁" w:hAnsi="Times New Roman" w:cs="Times New Roman"/>
          <w:color w:val="000000" w:themeColor="text1"/>
        </w:rPr>
        <w:t>ENTITY_pronoun</w:t>
      </w:r>
      <w:proofErr w:type="spellEnd"/>
      <w:r w:rsidRPr="001C7375">
        <w:rPr>
          <w:rStyle w:val="afff8"/>
          <w:rFonts w:ascii="Times New Roman" w:eastAsia="楷體-繁" w:hAnsi="Times New Roman" w:cs="Times New Roman"/>
          <w:color w:val="000000" w:themeColor="text1"/>
        </w:rPr>
        <w:t>&gt;</w:t>
      </w:r>
      <w:r w:rsidRPr="001C7375">
        <w:rPr>
          <w:rStyle w:val="afff8"/>
          <w:rFonts w:ascii="楷體-繁" w:eastAsia="楷體-繁" w:hAnsi="楷體-繁"/>
          <w:color w:val="000000" w:themeColor="text1"/>
        </w:rPr>
        <w:t>我</w:t>
      </w:r>
      <w:r w:rsidRPr="001C7375">
        <w:rPr>
          <w:rStyle w:val="afff8"/>
          <w:rFonts w:ascii="Times New Roman" w:eastAsia="楷體-繁" w:hAnsi="Times New Roman" w:cs="Times New Roman"/>
          <w:color w:val="000000" w:themeColor="text1"/>
        </w:rPr>
        <w:t>&lt;/</w:t>
      </w:r>
      <w:proofErr w:type="spellStart"/>
      <w:r w:rsidRPr="001C7375">
        <w:rPr>
          <w:rStyle w:val="afff8"/>
          <w:rFonts w:ascii="Times New Roman" w:eastAsia="楷體-繁" w:hAnsi="Times New Roman" w:cs="Times New Roman"/>
          <w:color w:val="000000" w:themeColor="text1"/>
        </w:rPr>
        <w:t>ENTITY_pronoun</w:t>
      </w:r>
      <w:proofErr w:type="spellEnd"/>
      <w:r w:rsidRPr="001C7375">
        <w:rPr>
          <w:rStyle w:val="afff8"/>
          <w:rFonts w:ascii="Times New Roman" w:eastAsia="楷體-繁" w:hAnsi="Times New Roman" w:cs="Times New Roman"/>
          <w:color w:val="000000" w:themeColor="text1"/>
        </w:rPr>
        <w:t>&gt;&lt;</w:t>
      </w:r>
      <w:proofErr w:type="spellStart"/>
      <w:r w:rsidRPr="001C7375">
        <w:rPr>
          <w:rStyle w:val="afff8"/>
          <w:rFonts w:ascii="Times New Roman" w:eastAsia="楷體-繁" w:hAnsi="Times New Roman" w:cs="Times New Roman"/>
          <w:color w:val="000000" w:themeColor="text1"/>
        </w:rPr>
        <w:t>ACTION_verb</w:t>
      </w:r>
      <w:proofErr w:type="spellEnd"/>
      <w:r w:rsidRPr="001C7375">
        <w:rPr>
          <w:rStyle w:val="afff8"/>
          <w:rFonts w:ascii="Times New Roman" w:eastAsia="楷體-繁" w:hAnsi="Times New Roman" w:cs="Times New Roman"/>
          <w:color w:val="000000" w:themeColor="text1"/>
        </w:rPr>
        <w:t>&gt;</w:t>
      </w:r>
      <w:r w:rsidRPr="001C7375">
        <w:rPr>
          <w:rStyle w:val="afff8"/>
          <w:rFonts w:ascii="楷體-繁" w:eastAsia="楷體-繁" w:hAnsi="楷體-繁"/>
          <w:color w:val="000000" w:themeColor="text1"/>
        </w:rPr>
        <w:t>吃</w:t>
      </w:r>
      <w:bookmarkEnd w:id="91"/>
    </w:p>
    <w:p w14:paraId="0850521B" w14:textId="77777777" w:rsidR="00D20CC1" w:rsidRPr="001C7375" w:rsidRDefault="00D20CC1" w:rsidP="00D20CC1">
      <w:pPr>
        <w:pStyle w:val="Footnoteexample"/>
        <w:numPr>
          <w:ilvl w:val="0"/>
          <w:numId w:val="0"/>
        </w:numPr>
        <w:tabs>
          <w:tab w:val="clear" w:pos="900"/>
        </w:tabs>
        <w:ind w:left="567"/>
        <w:rPr>
          <w:rStyle w:val="afff8"/>
          <w:rFonts w:ascii="楷體-繁" w:eastAsia="楷體-繁" w:hAnsi="楷體-繁"/>
          <w:color w:val="000000" w:themeColor="text1"/>
        </w:rPr>
      </w:pPr>
      <w:r w:rsidRPr="001C7375">
        <w:rPr>
          <w:rStyle w:val="afff8"/>
          <w:rFonts w:ascii="Times New Roman" w:eastAsia="楷體-繁" w:hAnsi="Times New Roman" w:cs="Times New Roman"/>
          <w:color w:val="000000" w:themeColor="text1"/>
        </w:rPr>
        <w:t>&lt;/</w:t>
      </w:r>
      <w:proofErr w:type="spellStart"/>
      <w:r w:rsidRPr="001C7375">
        <w:rPr>
          <w:rStyle w:val="afff8"/>
          <w:rFonts w:ascii="Times New Roman" w:eastAsia="楷體-繁" w:hAnsi="Times New Roman" w:cs="Times New Roman"/>
          <w:color w:val="000000" w:themeColor="text1"/>
        </w:rPr>
        <w:t>ACTION_verb</w:t>
      </w:r>
      <w:proofErr w:type="spellEnd"/>
      <w:r w:rsidRPr="001C7375">
        <w:rPr>
          <w:rStyle w:val="afff8"/>
          <w:rFonts w:ascii="Times New Roman" w:eastAsia="楷體-繁" w:hAnsi="Times New Roman" w:cs="Times New Roman"/>
          <w:color w:val="000000" w:themeColor="text1"/>
        </w:rPr>
        <w:t>&gt;</w:t>
      </w:r>
      <w:r w:rsidRPr="001C7375">
        <w:rPr>
          <w:rStyle w:val="afff8"/>
          <w:rFonts w:ascii="Times New Roman" w:eastAsia="楷體-繁" w:hAnsi="Times New Roman" w:cs="Times New Roman"/>
          <w:b/>
          <w:color w:val="000000" w:themeColor="text1"/>
        </w:rPr>
        <w:t>&lt;</w:t>
      </w:r>
      <w:proofErr w:type="spellStart"/>
      <w:r w:rsidRPr="003D487A">
        <w:rPr>
          <w:rStyle w:val="afff8"/>
          <w:rFonts w:ascii="Times New Roman" w:eastAsia="楷體-繁" w:hAnsi="Times New Roman" w:cs="Times New Roman"/>
          <w:bCs/>
          <w:color w:val="000000" w:themeColor="text1"/>
        </w:rPr>
        <w:t>UserDefined</w:t>
      </w:r>
      <w:proofErr w:type="spellEnd"/>
      <w:r w:rsidRPr="003D487A">
        <w:rPr>
          <w:rStyle w:val="afff8"/>
          <w:rFonts w:ascii="Times New Roman" w:eastAsia="楷體-繁" w:hAnsi="Times New Roman" w:cs="Times New Roman"/>
          <w:bCs/>
          <w:color w:val="000000" w:themeColor="text1"/>
        </w:rPr>
        <w:t>&gt;pro&lt;/</w:t>
      </w:r>
      <w:proofErr w:type="spellStart"/>
      <w:r w:rsidRPr="003D487A">
        <w:rPr>
          <w:rStyle w:val="afff8"/>
          <w:rFonts w:ascii="Times New Roman" w:eastAsia="楷體-繁" w:hAnsi="Times New Roman" w:cs="Times New Roman"/>
          <w:bCs/>
          <w:color w:val="000000" w:themeColor="text1"/>
        </w:rPr>
        <w:t>UserDefined</w:t>
      </w:r>
      <w:proofErr w:type="spellEnd"/>
      <w:r w:rsidRPr="001C7375">
        <w:rPr>
          <w:rStyle w:val="afff8"/>
          <w:rFonts w:ascii="Times New Roman" w:eastAsia="楷體-繁" w:hAnsi="Times New Roman" w:cs="Times New Roman"/>
          <w:b/>
          <w:color w:val="000000" w:themeColor="text1"/>
        </w:rPr>
        <w:t>&gt;</w:t>
      </w:r>
      <w:r w:rsidRPr="001C7375">
        <w:rPr>
          <w:rStyle w:val="afff8"/>
          <w:rFonts w:ascii="Times New Roman" w:eastAsia="楷體-繁" w:hAnsi="Times New Roman" w:cs="Times New Roman"/>
          <w:color w:val="000000" w:themeColor="text1"/>
        </w:rPr>
        <w:t>&lt;</w:t>
      </w:r>
      <w:proofErr w:type="spellStart"/>
      <w:r w:rsidRPr="001C7375">
        <w:rPr>
          <w:rStyle w:val="afff8"/>
          <w:rFonts w:ascii="Times New Roman" w:eastAsia="楷體-繁" w:hAnsi="Times New Roman" w:cs="Times New Roman"/>
          <w:color w:val="000000" w:themeColor="text1"/>
        </w:rPr>
        <w:t>CLAUSE_particle</w:t>
      </w:r>
      <w:proofErr w:type="spellEnd"/>
      <w:r w:rsidRPr="001C7375">
        <w:rPr>
          <w:rStyle w:val="afff8"/>
          <w:rFonts w:ascii="Times New Roman" w:eastAsia="楷體-繁" w:hAnsi="Times New Roman" w:cs="Times New Roman"/>
          <w:color w:val="000000" w:themeColor="text1"/>
        </w:rPr>
        <w:t>&gt;</w:t>
      </w:r>
      <w:r w:rsidRPr="001C7375">
        <w:rPr>
          <w:rStyle w:val="afff8"/>
          <w:rFonts w:ascii="楷體-繁" w:eastAsia="楷體-繁" w:hAnsi="楷體-繁"/>
          <w:color w:val="000000" w:themeColor="text1"/>
        </w:rPr>
        <w:t>呀</w:t>
      </w:r>
    </w:p>
    <w:p w14:paraId="4710558D" w14:textId="20536FC4" w:rsidR="00D20CC1" w:rsidRPr="001D334F" w:rsidRDefault="00D20CC1" w:rsidP="001D334F">
      <w:pPr>
        <w:pStyle w:val="Footnoteexample"/>
        <w:numPr>
          <w:ilvl w:val="0"/>
          <w:numId w:val="0"/>
        </w:numPr>
        <w:tabs>
          <w:tab w:val="clear" w:pos="900"/>
        </w:tabs>
        <w:ind w:left="567"/>
        <w:rPr>
          <w:rFonts w:eastAsia="楷體-繁"/>
          <w:color w:val="FF0000"/>
        </w:rPr>
      </w:pPr>
      <w:r w:rsidRPr="001C7375">
        <w:rPr>
          <w:rStyle w:val="afff8"/>
          <w:rFonts w:ascii="Times New Roman" w:eastAsia="楷體-繁" w:hAnsi="Times New Roman" w:cs="Times New Roman"/>
          <w:color w:val="000000" w:themeColor="text1"/>
        </w:rPr>
        <w:t>&lt;/</w:t>
      </w:r>
      <w:proofErr w:type="spellStart"/>
      <w:r w:rsidRPr="001C7375">
        <w:rPr>
          <w:rStyle w:val="afff8"/>
          <w:rFonts w:ascii="Times New Roman" w:eastAsia="楷體-繁" w:hAnsi="Times New Roman" w:cs="Times New Roman"/>
          <w:color w:val="000000" w:themeColor="text1"/>
        </w:rPr>
        <w:t>CLAUSE_particle</w:t>
      </w:r>
      <w:proofErr w:type="spellEnd"/>
      <w:r w:rsidRPr="001C7375">
        <w:rPr>
          <w:rStyle w:val="afff8"/>
          <w:rFonts w:ascii="Times New Roman" w:eastAsia="楷體-繁" w:hAnsi="Times New Roman" w:cs="Times New Roman"/>
          <w:color w:val="000000" w:themeColor="text1"/>
        </w:rPr>
        <w:t>&gt;</w:t>
      </w:r>
    </w:p>
  </w:footnote>
  <w:footnote w:id="29">
    <w:p w14:paraId="22F6D2B8" w14:textId="49F1388A" w:rsidR="009E0A38" w:rsidRPr="008E50CC" w:rsidRDefault="00CF1CA1" w:rsidP="00957E50">
      <w:pPr>
        <w:pStyle w:val="ae"/>
        <w:rPr>
          <w:rStyle w:val="afb"/>
          <w:rFonts w:ascii="楷體-繁" w:eastAsia="楷體-繁" w:hAnsi="楷體-繁"/>
        </w:rPr>
      </w:pPr>
      <w:r w:rsidRPr="008530F9">
        <w:rPr>
          <w:rStyle w:val="afb"/>
          <w:rFonts w:eastAsia="楷體-繁"/>
          <w:vertAlign w:val="superscript"/>
        </w:rPr>
        <w:footnoteRef/>
      </w:r>
      <w:r w:rsidRPr="008E50CC">
        <w:rPr>
          <w:rFonts w:ascii="楷體-繁" w:eastAsia="楷體-繁" w:hAnsi="楷體-繁"/>
          <w:vertAlign w:val="superscript"/>
        </w:rPr>
        <w:t xml:space="preserve"> </w:t>
      </w:r>
      <w:r w:rsidRPr="008E50CC">
        <w:rPr>
          <w:rStyle w:val="afb"/>
          <w:rFonts w:ascii="楷體-繁" w:eastAsia="楷體-繁" w:hAnsi="楷體-繁"/>
        </w:rPr>
        <w:t>需注意的是，本研究計劃提出之「語言學原理驅動</w:t>
      </w:r>
      <w:r w:rsidRPr="00A0757C">
        <w:rPr>
          <w:rStyle w:val="afb"/>
          <w:rFonts w:eastAsia="楷體-繁"/>
        </w:rPr>
        <w:t xml:space="preserve"> (rule-driven) </w:t>
      </w:r>
      <w:r w:rsidRPr="008E50CC">
        <w:rPr>
          <w:rStyle w:val="afb"/>
          <w:rFonts w:ascii="楷體-繁" w:eastAsia="楷體-繁" w:hAnsi="楷體-繁"/>
        </w:rPr>
        <w:t xml:space="preserve">」和 </w:t>
      </w:r>
      <w:r w:rsidRPr="00FE6FEB">
        <w:rPr>
          <w:rStyle w:val="afb"/>
          <w:rFonts w:eastAsia="楷體-繁"/>
        </w:rPr>
        <w:t>1950</w:t>
      </w:r>
      <w:r w:rsidR="006E77F5">
        <w:rPr>
          <w:rStyle w:val="afb"/>
          <w:rFonts w:eastAsia="楷體-繁"/>
        </w:rPr>
        <w:t>-60</w:t>
      </w:r>
      <w:r w:rsidRPr="008E50CC">
        <w:rPr>
          <w:rStyle w:val="afb"/>
          <w:rFonts w:ascii="楷體-繁" w:eastAsia="楷體-繁" w:hAnsi="楷體-繁"/>
        </w:rPr>
        <w:t xml:space="preserve"> 年代的「基於規則 </w:t>
      </w:r>
      <w:r w:rsidRPr="00A0757C">
        <w:rPr>
          <w:rStyle w:val="afb"/>
          <w:rFonts w:eastAsia="楷體-繁"/>
        </w:rPr>
        <w:t>(rule-based)</w:t>
      </w:r>
      <w:r w:rsidRPr="008E50CC">
        <w:rPr>
          <w:rStyle w:val="afb"/>
          <w:rFonts w:ascii="楷體-繁" w:eastAsia="楷體-繁" w:hAnsi="楷體-繁"/>
        </w:rPr>
        <w:t xml:space="preserve">」在本質上有所不同；生成語言學自 </w:t>
      </w:r>
      <w:r w:rsidRPr="00A0757C">
        <w:rPr>
          <w:rStyle w:val="afb"/>
          <w:rFonts w:eastAsia="楷體-繁"/>
        </w:rPr>
        <w:t xml:space="preserve">1957 </w:t>
      </w:r>
      <w:r w:rsidRPr="008E50CC">
        <w:rPr>
          <w:rStyle w:val="afb"/>
          <w:rFonts w:ascii="楷體-繁" w:eastAsia="楷體-繁" w:hAnsi="楷體-繁"/>
        </w:rPr>
        <w:t xml:space="preserve">年發展至今，已具備哥德爾完備性 </w:t>
      </w:r>
      <w:r w:rsidR="00044D0A" w:rsidRPr="00A0757C">
        <w:rPr>
          <w:rStyle w:val="afb"/>
          <w:rFonts w:eastAsia="楷體-繁"/>
        </w:rPr>
        <w:t>(</w:t>
      </w:r>
      <w:r w:rsidRPr="008E50CC">
        <w:rPr>
          <w:rStyle w:val="afb"/>
          <w:rFonts w:ascii="楷體-繁" w:eastAsia="楷體-繁" w:hAnsi="楷體-繁"/>
        </w:rPr>
        <w:t>即在一階謂詞演算中所有形式語意邏輯式上的有效公式都可被證明，見</w:t>
      </w:r>
      <w:proofErr w:type="spellStart"/>
      <w:r w:rsidRPr="00A0757C">
        <w:rPr>
          <w:rStyle w:val="afb"/>
          <w:rFonts w:eastAsia="楷體-繁"/>
        </w:rPr>
        <w:t>Koepke</w:t>
      </w:r>
      <w:proofErr w:type="spellEnd"/>
      <w:r w:rsidRPr="00A0757C">
        <w:rPr>
          <w:rStyle w:val="afb"/>
          <w:rFonts w:eastAsia="楷體-繁"/>
        </w:rPr>
        <w:t xml:space="preserve"> 2007</w:t>
      </w:r>
      <w:r w:rsidR="005334A2" w:rsidRPr="00A0757C">
        <w:rPr>
          <w:rStyle w:val="afb"/>
          <w:rFonts w:eastAsia="楷體-繁"/>
        </w:rPr>
        <w:t>)</w:t>
      </w:r>
      <w:r w:rsidR="00DB1648" w:rsidRPr="008E50CC">
        <w:rPr>
          <w:rStyle w:val="afb"/>
          <w:rFonts w:ascii="楷體-繁" w:eastAsia="楷體-繁" w:hAnsi="楷體-繁" w:hint="eastAsia"/>
        </w:rPr>
        <w:t>；</w:t>
      </w:r>
      <w:r w:rsidRPr="008E50CC">
        <w:rPr>
          <w:rStyle w:val="afb"/>
          <w:rFonts w:ascii="楷體-繁" w:eastAsia="楷體-繁" w:hAnsi="楷體-繁"/>
        </w:rPr>
        <w:t>相較之下，</w:t>
      </w:r>
      <w:r w:rsidRPr="00A0757C">
        <w:rPr>
          <w:rStyle w:val="afb"/>
          <w:rFonts w:eastAsia="楷體-繁"/>
        </w:rPr>
        <w:t xml:space="preserve">1950 </w:t>
      </w:r>
      <w:r w:rsidRPr="008E50CC">
        <w:rPr>
          <w:rStyle w:val="afb"/>
          <w:rFonts w:ascii="楷體-繁" w:eastAsia="楷體-繁" w:hAnsi="楷體-繁"/>
        </w:rPr>
        <w:t>年以前流傳至今的「基於規則</w:t>
      </w:r>
      <w:r w:rsidRPr="00A0757C">
        <w:rPr>
          <w:rStyle w:val="afb"/>
          <w:rFonts w:eastAsia="楷體-繁"/>
        </w:rPr>
        <w:t xml:space="preserve"> (rule-based)</w:t>
      </w:r>
      <w:r w:rsidRPr="008E50CC">
        <w:rPr>
          <w:rStyle w:val="afb"/>
          <w:rFonts w:ascii="楷體-繁" w:eastAsia="楷體-繁" w:hAnsi="楷體-繁"/>
        </w:rPr>
        <w:t>」的語言學方法仍然處於見招拆招，頭痛醫頭，腳痛醫腳的狀態，故常被資訊領域的</w:t>
      </w:r>
      <w:r w:rsidRPr="00A0757C">
        <w:rPr>
          <w:rStyle w:val="afb"/>
          <w:rFonts w:eastAsia="楷體-繁"/>
        </w:rPr>
        <w:t>NLP</w:t>
      </w:r>
      <w:r w:rsidRPr="008E50CC">
        <w:rPr>
          <w:rStyle w:val="afb"/>
          <w:rFonts w:ascii="楷體-繁" w:eastAsia="楷體-繁" w:hAnsi="楷體-繁"/>
        </w:rPr>
        <w:t>專家學者視為過於繁冗複雜而放棄</w:t>
      </w:r>
      <w:r w:rsidR="00E56787" w:rsidRPr="008E50CC">
        <w:rPr>
          <w:rStyle w:val="afb"/>
          <w:rFonts w:ascii="楷體-繁" w:eastAsia="楷體-繁" w:hAnsi="楷體-繁" w:hint="eastAsia"/>
        </w:rPr>
        <w:t xml:space="preserve"> </w:t>
      </w:r>
      <w:r w:rsidR="00E56787" w:rsidRPr="008E50CC">
        <w:rPr>
          <w:rStyle w:val="afb"/>
          <w:rFonts w:ascii="楷體-繁" w:eastAsia="楷體-繁" w:hAnsi="楷體-繁"/>
        </w:rPr>
        <w:t>(</w:t>
      </w:r>
      <w:r w:rsidR="00E56787" w:rsidRPr="008E50CC">
        <w:rPr>
          <w:rStyle w:val="afb"/>
          <w:rFonts w:ascii="楷體-繁" w:eastAsia="楷體-繁" w:hAnsi="楷體-繁" w:hint="eastAsia"/>
        </w:rPr>
        <w:t>見</w:t>
      </w:r>
      <w:r w:rsidR="002E74C3" w:rsidRPr="008E50CC">
        <w:rPr>
          <w:rStyle w:val="afb"/>
          <w:rFonts w:ascii="楷體-繁" w:eastAsia="楷體-繁" w:hAnsi="楷體-繁" w:hint="eastAsia"/>
        </w:rPr>
        <w:t>本文</w:t>
      </w:r>
      <w:r w:rsidR="00A266E1" w:rsidRPr="008E50CC">
        <w:rPr>
          <w:rFonts w:ascii="楷體-繁" w:eastAsia="楷體-繁" w:hAnsi="楷體-繁" w:hint="eastAsia"/>
        </w:rPr>
        <w:t>圖</w:t>
      </w:r>
      <w:r w:rsidR="00450DBE">
        <w:rPr>
          <w:rFonts w:ascii="楷體-繁" w:eastAsia="楷體-繁" w:hAnsi="楷體-繁" w:hint="eastAsia"/>
        </w:rPr>
        <w:t>五</w:t>
      </w:r>
      <w:r w:rsidR="002E74C3" w:rsidRPr="008E50CC">
        <w:rPr>
          <w:rFonts w:ascii="楷體-繁" w:eastAsia="楷體-繁" w:hAnsi="楷體-繁" w:hint="eastAsia"/>
        </w:rPr>
        <w:t>之下的討論</w:t>
      </w:r>
      <w:r w:rsidR="00E56787" w:rsidRPr="008E50CC">
        <w:rPr>
          <w:rStyle w:val="afb"/>
          <w:rFonts w:ascii="楷體-繁" w:eastAsia="楷體-繁" w:hAnsi="楷體-繁" w:hint="eastAsia"/>
        </w:rPr>
        <w:t>)</w:t>
      </w:r>
      <w:r w:rsidRPr="008E50CC">
        <w:rPr>
          <w:rStyle w:val="afb"/>
          <w:rFonts w:ascii="楷體-繁" w:eastAsia="楷體-繁" w:hAnsi="楷體-繁"/>
        </w:rPr>
        <w:t>。</w:t>
      </w:r>
      <w:r w:rsidR="009E0A38" w:rsidRPr="008E50CC">
        <w:rPr>
          <w:rStyle w:val="afb"/>
          <w:rFonts w:ascii="楷體-繁" w:eastAsia="楷體-繁" w:hAnsi="楷體-繁" w:hint="eastAsia"/>
        </w:rPr>
        <w:t>舉例來說，針對</w:t>
      </w:r>
      <w:r w:rsidR="00094E6F">
        <w:rPr>
          <w:rStyle w:val="afb"/>
          <w:rFonts w:ascii="楷體-繁" w:eastAsia="楷體-繁" w:hAnsi="楷體-繁" w:hint="eastAsia"/>
        </w:rPr>
        <w:t xml:space="preserve"> </w:t>
      </w:r>
      <w:r w:rsidR="009E0A38" w:rsidRPr="00F2339A">
        <w:rPr>
          <w:rStyle w:val="afb"/>
          <w:rFonts w:eastAsia="楷體-繁"/>
        </w:rPr>
        <w:t>(</w:t>
      </w:r>
      <w:proofErr w:type="spellStart"/>
      <w:r w:rsidR="009E0A38" w:rsidRPr="00F2339A">
        <w:rPr>
          <w:rStyle w:val="afb"/>
          <w:rFonts w:eastAsia="楷體-繁"/>
        </w:rPr>
        <w:t>i</w:t>
      </w:r>
      <w:proofErr w:type="spellEnd"/>
      <w:r w:rsidR="009E0A38" w:rsidRPr="00F2339A">
        <w:rPr>
          <w:rStyle w:val="afb"/>
          <w:rFonts w:eastAsia="楷體-繁"/>
        </w:rPr>
        <w:t>)</w:t>
      </w:r>
      <w:r w:rsidR="00094E6F">
        <w:rPr>
          <w:rStyle w:val="afb"/>
          <w:rFonts w:eastAsia="楷體-繁"/>
        </w:rPr>
        <w:t xml:space="preserve"> </w:t>
      </w:r>
      <w:r w:rsidR="009E0A38" w:rsidRPr="008E50CC">
        <w:rPr>
          <w:rStyle w:val="afb"/>
          <w:rFonts w:ascii="楷體-繁" w:eastAsia="楷體-繁" w:hAnsi="楷體-繁" w:hint="eastAsia"/>
        </w:rPr>
        <w:t>句中的空格，可以填入的</w:t>
      </w:r>
      <w:r w:rsidR="0068385B" w:rsidRPr="008E50CC">
        <w:rPr>
          <w:rStyle w:val="afb"/>
          <w:rFonts w:ascii="楷體-繁" w:eastAsia="楷體-繁" w:hAnsi="楷體-繁" w:hint="eastAsia"/>
        </w:rPr>
        <w:t>字</w:t>
      </w:r>
      <w:r w:rsidR="009E0A38" w:rsidRPr="008E50CC">
        <w:rPr>
          <w:rStyle w:val="afb"/>
          <w:rFonts w:ascii="楷體-繁" w:eastAsia="楷體-繁" w:hAnsi="楷體-繁" w:hint="eastAsia"/>
        </w:rPr>
        <w:t>詞，</w:t>
      </w:r>
      <w:r w:rsidR="009E0A38" w:rsidRPr="00A0757C">
        <w:rPr>
          <w:rStyle w:val="afb"/>
          <w:rFonts w:eastAsia="楷體-繁"/>
        </w:rPr>
        <w:t>rule-based NLP</w:t>
      </w:r>
      <w:r w:rsidR="009E0A38" w:rsidRPr="008E50CC">
        <w:rPr>
          <w:rStyle w:val="afb"/>
          <w:rFonts w:ascii="楷體-繁" w:eastAsia="楷體-繁" w:hAnsi="楷體-繁" w:hint="eastAsia"/>
        </w:rPr>
        <w:t>會採取窮舉式的方式來解決</w:t>
      </w:r>
      <w:r w:rsidR="00DB1648" w:rsidRPr="008E50CC">
        <w:rPr>
          <w:rStyle w:val="afb"/>
          <w:rFonts w:ascii="楷體-繁" w:eastAsia="楷體-繁" w:hAnsi="楷體-繁" w:hint="eastAsia"/>
        </w:rPr>
        <w:t>。反之，</w:t>
      </w:r>
      <w:r w:rsidR="00DB1648" w:rsidRPr="00A0757C">
        <w:rPr>
          <w:rStyle w:val="afb"/>
          <w:rFonts w:eastAsia="楷體-繁"/>
        </w:rPr>
        <w:t>rule-driven</w:t>
      </w:r>
      <w:r w:rsidR="00DB1648" w:rsidRPr="008E50CC">
        <w:rPr>
          <w:rStyle w:val="afb"/>
          <w:rFonts w:ascii="楷體-繁" w:eastAsia="楷體-繁" w:hAnsi="楷體-繁" w:hint="eastAsia"/>
        </w:rPr>
        <w:t>的方式就會採取</w:t>
      </w:r>
      <w:r w:rsidR="00094E6F">
        <w:rPr>
          <w:rStyle w:val="afb"/>
          <w:rFonts w:ascii="楷體-繁" w:eastAsia="楷體-繁" w:hAnsi="楷體-繁" w:hint="eastAsia"/>
        </w:rPr>
        <w:t xml:space="preserve"> </w:t>
      </w:r>
      <w:proofErr w:type="spellStart"/>
      <w:r w:rsidR="00DB1648" w:rsidRPr="00A0757C">
        <w:rPr>
          <w:rStyle w:val="afb"/>
          <w:rFonts w:eastAsia="楷體-繁"/>
        </w:rPr>
        <w:t>Berent</w:t>
      </w:r>
      <w:proofErr w:type="spellEnd"/>
      <w:r w:rsidR="00DB1648" w:rsidRPr="00A0757C">
        <w:rPr>
          <w:rStyle w:val="afb"/>
          <w:rFonts w:eastAsia="楷體-繁"/>
        </w:rPr>
        <w:t xml:space="preserve"> &amp; Marcus (20</w:t>
      </w:r>
      <w:r w:rsidR="003D4131" w:rsidRPr="00A0757C">
        <w:rPr>
          <w:rStyle w:val="afb"/>
          <w:rFonts w:eastAsia="楷體-繁"/>
        </w:rPr>
        <w:t>19</w:t>
      </w:r>
      <w:r w:rsidR="00DB1648" w:rsidRPr="00A0757C">
        <w:rPr>
          <w:rStyle w:val="afb"/>
          <w:rFonts w:eastAsia="楷體-繁"/>
        </w:rPr>
        <w:t>)</w:t>
      </w:r>
      <w:r w:rsidR="00DB1648" w:rsidRPr="008E50CC">
        <w:rPr>
          <w:rStyle w:val="afb"/>
          <w:rFonts w:ascii="楷體-繁" w:eastAsia="楷體-繁" w:hAnsi="楷體-繁"/>
        </w:rPr>
        <w:t xml:space="preserve"> </w:t>
      </w:r>
      <w:r w:rsidR="00DB1648" w:rsidRPr="008E50CC">
        <w:rPr>
          <w:rStyle w:val="afb"/>
          <w:rFonts w:ascii="楷體-繁" w:eastAsia="楷體-繁" w:hAnsi="楷體-繁" w:hint="eastAsia"/>
        </w:rPr>
        <w:t>提到的「代數式」</w:t>
      </w:r>
      <w:r w:rsidR="00DB1648" w:rsidRPr="00A0757C">
        <w:rPr>
          <w:rStyle w:val="afb"/>
          <w:rFonts w:eastAsia="楷體-繁"/>
        </w:rPr>
        <w:t xml:space="preserve">(algebraic) </w:t>
      </w:r>
      <w:r w:rsidR="00DB1648" w:rsidRPr="008E50CC">
        <w:rPr>
          <w:rStyle w:val="afb"/>
          <w:rFonts w:ascii="楷體-繁" w:eastAsia="楷體-繁" w:hAnsi="楷體-繁" w:hint="eastAsia"/>
        </w:rPr>
        <w:t>解法，只需要陳述空格可以填入的字詞為「動詞」這個詞類即可</w:t>
      </w:r>
      <w:r w:rsidR="0012010B" w:rsidRPr="008E50CC">
        <w:rPr>
          <w:rStyle w:val="afb"/>
          <w:rFonts w:ascii="楷體-繁" w:eastAsia="楷體-繁" w:hAnsi="楷體-繁" w:hint="eastAsia"/>
        </w:rPr>
        <w:t>，如</w:t>
      </w:r>
      <w:r w:rsidR="0012010B" w:rsidRPr="00A0757C">
        <w:rPr>
          <w:rStyle w:val="afb"/>
          <w:rFonts w:eastAsia="楷體-繁"/>
        </w:rPr>
        <w:t>(ii)</w:t>
      </w:r>
      <w:r w:rsidR="00DB1648" w:rsidRPr="008E50CC">
        <w:rPr>
          <w:rStyle w:val="afb"/>
          <w:rFonts w:ascii="楷體-繁" w:eastAsia="楷體-繁" w:hAnsi="楷體-繁" w:hint="eastAsia"/>
        </w:rPr>
        <w:t>。</w:t>
      </w:r>
    </w:p>
    <w:p w14:paraId="51156761" w14:textId="147221CD" w:rsidR="009E0A38" w:rsidRPr="008E50CC" w:rsidRDefault="00383D2E" w:rsidP="00957E50">
      <w:pPr>
        <w:pStyle w:val="Footnoteexample"/>
        <w:numPr>
          <w:ilvl w:val="0"/>
          <w:numId w:val="26"/>
        </w:numPr>
        <w:rPr>
          <w:rStyle w:val="afb"/>
          <w:rFonts w:ascii="楷體-繁" w:eastAsia="楷體-繁" w:hAnsi="楷體-繁"/>
        </w:rPr>
      </w:pPr>
      <w:r w:rsidRPr="008E50CC">
        <w:rPr>
          <w:rStyle w:val="afb"/>
          <w:rFonts w:ascii="楷體-繁" w:eastAsia="楷體-繁" w:hAnsi="楷體-繁" w:hint="eastAsia"/>
        </w:rPr>
        <w:t>我昨天買了一隻很會</w:t>
      </w:r>
      <w:r w:rsidRPr="008E50CC">
        <w:rPr>
          <w:rStyle w:val="afb"/>
          <w:rFonts w:ascii="楷體-繁" w:eastAsia="楷體-繁" w:hAnsi="楷體-繁"/>
        </w:rPr>
        <w:t xml:space="preserve"> </w:t>
      </w:r>
      <w:r w:rsidR="008A6B7C" w:rsidRPr="008E50CC">
        <w:rPr>
          <w:rStyle w:val="afb"/>
          <w:rFonts w:ascii="楷體-繁" w:eastAsia="楷體-繁" w:hAnsi="楷體-繁"/>
          <w:u w:val="single"/>
        </w:rPr>
        <w:t xml:space="preserve">   {</w:t>
      </w:r>
      <w:r w:rsidR="008A6B7C" w:rsidRPr="008E50CC">
        <w:rPr>
          <w:rStyle w:val="afb"/>
          <w:rFonts w:ascii="楷體-繁" w:eastAsia="楷體-繁" w:hAnsi="楷體-繁" w:hint="eastAsia"/>
          <w:u w:val="single"/>
        </w:rPr>
        <w:t>跳舞、玩球、看家、睡覺、仔細照顧小孩</w:t>
      </w:r>
      <w:r w:rsidR="008A6B7C" w:rsidRPr="008E50CC">
        <w:rPr>
          <w:rStyle w:val="afb"/>
          <w:rFonts w:ascii="楷體-繁" w:eastAsia="楷體-繁" w:hAnsi="楷體-繁"/>
          <w:u w:val="single"/>
        </w:rPr>
        <w:t xml:space="preserve"> ……} </w:t>
      </w:r>
      <w:r w:rsidRPr="008E50CC">
        <w:rPr>
          <w:rStyle w:val="afb"/>
          <w:rFonts w:ascii="楷體-繁" w:eastAsia="楷體-繁" w:hAnsi="楷體-繁"/>
        </w:rPr>
        <w:t xml:space="preserve"> </w:t>
      </w:r>
      <w:r w:rsidRPr="008E50CC">
        <w:rPr>
          <w:rStyle w:val="afb"/>
          <w:rFonts w:ascii="楷體-繁" w:eastAsia="楷體-繁" w:hAnsi="楷體-繁" w:hint="eastAsia"/>
        </w:rPr>
        <w:t>的小狗。</w:t>
      </w:r>
      <w:r w:rsidR="00372B3E" w:rsidRPr="0061346A">
        <w:rPr>
          <w:rStyle w:val="afb"/>
          <w:rFonts w:eastAsia="楷體-繁"/>
        </w:rPr>
        <w:t>(rule-based)</w:t>
      </w:r>
    </w:p>
    <w:p w14:paraId="48D3E03D" w14:textId="0F42E5AF" w:rsidR="009E0A38" w:rsidRPr="003A08E9" w:rsidRDefault="00FD6E01" w:rsidP="00957E50">
      <w:pPr>
        <w:pStyle w:val="Footnoteexample"/>
        <w:numPr>
          <w:ilvl w:val="0"/>
          <w:numId w:val="26"/>
        </w:numPr>
        <w:rPr>
          <w:rStyle w:val="afb"/>
          <w:rFonts w:ascii="楷體-繁" w:eastAsia="楷體-繁" w:hAnsi="楷體-繁"/>
        </w:rPr>
      </w:pPr>
      <w:r w:rsidRPr="008E50CC">
        <w:rPr>
          <w:rStyle w:val="afb"/>
          <w:rFonts w:ascii="楷體-繁" w:eastAsia="楷體-繁" w:hAnsi="楷體-繁" w:hint="eastAsia"/>
        </w:rPr>
        <w:t>我昨天買了一隻很會</w:t>
      </w:r>
      <w:r w:rsidRPr="008E50CC">
        <w:rPr>
          <w:rStyle w:val="afb"/>
          <w:rFonts w:ascii="楷體-繁" w:eastAsia="楷體-繁" w:hAnsi="楷體-繁"/>
        </w:rPr>
        <w:t xml:space="preserve"> </w:t>
      </w:r>
      <w:r w:rsidR="00B2756E" w:rsidRPr="008E50CC">
        <w:rPr>
          <w:rStyle w:val="afb"/>
          <w:rFonts w:ascii="楷體-繁" w:eastAsia="楷體-繁" w:hAnsi="楷體-繁"/>
          <w:u w:val="single"/>
        </w:rPr>
        <w:t xml:space="preserve">    </w:t>
      </w:r>
      <w:r w:rsidR="00B2756E" w:rsidRPr="0061346A">
        <w:rPr>
          <w:rStyle w:val="afb"/>
          <w:rFonts w:eastAsia="楷體-繁"/>
          <w:u w:val="single"/>
        </w:rPr>
        <w:t>VP</w:t>
      </w:r>
      <w:r w:rsidR="00B2756E" w:rsidRPr="008E50CC">
        <w:rPr>
          <w:rStyle w:val="afb"/>
          <w:rFonts w:ascii="楷體-繁" w:eastAsia="楷體-繁" w:hAnsi="楷體-繁"/>
          <w:u w:val="single"/>
        </w:rPr>
        <w:t xml:space="preserve">   </w:t>
      </w:r>
      <w:r w:rsidR="00CB11B9" w:rsidRPr="008E50CC">
        <w:rPr>
          <w:rStyle w:val="afb"/>
          <w:rFonts w:ascii="楷體-繁" w:eastAsia="楷體-繁" w:hAnsi="楷體-繁"/>
          <w:u w:val="single"/>
        </w:rPr>
        <w:t xml:space="preserve"> </w:t>
      </w:r>
      <w:r w:rsidR="00B2756E" w:rsidRPr="008E50CC">
        <w:rPr>
          <w:rStyle w:val="afb"/>
          <w:rFonts w:ascii="楷體-繁" w:eastAsia="楷體-繁" w:hAnsi="楷體-繁"/>
          <w:u w:val="single"/>
        </w:rPr>
        <w:t xml:space="preserve"> </w:t>
      </w:r>
      <w:r w:rsidRPr="008E50CC">
        <w:rPr>
          <w:rStyle w:val="afb"/>
          <w:rFonts w:ascii="楷體-繁" w:eastAsia="楷體-繁" w:hAnsi="楷體-繁"/>
        </w:rPr>
        <w:t xml:space="preserve"> </w:t>
      </w:r>
      <w:r w:rsidRPr="008E50CC">
        <w:rPr>
          <w:rStyle w:val="afb"/>
          <w:rFonts w:ascii="楷體-繁" w:eastAsia="楷體-繁" w:hAnsi="楷體-繁" w:hint="eastAsia"/>
        </w:rPr>
        <w:t>的小狗</w:t>
      </w:r>
      <w:r w:rsidR="0007428D" w:rsidRPr="008E50CC">
        <w:rPr>
          <w:rStyle w:val="afb"/>
          <w:rFonts w:ascii="楷體-繁" w:eastAsia="楷體-繁" w:hAnsi="楷體-繁" w:hint="eastAsia"/>
        </w:rPr>
        <w:t>。</w:t>
      </w:r>
      <w:r w:rsidR="00372B3E" w:rsidRPr="0061346A">
        <w:rPr>
          <w:rStyle w:val="afb"/>
          <w:rFonts w:eastAsia="楷體-繁"/>
        </w:rPr>
        <w:t>(rule-driven)</w:t>
      </w:r>
    </w:p>
    <w:p w14:paraId="7462E7E0" w14:textId="26C87819" w:rsidR="00035F4E" w:rsidRPr="008E50CC" w:rsidRDefault="00CF1CA1" w:rsidP="00957E50">
      <w:pPr>
        <w:pStyle w:val="ae"/>
        <w:rPr>
          <w:rFonts w:ascii="楷體-繁" w:eastAsia="楷體-繁" w:hAnsi="楷體-繁"/>
        </w:rPr>
      </w:pPr>
      <w:r w:rsidRPr="008E50CC">
        <w:rPr>
          <w:rStyle w:val="afb"/>
          <w:rFonts w:ascii="楷體-繁" w:eastAsia="楷體-繁" w:hAnsi="楷體-繁"/>
        </w:rPr>
        <w:t>唯本研究所採用的</w:t>
      </w:r>
      <w:r w:rsidRPr="006B40F6">
        <w:rPr>
          <w:rStyle w:val="afb"/>
          <w:rFonts w:eastAsia="楷體-繁"/>
        </w:rPr>
        <w:t xml:space="preserve"> "rule-driven"</w:t>
      </w:r>
      <w:r w:rsidRPr="008E50CC">
        <w:rPr>
          <w:rStyle w:val="afb"/>
          <w:rFonts w:ascii="楷體-繁" w:eastAsia="楷體-繁" w:hAnsi="楷體-繁"/>
        </w:rPr>
        <w:t xml:space="preserve"> 方法和傳統 </w:t>
      </w:r>
      <w:r w:rsidRPr="006B40F6">
        <w:rPr>
          <w:rStyle w:val="afb"/>
          <w:rFonts w:eastAsia="楷體-繁"/>
        </w:rPr>
        <w:t xml:space="preserve">"rule-based" </w:t>
      </w:r>
      <w:r w:rsidRPr="008E50CC">
        <w:rPr>
          <w:rStyle w:val="afb"/>
          <w:rFonts w:ascii="楷體-繁" w:eastAsia="楷體-繁" w:hAnsi="楷體-繁"/>
        </w:rPr>
        <w:t xml:space="preserve">在名稱上都有 </w:t>
      </w:r>
      <w:r w:rsidRPr="006B40F6">
        <w:rPr>
          <w:rStyle w:val="afb"/>
          <w:rFonts w:eastAsia="楷體-繁"/>
        </w:rPr>
        <w:t>"rule"</w:t>
      </w:r>
      <w:r w:rsidRPr="008E50CC">
        <w:rPr>
          <w:rStyle w:val="afb"/>
          <w:rFonts w:ascii="楷體-繁" w:eastAsia="楷體-繁" w:hAnsi="楷體-繁"/>
        </w:rPr>
        <w:t xml:space="preserve"> 一字，且因 </w:t>
      </w:r>
      <w:proofErr w:type="spellStart"/>
      <w:r w:rsidRPr="006B40F6">
        <w:rPr>
          <w:rStyle w:val="afb"/>
          <w:rFonts w:eastAsia="楷體-繁"/>
        </w:rPr>
        <w:t>Articut</w:t>
      </w:r>
      <w:proofErr w:type="spellEnd"/>
      <w:r w:rsidRPr="006B40F6">
        <w:rPr>
          <w:rStyle w:val="afb"/>
          <w:rFonts w:eastAsia="楷體-繁"/>
        </w:rPr>
        <w:t>/Loki</w:t>
      </w:r>
      <w:r w:rsidRPr="008E50CC">
        <w:rPr>
          <w:rStyle w:val="afb"/>
          <w:rFonts w:ascii="楷體-繁" w:eastAsia="楷體-繁" w:hAnsi="楷體-繁"/>
        </w:rPr>
        <w:t xml:space="preserve"> 等工具為較近期才完備之工具，故 </w:t>
      </w:r>
      <w:r w:rsidRPr="006B40F6">
        <w:rPr>
          <w:rStyle w:val="afb"/>
          <w:rFonts w:eastAsia="楷體-繁"/>
        </w:rPr>
        <w:t>"rule-driven"</w:t>
      </w:r>
      <w:r w:rsidRPr="008E50CC">
        <w:rPr>
          <w:rStyle w:val="afb"/>
          <w:rFonts w:ascii="楷體-繁" w:eastAsia="楷體-繁" w:hAnsi="楷體-繁"/>
        </w:rPr>
        <w:t xml:space="preserve"> 和 </w:t>
      </w:r>
      <w:r w:rsidRPr="006B40F6">
        <w:rPr>
          <w:rStyle w:val="afb"/>
          <w:rFonts w:eastAsia="楷體-繁"/>
        </w:rPr>
        <w:t>"rule-based"</w:t>
      </w:r>
      <w:r w:rsidRPr="008E50CC">
        <w:rPr>
          <w:rStyle w:val="afb"/>
          <w:rFonts w:ascii="楷體-繁" w:eastAsia="楷體-繁" w:hAnsi="楷體-繁"/>
        </w:rPr>
        <w:t xml:space="preserve"> 之間之差異仍未</w:t>
      </w:r>
      <w:r w:rsidR="00C25992" w:rsidRPr="008E50CC">
        <w:rPr>
          <w:rStyle w:val="afb"/>
          <w:rFonts w:ascii="楷體-繁" w:eastAsia="楷體-繁" w:hAnsi="楷體-繁" w:hint="eastAsia"/>
        </w:rPr>
        <w:t>於資訊領域</w:t>
      </w:r>
      <w:r w:rsidRPr="008E50CC">
        <w:rPr>
          <w:rStyle w:val="afb"/>
          <w:rFonts w:ascii="楷體-繁" w:eastAsia="楷體-繁" w:hAnsi="楷體-繁"/>
        </w:rPr>
        <w:t>廣傳，特於此說明。</w:t>
      </w:r>
    </w:p>
  </w:footnote>
  <w:footnote w:id="30">
    <w:p w14:paraId="121437ED" w14:textId="63E3E9FE" w:rsidR="00F3056D" w:rsidRPr="002D74FA" w:rsidRDefault="00EE6AE4">
      <w:pPr>
        <w:pStyle w:val="ae"/>
        <w:rPr>
          <w:rFonts w:ascii="楷體-繁" w:eastAsia="楷體-繁" w:hAnsi="楷體-繁"/>
          <w:color w:val="000000" w:themeColor="text1"/>
        </w:rPr>
      </w:pPr>
      <w:r w:rsidRPr="002D74FA">
        <w:rPr>
          <w:rStyle w:val="afff3"/>
          <w:color w:val="000000" w:themeColor="text1"/>
        </w:rPr>
        <w:footnoteRef/>
      </w:r>
      <w:r w:rsidRPr="002D74FA">
        <w:rPr>
          <w:color w:val="000000" w:themeColor="text1"/>
        </w:rPr>
        <w:t xml:space="preserve"> </w:t>
      </w:r>
      <w:r w:rsidR="00CA5272" w:rsidRPr="002D74FA">
        <w:rPr>
          <w:rFonts w:ascii="楷體-繁" w:eastAsia="楷體-繁" w:hAnsi="楷體-繁" w:hint="eastAsia"/>
          <w:color w:val="000000" w:themeColor="text1"/>
          <w:szCs w:val="20"/>
        </w:rPr>
        <w:t>雖然「不</w:t>
      </w:r>
      <w:r w:rsidR="00402B4F" w:rsidRPr="002D74FA">
        <w:rPr>
          <w:rFonts w:ascii="楷體-繁" w:eastAsia="楷體-繁" w:hAnsi="楷體-繁" w:hint="eastAsia"/>
          <w:color w:val="000000" w:themeColor="text1"/>
          <w:szCs w:val="20"/>
        </w:rPr>
        <w:t>同的場景使用不同的語句表達不同意圖</w:t>
      </w:r>
      <w:r w:rsidR="00CA5272" w:rsidRPr="002D74FA">
        <w:rPr>
          <w:rFonts w:ascii="楷體-繁" w:eastAsia="楷體-繁" w:hAnsi="楷體-繁" w:hint="eastAsia"/>
          <w:color w:val="000000" w:themeColor="text1"/>
          <w:szCs w:val="20"/>
        </w:rPr>
        <w:t>」</w:t>
      </w:r>
      <w:r w:rsidR="00402B4F" w:rsidRPr="002D74FA">
        <w:rPr>
          <w:rFonts w:ascii="楷體-繁" w:eastAsia="楷體-繁" w:hAnsi="楷體-繁" w:hint="eastAsia"/>
          <w:color w:val="000000" w:themeColor="text1"/>
          <w:szCs w:val="20"/>
        </w:rPr>
        <w:t>是</w:t>
      </w:r>
      <w:r w:rsidR="00402B4F" w:rsidRPr="002D74FA">
        <w:rPr>
          <w:rFonts w:ascii="楷體-繁" w:eastAsia="楷體-繁" w:hAnsi="楷體-繁"/>
          <w:color w:val="000000" w:themeColor="text1"/>
        </w:rPr>
        <w:t>一種機率式的描述</w:t>
      </w:r>
      <w:r w:rsidR="00402B4F" w:rsidRPr="002D74FA">
        <w:rPr>
          <w:rFonts w:ascii="楷體-繁" w:eastAsia="楷體-繁" w:hAnsi="楷體-繁" w:hint="eastAsia"/>
          <w:color w:val="000000" w:themeColor="text1"/>
        </w:rPr>
        <w:t>，但</w:t>
      </w:r>
      <w:r w:rsidR="00297E86">
        <w:rPr>
          <w:rFonts w:ascii="楷體-繁" w:eastAsia="楷體-繁" w:hAnsi="楷體-繁" w:hint="eastAsia"/>
          <w:color w:val="000000" w:themeColor="text1"/>
        </w:rPr>
        <w:t xml:space="preserve">這種機率式描述與 </w:t>
      </w:r>
      <w:r w:rsidR="00297E86">
        <w:rPr>
          <w:lang w:eastAsia="de-DE"/>
        </w:rPr>
        <w:t xml:space="preserve">driven-NLP </w:t>
      </w:r>
      <w:r w:rsidR="00724455">
        <w:rPr>
          <w:rFonts w:ascii="楷體-繁" w:eastAsia="楷體-繁" w:hAnsi="楷體-繁" w:hint="eastAsia"/>
          <w:color w:val="000000" w:themeColor="text1"/>
        </w:rPr>
        <w:t>使用機率</w:t>
      </w:r>
      <w:r w:rsidR="002350D4">
        <w:rPr>
          <w:rFonts w:ascii="楷體-繁" w:eastAsia="楷體-繁" w:hAnsi="楷體-繁" w:hint="eastAsia"/>
          <w:color w:val="000000" w:themeColor="text1"/>
        </w:rPr>
        <w:t>的方式</w:t>
      </w:r>
      <w:r w:rsidR="00724455">
        <w:rPr>
          <w:rFonts w:ascii="楷體-繁" w:eastAsia="楷體-繁" w:hAnsi="楷體-繁" w:hint="eastAsia"/>
          <w:color w:val="000000" w:themeColor="text1"/>
        </w:rPr>
        <w:t>是不一樣</w:t>
      </w:r>
      <w:r w:rsidR="002350D4">
        <w:rPr>
          <w:rFonts w:ascii="楷體-繁" w:eastAsia="楷體-繁" w:hAnsi="楷體-繁" w:hint="eastAsia"/>
          <w:color w:val="000000" w:themeColor="text1"/>
        </w:rPr>
        <w:t>的</w:t>
      </w:r>
      <w:r w:rsidR="00724455">
        <w:rPr>
          <w:rFonts w:ascii="楷體-繁" w:eastAsia="楷體-繁" w:hAnsi="楷體-繁" w:hint="eastAsia"/>
          <w:color w:val="000000" w:themeColor="text1"/>
        </w:rPr>
        <w:t>：</w:t>
      </w:r>
      <w:r w:rsidR="00F3056D" w:rsidRPr="002D74FA">
        <w:rPr>
          <w:rFonts w:ascii="楷體-繁" w:eastAsia="楷體-繁" w:hAnsi="楷體-繁"/>
          <w:color w:val="000000" w:themeColor="text1"/>
        </w:rPr>
        <w:t>其機率的計算在於這個句子使用的「場景」，而非在「語句」本身上。若只能從語句本身的前後文來推測究竟是「鼓勵」或「警告」的語意解讀，則將落入「前後文要看多遠才能做出正確的決定</w:t>
      </w:r>
      <w:r w:rsidR="00F3056D" w:rsidRPr="00AF3FCC">
        <w:rPr>
          <w:rFonts w:eastAsia="楷體-繁"/>
          <w:color w:val="000000" w:themeColor="text1"/>
        </w:rPr>
        <w:t>？</w:t>
      </w:r>
      <w:r w:rsidR="00F3056D" w:rsidRPr="002D74FA">
        <w:rPr>
          <w:rFonts w:ascii="楷體-繁" w:eastAsia="楷體-繁" w:hAnsi="楷體-繁"/>
          <w:color w:val="000000" w:themeColor="text1"/>
        </w:rPr>
        <w:t>」的瓶頸。相對地，藉由將「鼓勵」或是「警告」的解讀傾向提升到「句子使用的場景」的層次，則既可透過串接其它領域研究的成果 (例如但不限於「機電感應器」、「多模態資料模型」…) 來進一步確認究竟是哪一個意義的解讀才是正確的。本計劃的重心放在「發現某一語句具有一種以上的解讀語意」上，需要串接其它領域的研究成果或許可做為後續的延伸研究。</w:t>
      </w:r>
    </w:p>
  </w:footnote>
  <w:footnote w:id="31">
    <w:p w14:paraId="209B11E3" w14:textId="2909DD99" w:rsidR="00033E32" w:rsidRPr="00033E32" w:rsidRDefault="00033E32">
      <w:pPr>
        <w:pStyle w:val="ae"/>
      </w:pPr>
      <w:r>
        <w:rPr>
          <w:rStyle w:val="afff3"/>
        </w:rPr>
        <w:footnoteRef/>
      </w:r>
      <w:r>
        <w:t xml:space="preserve"> </w:t>
      </w:r>
      <w:r w:rsidR="00335FB7" w:rsidRPr="00583B55">
        <w:rPr>
          <w:rFonts w:eastAsia="楷體-繁"/>
          <w:color w:val="000000" w:themeColor="text1"/>
          <w:szCs w:val="20"/>
        </w:rPr>
        <w:t>Loki</w:t>
      </w:r>
      <w:r w:rsidR="00335FB7" w:rsidRPr="00335FB7">
        <w:rPr>
          <w:rFonts w:ascii="楷體-繁" w:eastAsia="楷體-繁" w:hAnsi="楷體-繁"/>
          <w:color w:val="000000" w:themeColor="text1"/>
          <w:szCs w:val="20"/>
        </w:rPr>
        <w:t>系統的語境、意圖和語句的設定方法非常多樣。可以透過串接</w:t>
      </w:r>
      <w:r w:rsidR="00335FB7" w:rsidRPr="00335FB7">
        <w:rPr>
          <w:rFonts w:ascii="楷體-繁" w:eastAsia="楷體-繁" w:hAnsi="楷體-繁" w:hint="eastAsia"/>
          <w:color w:val="000000" w:themeColor="text1"/>
          <w:szCs w:val="20"/>
        </w:rPr>
        <w:t xml:space="preserve"> </w:t>
      </w:r>
      <w:r w:rsidR="00335FB7" w:rsidRPr="00583B55">
        <w:rPr>
          <w:rFonts w:eastAsia="楷體-繁"/>
          <w:color w:val="000000" w:themeColor="text1"/>
          <w:szCs w:val="20"/>
        </w:rPr>
        <w:t>LLM</w:t>
      </w:r>
      <w:r w:rsidR="00335FB7" w:rsidRPr="00335FB7">
        <w:rPr>
          <w:rFonts w:ascii="楷體-繁" w:eastAsia="楷體-繁" w:hAnsi="楷體-繁"/>
          <w:color w:val="000000" w:themeColor="text1"/>
          <w:szCs w:val="20"/>
        </w:rPr>
        <w:t xml:space="preserve"> 直接取得</w:t>
      </w:r>
      <w:r w:rsidR="00335FB7" w:rsidRPr="00335FB7">
        <w:rPr>
          <w:rFonts w:ascii="楷體-繁" w:eastAsia="楷體-繁" w:hAnsi="楷體-繁" w:hint="eastAsia"/>
          <w:color w:val="000000" w:themeColor="text1"/>
          <w:szCs w:val="20"/>
        </w:rPr>
        <w:t xml:space="preserve"> </w:t>
      </w:r>
      <w:r w:rsidR="00335FB7" w:rsidRPr="00583B55">
        <w:rPr>
          <w:rFonts w:eastAsia="楷體-繁"/>
          <w:color w:val="000000" w:themeColor="text1"/>
          <w:szCs w:val="20"/>
        </w:rPr>
        <w:t>LLM</w:t>
      </w:r>
      <w:r w:rsidR="00335FB7" w:rsidRPr="00335FB7">
        <w:rPr>
          <w:rFonts w:ascii="楷體-繁" w:eastAsia="楷體-繁" w:hAnsi="楷體-繁"/>
          <w:color w:val="000000" w:themeColor="text1"/>
          <w:szCs w:val="20"/>
        </w:rPr>
        <w:t xml:space="preserve"> 的輸出結果，亦可由語言學家手動指定符合特定研究目標或可描述特定語法結構的例句，再交由該系統進行表層形式及其深層形式的轉譯，最後並有一程式介面可供操作者將語法理論實作成程式邏輯，再予以執行。</w:t>
      </w:r>
    </w:p>
  </w:footnote>
  <w:footnote w:id="32">
    <w:p w14:paraId="12A5F6D1" w14:textId="16F62A67" w:rsidR="00303126" w:rsidRPr="00644AE9" w:rsidRDefault="00303126" w:rsidP="00303126">
      <w:pPr>
        <w:pStyle w:val="ae"/>
        <w:rPr>
          <w:rFonts w:ascii="楷體-繁" w:eastAsia="楷體-繁" w:hAnsi="楷體-繁"/>
          <w:color w:val="000000" w:themeColor="text1"/>
        </w:rPr>
      </w:pPr>
      <w:r w:rsidRPr="00644AE9">
        <w:rPr>
          <w:rStyle w:val="afff3"/>
          <w:rFonts w:ascii="楷體-繁" w:eastAsia="楷體-繁" w:hAnsi="楷體-繁"/>
          <w:color w:val="000000" w:themeColor="text1"/>
        </w:rPr>
        <w:footnoteRef/>
      </w:r>
      <w:r w:rsidRPr="00644AE9">
        <w:rPr>
          <w:rFonts w:ascii="楷體-繁" w:eastAsia="楷體-繁" w:hAnsi="楷體-繁"/>
          <w:color w:val="000000" w:themeColor="text1"/>
        </w:rPr>
        <w:t xml:space="preserve"> 目前進行的小規模實驗中，皆可正確判讀</w:t>
      </w:r>
      <w:r w:rsidR="0098397E" w:rsidRPr="00644AE9">
        <w:rPr>
          <w:rFonts w:ascii="楷體-繁" w:eastAsia="楷體-繁" w:hAnsi="楷體-繁" w:hint="eastAsia"/>
          <w:color w:val="000000" w:themeColor="text1"/>
        </w:rPr>
        <w:t>「</w:t>
      </w:r>
      <w:r w:rsidR="0098397E" w:rsidRPr="00644AE9">
        <w:rPr>
          <w:rFonts w:ascii="楷體-繁" w:eastAsia="楷體-繁" w:hAnsi="楷體-繁"/>
          <w:color w:val="000000" w:themeColor="text1"/>
        </w:rPr>
        <w:t>疑問、存在、全稱</w:t>
      </w:r>
      <w:r w:rsidR="0098397E" w:rsidRPr="00644AE9">
        <w:rPr>
          <w:rFonts w:ascii="楷體-繁" w:eastAsia="楷體-繁" w:hAnsi="楷體-繁" w:hint="eastAsia"/>
          <w:color w:val="000000" w:themeColor="text1"/>
        </w:rPr>
        <w:t>」</w:t>
      </w:r>
      <w:r w:rsidRPr="00644AE9">
        <w:rPr>
          <w:rFonts w:ascii="楷體-繁" w:eastAsia="楷體-繁" w:hAnsi="楷體-繁"/>
          <w:color w:val="000000" w:themeColor="text1"/>
        </w:rPr>
        <w:t>三種語意</w:t>
      </w:r>
      <w:r w:rsidRPr="00644AE9">
        <w:rPr>
          <w:rFonts w:ascii="楷體-繁" w:eastAsia="楷體-繁" w:hAnsi="楷體-繁" w:hint="eastAsia"/>
          <w:color w:val="000000" w:themeColor="text1"/>
        </w:rPr>
        <w:t>，</w:t>
      </w:r>
      <w:r w:rsidRPr="00644AE9">
        <w:rPr>
          <w:rFonts w:ascii="楷體-繁" w:eastAsia="楷體-繁" w:hAnsi="楷體-繁"/>
          <w:color w:val="000000" w:themeColor="text1"/>
        </w:rPr>
        <w:t>如</w:t>
      </w:r>
      <w:r w:rsidRPr="00644AE9">
        <w:rPr>
          <w:rFonts w:ascii="楷體-繁" w:eastAsia="楷體-繁" w:hAnsi="楷體-繁" w:hint="eastAsia"/>
          <w:color w:val="000000" w:themeColor="text1"/>
        </w:rPr>
        <w:t>圖十二所</w:t>
      </w:r>
      <w:r w:rsidRPr="00644AE9">
        <w:rPr>
          <w:rFonts w:ascii="楷體-繁" w:eastAsia="楷體-繁" w:hAnsi="楷體-繁"/>
          <w:color w:val="000000" w:themeColor="text1"/>
        </w:rPr>
        <w:t>示，即已正確判讀三個句子裡的前兩個具有</w:t>
      </w:r>
      <w:r w:rsidRPr="00644AE9">
        <w:rPr>
          <w:rFonts w:ascii="楷體-繁" w:eastAsia="楷體-繁" w:hAnsi="楷體-繁" w:hint="eastAsia"/>
          <w:color w:val="000000" w:themeColor="text1"/>
        </w:rPr>
        <w:t>存在</w:t>
      </w:r>
      <w:r w:rsidRPr="00644AE9">
        <w:rPr>
          <w:rFonts w:ascii="楷體-繁" w:eastAsia="楷體-繁" w:hAnsi="楷體-繁"/>
          <w:color w:val="000000" w:themeColor="text1"/>
        </w:rPr>
        <w:t>語意，而第三個沒有。</w:t>
      </w:r>
      <w:r w:rsidR="006B6CB0">
        <w:rPr>
          <w:rFonts w:ascii="楷體-繁" w:eastAsia="楷體-繁" w:hAnsi="楷體-繁" w:hint="eastAsia"/>
          <w:color w:val="000000" w:themeColor="text1"/>
        </w:rPr>
        <w:t>針對</w:t>
      </w:r>
      <w:r w:rsidR="006B6CB0">
        <w:rPr>
          <w:rFonts w:hAnsi="Minion Pro" w:hint="eastAsia"/>
        </w:rPr>
        <w:t>中研院平衡語料庫中</w:t>
      </w:r>
      <w:r w:rsidR="006B6CB0" w:rsidRPr="001107B1">
        <w:t>2979</w:t>
      </w:r>
      <w:r w:rsidR="006B6CB0">
        <w:rPr>
          <w:rFonts w:ascii="Helvetica Neue" w:cs="Helvetica Neue"/>
        </w:rPr>
        <w:t xml:space="preserve"> </w:t>
      </w:r>
      <w:r w:rsidR="006B6CB0">
        <w:rPr>
          <w:rFonts w:hint="eastAsia"/>
        </w:rPr>
        <w:t>筆含有「誰」的語料，本計畫</w:t>
      </w:r>
      <w:r w:rsidR="006B6CB0">
        <w:rPr>
          <w:rFonts w:ascii="楷體-繁" w:eastAsia="楷體-繁" w:hAnsi="楷體-繁" w:hint="eastAsia"/>
          <w:color w:val="000000" w:themeColor="text1"/>
        </w:rPr>
        <w:t xml:space="preserve">已經建立了共 </w:t>
      </w:r>
      <w:r w:rsidR="006B6CB0" w:rsidRPr="003B6EF4">
        <w:rPr>
          <w:rFonts w:eastAsia="楷體-繁"/>
          <w:color w:val="000000" w:themeColor="text1"/>
        </w:rPr>
        <w:t>42</w:t>
      </w:r>
      <w:r w:rsidR="006B6CB0">
        <w:rPr>
          <w:rFonts w:ascii="楷體-繁" w:eastAsia="楷體-繁" w:hAnsi="楷體-繁"/>
          <w:color w:val="000000" w:themeColor="text1"/>
        </w:rPr>
        <w:t xml:space="preserve"> </w:t>
      </w:r>
      <w:r w:rsidR="006B6CB0">
        <w:rPr>
          <w:rFonts w:ascii="楷體-繁" w:eastAsia="楷體-繁" w:hAnsi="楷體-繁" w:hint="eastAsia"/>
          <w:color w:val="000000" w:themeColor="text1"/>
        </w:rPr>
        <w:t>種</w:t>
      </w:r>
      <w:r w:rsidR="00FC255C" w:rsidRPr="00335FB7">
        <w:rPr>
          <w:rFonts w:ascii="楷體-繁" w:eastAsia="楷體-繁" w:hAnsi="楷體-繁"/>
          <w:color w:val="000000" w:themeColor="text1"/>
          <w:szCs w:val="20"/>
        </w:rPr>
        <w:t>語句</w:t>
      </w:r>
      <w:r w:rsidR="00FC255C">
        <w:rPr>
          <w:rFonts w:ascii="楷體-繁" w:eastAsia="楷體-繁" w:hAnsi="楷體-繁" w:hint="eastAsia"/>
          <w:color w:val="000000" w:themeColor="text1"/>
          <w:szCs w:val="20"/>
        </w:rPr>
        <w:t>模式</w:t>
      </w:r>
      <w:r w:rsidR="00FC255C">
        <w:rPr>
          <w:rFonts w:ascii="楷體-繁" w:eastAsia="楷體-繁" w:hAnsi="楷體-繁"/>
          <w:color w:val="000000" w:themeColor="text1"/>
          <w:szCs w:val="20"/>
        </w:rPr>
        <w:t xml:space="preserve"> (</w:t>
      </w:r>
      <w:r w:rsidR="00FC255C">
        <w:rPr>
          <w:rFonts w:ascii="楷體-繁" w:eastAsia="楷體-繁" w:hAnsi="楷體-繁" w:hint="eastAsia"/>
          <w:color w:val="000000" w:themeColor="text1"/>
          <w:szCs w:val="20"/>
        </w:rPr>
        <w:t xml:space="preserve">疑問 </w:t>
      </w:r>
      <w:r w:rsidR="00FC255C" w:rsidRPr="00BE3FFF">
        <w:rPr>
          <w:rFonts w:eastAsia="楷體-繁"/>
          <w:color w:val="000000" w:themeColor="text1"/>
          <w:szCs w:val="20"/>
        </w:rPr>
        <w:t>24</w:t>
      </w:r>
      <w:r w:rsidR="00FC255C">
        <w:rPr>
          <w:rFonts w:ascii="楷體-繁" w:eastAsia="楷體-繁" w:hAnsi="楷體-繁"/>
          <w:color w:val="000000" w:themeColor="text1"/>
          <w:szCs w:val="20"/>
        </w:rPr>
        <w:t xml:space="preserve"> </w:t>
      </w:r>
      <w:r w:rsidR="00FC255C">
        <w:rPr>
          <w:rFonts w:ascii="楷體-繁" w:eastAsia="楷體-繁" w:hAnsi="楷體-繁" w:hint="eastAsia"/>
          <w:color w:val="000000" w:themeColor="text1"/>
          <w:szCs w:val="20"/>
        </w:rPr>
        <w:t>種、存在</w:t>
      </w:r>
      <w:r w:rsidR="00FC255C">
        <w:rPr>
          <w:rFonts w:ascii="楷體-繁" w:eastAsia="楷體-繁" w:hAnsi="楷體-繁"/>
          <w:color w:val="000000" w:themeColor="text1"/>
          <w:szCs w:val="20"/>
        </w:rPr>
        <w:t xml:space="preserve"> </w:t>
      </w:r>
      <w:r w:rsidR="00FC255C" w:rsidRPr="00BE3FFF">
        <w:rPr>
          <w:rFonts w:eastAsia="楷體-繁"/>
          <w:color w:val="000000" w:themeColor="text1"/>
          <w:szCs w:val="20"/>
        </w:rPr>
        <w:t>7</w:t>
      </w:r>
      <w:r w:rsidR="00FC255C">
        <w:rPr>
          <w:rFonts w:ascii="楷體-繁" w:eastAsia="楷體-繁" w:hAnsi="楷體-繁"/>
          <w:color w:val="000000" w:themeColor="text1"/>
          <w:szCs w:val="20"/>
        </w:rPr>
        <w:t xml:space="preserve"> </w:t>
      </w:r>
      <w:r w:rsidR="00FC255C">
        <w:rPr>
          <w:rFonts w:ascii="楷體-繁" w:eastAsia="楷體-繁" w:hAnsi="楷體-繁" w:hint="eastAsia"/>
          <w:color w:val="000000" w:themeColor="text1"/>
          <w:szCs w:val="20"/>
        </w:rPr>
        <w:t xml:space="preserve">種、全稱 </w:t>
      </w:r>
      <w:r w:rsidR="00FC255C" w:rsidRPr="00BE3FFF">
        <w:rPr>
          <w:rFonts w:eastAsia="楷體-繁"/>
          <w:color w:val="000000" w:themeColor="text1"/>
          <w:szCs w:val="20"/>
        </w:rPr>
        <w:t>11</w:t>
      </w:r>
      <w:r w:rsidR="00FC255C">
        <w:rPr>
          <w:rFonts w:ascii="楷體-繁" w:eastAsia="楷體-繁" w:hAnsi="楷體-繁"/>
          <w:color w:val="000000" w:themeColor="text1"/>
          <w:szCs w:val="20"/>
        </w:rPr>
        <w:t xml:space="preserve"> </w:t>
      </w:r>
      <w:r w:rsidR="00FC255C">
        <w:rPr>
          <w:rFonts w:ascii="楷體-繁" w:eastAsia="楷體-繁" w:hAnsi="楷體-繁" w:hint="eastAsia"/>
          <w:color w:val="000000" w:themeColor="text1"/>
          <w:szCs w:val="20"/>
        </w:rPr>
        <w:t>種</w:t>
      </w:r>
      <w:r w:rsidR="00FC255C">
        <w:rPr>
          <w:rFonts w:ascii="楷體-繁" w:eastAsia="楷體-繁" w:hAnsi="楷體-繁"/>
          <w:color w:val="000000" w:themeColor="text1"/>
          <w:szCs w:val="20"/>
        </w:rPr>
        <w:t>)</w:t>
      </w:r>
      <w:r w:rsidR="00FC255C">
        <w:rPr>
          <w:rFonts w:ascii="楷體-繁" w:eastAsia="楷體-繁" w:hAnsi="楷體-繁" w:hint="eastAsia"/>
          <w:color w:val="000000" w:themeColor="text1"/>
          <w:szCs w:val="20"/>
        </w:rPr>
        <w:t>，</w:t>
      </w:r>
      <w:r w:rsidR="004F6986">
        <w:rPr>
          <w:rFonts w:ascii="楷體-繁" w:eastAsia="楷體-繁" w:hAnsi="楷體-繁" w:hint="eastAsia"/>
          <w:color w:val="000000" w:themeColor="text1"/>
          <w:szCs w:val="20"/>
        </w:rPr>
        <w:t>正確的語意判斷比例為：</w:t>
      </w:r>
      <w:r w:rsidR="004F6986" w:rsidRPr="004F6986">
        <w:rPr>
          <w:rFonts w:ascii="楷體-繁" w:eastAsia="楷體-繁" w:hAnsi="楷體-繁" w:hint="eastAsia"/>
          <w:color w:val="000000" w:themeColor="text1"/>
          <w:szCs w:val="20"/>
        </w:rPr>
        <w:t>疑問語意</w:t>
      </w:r>
      <w:r w:rsidR="004F6986" w:rsidRPr="004F6986">
        <w:rPr>
          <w:rFonts w:eastAsia="楷體-繁"/>
          <w:color w:val="000000" w:themeColor="text1"/>
          <w:szCs w:val="20"/>
        </w:rPr>
        <w:t>98%</w:t>
      </w:r>
      <w:r w:rsidR="004F6986">
        <w:rPr>
          <w:rFonts w:ascii="楷體-繁" w:eastAsia="楷體-繁" w:hAnsi="楷體-繁" w:hint="eastAsia"/>
          <w:color w:val="000000" w:themeColor="text1"/>
          <w:szCs w:val="20"/>
        </w:rPr>
        <w:t>、</w:t>
      </w:r>
      <w:r w:rsidR="004F6986" w:rsidRPr="004F6986">
        <w:rPr>
          <w:rFonts w:ascii="楷體-繁" w:eastAsia="楷體-繁" w:hAnsi="楷體-繁" w:hint="eastAsia"/>
          <w:color w:val="000000" w:themeColor="text1"/>
          <w:szCs w:val="20"/>
        </w:rPr>
        <w:t>存在語意</w:t>
      </w:r>
      <w:r w:rsidR="004F6986">
        <w:rPr>
          <w:rFonts w:ascii="楷體-繁" w:eastAsia="楷體-繁" w:hAnsi="楷體-繁"/>
          <w:color w:val="000000" w:themeColor="text1"/>
          <w:szCs w:val="20"/>
        </w:rPr>
        <w:t xml:space="preserve"> </w:t>
      </w:r>
      <w:r w:rsidR="004F6986" w:rsidRPr="004F6986">
        <w:rPr>
          <w:rFonts w:eastAsia="楷體-繁"/>
          <w:color w:val="000000" w:themeColor="text1"/>
          <w:szCs w:val="20"/>
        </w:rPr>
        <w:t>99%</w:t>
      </w:r>
      <w:r w:rsidR="004F6986">
        <w:rPr>
          <w:rFonts w:ascii="楷體-繁" w:eastAsia="楷體-繁" w:hAnsi="楷體-繁" w:hint="eastAsia"/>
          <w:color w:val="000000" w:themeColor="text1"/>
          <w:szCs w:val="20"/>
        </w:rPr>
        <w:t>、</w:t>
      </w:r>
      <w:r w:rsidR="004F6986" w:rsidRPr="004F6986">
        <w:rPr>
          <w:rFonts w:ascii="楷體-繁" w:eastAsia="楷體-繁" w:hAnsi="楷體-繁" w:hint="eastAsia"/>
          <w:color w:val="000000" w:themeColor="text1"/>
          <w:szCs w:val="20"/>
        </w:rPr>
        <w:t>全稱語義</w:t>
      </w:r>
      <w:r w:rsidR="004F6986">
        <w:rPr>
          <w:rFonts w:ascii="楷體-繁" w:eastAsia="楷體-繁" w:hAnsi="楷體-繁"/>
          <w:color w:val="000000" w:themeColor="text1"/>
          <w:szCs w:val="20"/>
        </w:rPr>
        <w:t xml:space="preserve"> </w:t>
      </w:r>
      <w:r w:rsidR="004F6986" w:rsidRPr="004F6986">
        <w:rPr>
          <w:rFonts w:eastAsia="楷體-繁"/>
          <w:color w:val="000000" w:themeColor="text1"/>
          <w:szCs w:val="20"/>
        </w:rPr>
        <w:t>99%</w:t>
      </w:r>
      <w:r w:rsidR="006045F1">
        <w:rPr>
          <w:rFonts w:eastAsia="楷體-繁" w:hint="eastAsia"/>
          <w:color w:val="000000" w:themeColor="text1"/>
          <w:szCs w:val="20"/>
        </w:rPr>
        <w:t>；錯誤案例包括：某些不合法句、古文語句、</w:t>
      </w:r>
      <w:r w:rsidR="006045F1">
        <w:rPr>
          <w:rFonts w:ascii="楷體-繁" w:eastAsia="楷體-繁" w:hAnsi="楷體-繁" w:hint="eastAsia"/>
          <w:color w:val="000000" w:themeColor="text1"/>
        </w:rPr>
        <w:t>句尾有「呀」的語句</w:t>
      </w:r>
      <w:r w:rsidR="006045F1" w:rsidRPr="006045F1">
        <w:rPr>
          <w:rFonts w:ascii="楷體-繁" w:eastAsia="楷體-繁" w:hAnsi="楷體-繁" w:hint="eastAsia"/>
          <w:color w:val="000000" w:themeColor="text1"/>
        </w:rPr>
        <w:t>，</w:t>
      </w:r>
      <w:r w:rsidR="006045F1">
        <w:rPr>
          <w:rFonts w:ascii="楷體-繁" w:eastAsia="楷體-繁" w:hAnsi="楷體-繁" w:hint="eastAsia"/>
          <w:color w:val="000000" w:themeColor="text1"/>
        </w:rPr>
        <w:t>本計劃將繼續針對這三類錯誤案例撰寫</w:t>
      </w:r>
      <w:r w:rsidR="006045F1" w:rsidRPr="006045F1">
        <w:rPr>
          <w:rFonts w:ascii="楷體-繁" w:eastAsia="楷體-繁" w:hAnsi="楷體-繁" w:hint="eastAsia"/>
          <w:color w:val="000000" w:themeColor="text1"/>
        </w:rPr>
        <w:t>程式</w:t>
      </w:r>
      <w:r w:rsidR="006045F1">
        <w:rPr>
          <w:rFonts w:ascii="楷體-繁" w:eastAsia="楷體-繁" w:hAnsi="楷體-繁" w:hint="eastAsia"/>
          <w:color w:val="000000" w:themeColor="text1"/>
        </w:rPr>
        <w:t>並</w:t>
      </w:r>
      <w:r w:rsidRPr="00644AE9">
        <w:rPr>
          <w:rFonts w:ascii="楷體-繁" w:eastAsia="楷體-繁" w:hAnsi="楷體-繁"/>
          <w:color w:val="000000" w:themeColor="text1"/>
        </w:rPr>
        <w:t>擴大測驗範圍，以提供</w:t>
      </w:r>
      <w:r w:rsidR="006045F1">
        <w:rPr>
          <w:rFonts w:ascii="楷體-繁" w:eastAsia="楷體-繁" w:hAnsi="楷體-繁" w:hint="eastAsia"/>
          <w:color w:val="000000" w:themeColor="text1"/>
        </w:rPr>
        <w:t>整體</w:t>
      </w:r>
      <w:r w:rsidRPr="00644AE9">
        <w:rPr>
          <w:rFonts w:ascii="楷體-繁" w:eastAsia="楷體-繁" w:hAnsi="楷體-繁"/>
          <w:color w:val="000000" w:themeColor="text1"/>
        </w:rPr>
        <w:t>量化的正確率資料。</w:t>
      </w:r>
    </w:p>
  </w:footnote>
  <w:footnote w:id="33">
    <w:p w14:paraId="6913483A" w14:textId="3897752D" w:rsidR="00140E25" w:rsidRPr="00140E25" w:rsidRDefault="000E36BE">
      <w:pPr>
        <w:pStyle w:val="ae"/>
      </w:pPr>
      <w:r>
        <w:rPr>
          <w:rStyle w:val="afff3"/>
        </w:rPr>
        <w:footnoteRef/>
      </w:r>
      <w:r>
        <w:t xml:space="preserve"> </w:t>
      </w:r>
      <w:r>
        <w:rPr>
          <w:rFonts w:hint="eastAsia"/>
        </w:rPr>
        <w:t>反身代名詞的先行詞在結構上必須</w:t>
      </w:r>
      <w:r>
        <w:t xml:space="preserve"> c-command </w:t>
      </w:r>
      <w:r>
        <w:rPr>
          <w:rFonts w:hint="eastAsia"/>
        </w:rPr>
        <w:t>反身代名詞方可建立語意依存關係。</w:t>
      </w:r>
      <w:r w:rsidR="00140E25">
        <w:rPr>
          <w:rFonts w:hint="eastAsia"/>
        </w:rPr>
        <w:t>舉例來說，句</w:t>
      </w:r>
      <w:r w:rsidR="00140E25">
        <w:rPr>
          <w:rFonts w:hint="eastAsia"/>
        </w:rPr>
        <w:t xml:space="preserve"> </w:t>
      </w:r>
      <w:r w:rsidR="00140E25">
        <w:t>(</w:t>
      </w:r>
      <w:proofErr w:type="spellStart"/>
      <w:r w:rsidR="00140E25">
        <w:t>i</w:t>
      </w:r>
      <w:proofErr w:type="spellEnd"/>
      <w:r w:rsidR="00140E25">
        <w:t xml:space="preserve">) </w:t>
      </w:r>
      <w:r w:rsidR="00140E25">
        <w:rPr>
          <w:rFonts w:hint="eastAsia"/>
        </w:rPr>
        <w:t>之中的「老張」沒有</w:t>
      </w:r>
      <w:r w:rsidR="00140E25">
        <w:rPr>
          <w:rFonts w:hint="eastAsia"/>
        </w:rPr>
        <w:t xml:space="preserve"> </w:t>
      </w:r>
      <w:r w:rsidR="00140E25">
        <w:t xml:space="preserve">c-command </w:t>
      </w:r>
      <w:r w:rsidR="00140E25">
        <w:rPr>
          <w:rFonts w:hint="eastAsia"/>
        </w:rPr>
        <w:t>「自己」，因此無法作為「自己」的先行詞。</w:t>
      </w:r>
    </w:p>
    <w:p w14:paraId="1D39D33C" w14:textId="69B1F344" w:rsidR="00140E25" w:rsidRDefault="00140E25" w:rsidP="00140E25">
      <w:pPr>
        <w:pStyle w:val="Footnoteexample"/>
        <w:numPr>
          <w:ilvl w:val="0"/>
          <w:numId w:val="41"/>
        </w:numPr>
      </w:pPr>
      <w:r>
        <w:rPr>
          <w:rFonts w:hint="eastAsia"/>
        </w:rPr>
        <w:t>老張的爸爸批評了自己。</w:t>
      </w:r>
    </w:p>
  </w:footnote>
  <w:footnote w:id="34">
    <w:p w14:paraId="116669EC" w14:textId="4BA37FAA" w:rsidR="00035F4E" w:rsidRPr="008E50CC" w:rsidRDefault="00CF1CA1" w:rsidP="00957E50">
      <w:pPr>
        <w:pStyle w:val="ae"/>
        <w:rPr>
          <w:rFonts w:ascii="楷體-繁" w:eastAsia="楷體-繁" w:hAnsi="楷體-繁"/>
        </w:rPr>
      </w:pPr>
      <w:r w:rsidRPr="008E50CC">
        <w:rPr>
          <w:rStyle w:val="afb"/>
          <w:rFonts w:ascii="楷體-繁" w:eastAsia="楷體-繁" w:hAnsi="楷體-繁"/>
          <w:vertAlign w:val="superscript"/>
        </w:rPr>
        <w:footnoteRef/>
      </w:r>
      <w:r w:rsidRPr="008E50CC">
        <w:rPr>
          <w:rFonts w:ascii="楷體-繁" w:eastAsia="楷體-繁" w:hAnsi="楷體-繁"/>
        </w:rPr>
        <w:t xml:space="preserve"> </w:t>
      </w:r>
      <w:r w:rsidRPr="003604DB">
        <w:rPr>
          <w:rFonts w:eastAsia="楷體-繁"/>
        </w:rPr>
        <w:t xml:space="preserve">Google </w:t>
      </w:r>
      <w:r w:rsidRPr="008E50CC">
        <w:rPr>
          <w:rFonts w:ascii="楷體-繁" w:eastAsia="楷體-繁" w:hAnsi="楷體-繁"/>
        </w:rPr>
        <w:t xml:space="preserve">的 </w:t>
      </w:r>
      <w:r w:rsidRPr="003604DB">
        <w:rPr>
          <w:rFonts w:eastAsia="楷體-繁"/>
        </w:rPr>
        <w:t xml:space="preserve">BERT </w:t>
      </w:r>
      <w:r w:rsidRPr="008E50CC">
        <w:rPr>
          <w:rFonts w:ascii="楷體-繁" w:eastAsia="楷體-繁" w:hAnsi="楷體-繁"/>
        </w:rPr>
        <w:t xml:space="preserve">需要 </w:t>
      </w:r>
      <w:r w:rsidRPr="003604DB">
        <w:rPr>
          <w:rFonts w:eastAsia="楷體-繁"/>
        </w:rPr>
        <w:t xml:space="preserve">40 </w:t>
      </w:r>
      <w:r w:rsidRPr="008E50CC">
        <w:rPr>
          <w:rFonts w:ascii="楷體-繁" w:eastAsia="楷體-繁" w:hAnsi="楷體-繁"/>
        </w:rPr>
        <w:t>億字的資料庫，</w:t>
      </w:r>
      <w:r w:rsidRPr="003604DB">
        <w:rPr>
          <w:rFonts w:eastAsia="楷體-繁"/>
        </w:rPr>
        <w:t xml:space="preserve">GPT-2 </w:t>
      </w:r>
      <w:r w:rsidRPr="008E50CC">
        <w:rPr>
          <w:rFonts w:ascii="楷體-繁" w:eastAsia="楷體-繁" w:hAnsi="楷體-繁"/>
        </w:rPr>
        <w:t xml:space="preserve">需要 </w:t>
      </w:r>
      <w:r w:rsidRPr="003604DB">
        <w:rPr>
          <w:rFonts w:eastAsia="楷體-繁"/>
        </w:rPr>
        <w:t xml:space="preserve">80 </w:t>
      </w:r>
      <w:r w:rsidRPr="008E50CC">
        <w:rPr>
          <w:rFonts w:ascii="楷體-繁" w:eastAsia="楷體-繁" w:hAnsi="楷體-繁"/>
        </w:rPr>
        <w:t>億字，</w:t>
      </w:r>
      <w:r w:rsidRPr="003604DB">
        <w:rPr>
          <w:rFonts w:eastAsia="楷體-繁"/>
        </w:rPr>
        <w:t xml:space="preserve">T5 </w:t>
      </w:r>
      <w:r w:rsidRPr="008E50CC">
        <w:rPr>
          <w:rFonts w:ascii="楷體-繁" w:eastAsia="楷體-繁" w:hAnsi="楷體-繁"/>
        </w:rPr>
        <w:t xml:space="preserve">更是超過了 </w:t>
      </w:r>
      <w:r w:rsidRPr="003604DB">
        <w:rPr>
          <w:rFonts w:eastAsia="楷體-繁"/>
        </w:rPr>
        <w:t xml:space="preserve">1000 </w:t>
      </w:r>
      <w:r w:rsidRPr="008E50CC">
        <w:rPr>
          <w:rFonts w:ascii="楷體-繁" w:eastAsia="楷體-繁" w:hAnsi="楷體-繁"/>
        </w:rPr>
        <w:t xml:space="preserve">億字 </w:t>
      </w:r>
      <w:r w:rsidRPr="003604DB">
        <w:rPr>
          <w:rFonts w:eastAsia="楷體-繁"/>
        </w:rPr>
        <w:t>(</w:t>
      </w:r>
      <w:proofErr w:type="spellStart"/>
      <w:r w:rsidRPr="003604DB">
        <w:rPr>
          <w:rFonts w:eastAsia="楷體-繁"/>
        </w:rPr>
        <w:t>Raffel</w:t>
      </w:r>
      <w:proofErr w:type="spellEnd"/>
      <w:r w:rsidRPr="003604DB">
        <w:rPr>
          <w:rFonts w:eastAsia="楷體-繁"/>
        </w:rPr>
        <w:t xml:space="preserve"> et al. 2019)</w:t>
      </w:r>
      <w:r w:rsidRPr="008E50CC">
        <w:rPr>
          <w:rFonts w:ascii="楷體-繁" w:eastAsia="楷體-繁" w:hAnsi="楷體-繁"/>
        </w:rPr>
        <w:t xml:space="preserve">。一個關鍵的人腦-機器對比是成功學習母語 (以英語為例)的健康人類孩童一年能夠接觸到資料量頂多只有 </w:t>
      </w:r>
      <w:r w:rsidRPr="003604DB">
        <w:rPr>
          <w:rFonts w:eastAsia="楷體-繁"/>
        </w:rPr>
        <w:t xml:space="preserve">1000 </w:t>
      </w:r>
      <w:r w:rsidRPr="008E50CC">
        <w:rPr>
          <w:rFonts w:ascii="楷體-繁" w:eastAsia="楷體-繁" w:hAnsi="楷體-繁"/>
        </w:rPr>
        <w:t xml:space="preserve">萬字 </w:t>
      </w:r>
      <w:r w:rsidRPr="003604DB">
        <w:rPr>
          <w:rFonts w:eastAsia="楷體-繁"/>
        </w:rPr>
        <w:t xml:space="preserve">(Hart &amp; </w:t>
      </w:r>
      <w:proofErr w:type="spellStart"/>
      <w:r w:rsidRPr="003604DB">
        <w:rPr>
          <w:rFonts w:eastAsia="楷體-繁"/>
        </w:rPr>
        <w:t>Risley</w:t>
      </w:r>
      <w:proofErr w:type="spellEnd"/>
      <w:r w:rsidRPr="003604DB">
        <w:rPr>
          <w:rFonts w:eastAsia="楷體-繁"/>
        </w:rPr>
        <w:t xml:space="preserve"> 2019)</w:t>
      </w:r>
      <w:r w:rsidRPr="008E50CC">
        <w:rPr>
          <w:rFonts w:ascii="楷體-繁" w:eastAsia="楷體-繁" w:hAnsi="楷體-繁"/>
        </w:rPr>
        <w:t xml:space="preserve">；根據 </w:t>
      </w:r>
      <w:proofErr w:type="spellStart"/>
      <w:r w:rsidRPr="003604DB">
        <w:rPr>
          <w:rFonts w:eastAsia="楷體-繁"/>
        </w:rPr>
        <w:t>Linzen</w:t>
      </w:r>
      <w:proofErr w:type="spellEnd"/>
      <w:r w:rsidRPr="003604DB">
        <w:rPr>
          <w:rFonts w:eastAsia="楷體-繁"/>
        </w:rPr>
        <w:t xml:space="preserve"> &amp; Baroni (2019: 207)</w:t>
      </w:r>
      <w:r w:rsidRPr="008E50CC">
        <w:rPr>
          <w:rFonts w:ascii="楷體-繁" w:eastAsia="楷體-繁" w:hAnsi="楷體-繁"/>
        </w:rPr>
        <w:t xml:space="preserve">，這個巨幅資料量差異導致只要 </w:t>
      </w:r>
      <w:r w:rsidRPr="003604DB">
        <w:rPr>
          <w:rFonts w:eastAsia="楷體-繁"/>
        </w:rPr>
        <w:t xml:space="preserve">data-driven NLP </w:t>
      </w:r>
      <w:r w:rsidRPr="008E50CC">
        <w:rPr>
          <w:rFonts w:ascii="楷體-繁" w:eastAsia="楷體-繁" w:hAnsi="楷體-繁"/>
        </w:rPr>
        <w:t xml:space="preserve">高度依賴海量資料，那麼無論 </w:t>
      </w:r>
      <w:r w:rsidRPr="003604DB">
        <w:rPr>
          <w:rFonts w:eastAsia="楷體-繁"/>
        </w:rPr>
        <w:t xml:space="preserve">data-driven NLP </w:t>
      </w:r>
      <w:r w:rsidRPr="008E50CC">
        <w:rPr>
          <w:rFonts w:ascii="楷體-繁" w:eastAsia="楷體-繁" w:hAnsi="楷體-繁"/>
        </w:rPr>
        <w:t>的表現</w:t>
      </w:r>
      <w:r w:rsidR="00BF1BD1" w:rsidRPr="008E50CC">
        <w:rPr>
          <w:rFonts w:ascii="楷體-繁" w:eastAsia="楷體-繁" w:hAnsi="楷體-繁" w:hint="eastAsia"/>
        </w:rPr>
        <w:t>如何</w:t>
      </w:r>
      <w:r w:rsidRPr="008E50CC">
        <w:rPr>
          <w:rFonts w:ascii="楷體-繁" w:eastAsia="楷體-繁" w:hAnsi="楷體-繁"/>
        </w:rPr>
        <w:t>，對於整體認知科學的根本理解與實際貢獻都有侷限性。</w:t>
      </w:r>
    </w:p>
  </w:footnote>
  <w:footnote w:id="35">
    <w:p w14:paraId="3D3A620B" w14:textId="4ACDD92E" w:rsidR="00035F4E" w:rsidRPr="008E50CC" w:rsidRDefault="00CF1CA1" w:rsidP="00957E50">
      <w:pPr>
        <w:pStyle w:val="ae"/>
        <w:rPr>
          <w:rFonts w:ascii="楷體-繁" w:eastAsia="楷體-繁" w:hAnsi="楷體-繁"/>
        </w:rPr>
      </w:pPr>
      <w:r w:rsidRPr="008E50CC">
        <w:rPr>
          <w:rStyle w:val="afb"/>
          <w:rFonts w:ascii="楷體-繁" w:eastAsia="楷體-繁" w:hAnsi="楷體-繁"/>
          <w:vertAlign w:val="superscript"/>
        </w:rPr>
        <w:footnoteRef/>
      </w:r>
      <w:r w:rsidRPr="008E50CC">
        <w:rPr>
          <w:rFonts w:ascii="楷體-繁" w:eastAsia="楷體-繁" w:hAnsi="楷體-繁"/>
        </w:rPr>
        <w:t xml:space="preserve"> </w:t>
      </w:r>
      <w:r w:rsidRPr="00AF77AA">
        <w:rPr>
          <w:rFonts w:eastAsia="楷體-繁"/>
        </w:rPr>
        <w:t>F-score</w:t>
      </w:r>
      <w:r w:rsidRPr="008E50CC">
        <w:rPr>
          <w:rFonts w:ascii="楷體-繁" w:eastAsia="楷體-繁" w:hAnsi="楷體-繁"/>
        </w:rPr>
        <w:t xml:space="preserve"> 指的是一個</w:t>
      </w:r>
      <w:r w:rsidR="00E03A14">
        <w:rPr>
          <w:rFonts w:ascii="楷體-繁" w:eastAsia="楷體-繁" w:hAnsi="楷體-繁" w:hint="eastAsia"/>
        </w:rPr>
        <w:t xml:space="preserve"> </w:t>
      </w:r>
      <w:r w:rsidRPr="00AF77AA">
        <w:rPr>
          <w:rFonts w:eastAsia="楷體-繁"/>
        </w:rPr>
        <w:t>recall</w:t>
      </w:r>
      <w:r w:rsidRPr="008E50CC">
        <w:rPr>
          <w:rFonts w:ascii="楷體-繁" w:eastAsia="楷體-繁" w:hAnsi="楷體-繁"/>
        </w:rPr>
        <w:t xml:space="preserve"> </w:t>
      </w:r>
      <w:r w:rsidR="00156AE0" w:rsidRPr="00A0757C">
        <w:rPr>
          <w:rStyle w:val="afb"/>
          <w:rFonts w:eastAsia="楷體-繁"/>
        </w:rPr>
        <w:t>(</w:t>
      </w:r>
      <w:r w:rsidRPr="008E50CC">
        <w:rPr>
          <w:rFonts w:ascii="楷體-繁" w:eastAsia="楷體-繁" w:hAnsi="楷體-繁"/>
        </w:rPr>
        <w:t>覆蓋率</w:t>
      </w:r>
      <w:r w:rsidR="00156AE0" w:rsidRPr="00A0757C">
        <w:rPr>
          <w:rStyle w:val="afb"/>
          <w:rFonts w:eastAsia="楷體-繁"/>
        </w:rPr>
        <w:t>)</w:t>
      </w:r>
      <w:r w:rsidRPr="008E50CC">
        <w:rPr>
          <w:rFonts w:ascii="楷體-繁" w:eastAsia="楷體-繁" w:hAnsi="楷體-繁"/>
        </w:rPr>
        <w:t xml:space="preserve"> 和</w:t>
      </w:r>
      <w:r w:rsidR="00E03A14">
        <w:rPr>
          <w:rFonts w:ascii="楷體-繁" w:eastAsia="楷體-繁" w:hAnsi="楷體-繁" w:hint="eastAsia"/>
        </w:rPr>
        <w:t xml:space="preserve"> </w:t>
      </w:r>
      <w:r w:rsidRPr="00AF77AA">
        <w:rPr>
          <w:rFonts w:eastAsia="楷體-繁"/>
        </w:rPr>
        <w:t>precision</w:t>
      </w:r>
      <w:r w:rsidRPr="008E50CC">
        <w:rPr>
          <w:rFonts w:ascii="楷體-繁" w:eastAsia="楷體-繁" w:hAnsi="楷體-繁"/>
        </w:rPr>
        <w:t xml:space="preserve"> </w:t>
      </w:r>
      <w:r w:rsidR="00156AE0" w:rsidRPr="00A0757C">
        <w:rPr>
          <w:rStyle w:val="afb"/>
          <w:rFonts w:eastAsia="楷體-繁"/>
        </w:rPr>
        <w:t>(</w:t>
      </w:r>
      <w:r w:rsidRPr="008E50CC">
        <w:rPr>
          <w:rFonts w:ascii="楷體-繁" w:eastAsia="楷體-繁" w:hAnsi="楷體-繁"/>
        </w:rPr>
        <w:t>精確率</w:t>
      </w:r>
      <w:r w:rsidR="00156AE0" w:rsidRPr="00A0757C">
        <w:rPr>
          <w:rStyle w:val="afb"/>
          <w:rFonts w:eastAsia="楷體-繁"/>
        </w:rPr>
        <w:t>)</w:t>
      </w:r>
      <w:r w:rsidRPr="008E50CC">
        <w:rPr>
          <w:rFonts w:ascii="楷體-繁" w:eastAsia="楷體-繁" w:hAnsi="楷體-繁"/>
        </w:rPr>
        <w:t xml:space="preserve"> 之間的平衡性 </w:t>
      </w:r>
      <w:r w:rsidR="00317BE8" w:rsidRPr="00A0757C">
        <w:rPr>
          <w:rStyle w:val="afb"/>
          <w:rFonts w:eastAsia="楷體-繁"/>
        </w:rPr>
        <w:t>(</w:t>
      </w:r>
      <w:r w:rsidRPr="008E50CC">
        <w:rPr>
          <w:rFonts w:ascii="楷體-繁" w:eastAsia="楷體-繁" w:hAnsi="楷體-繁"/>
        </w:rPr>
        <w:t>皆為資料擷取模型的效能衡量指標，可參見</w:t>
      </w:r>
      <w:r w:rsidR="00E03A14">
        <w:rPr>
          <w:rFonts w:ascii="楷體-繁" w:eastAsia="楷體-繁" w:hAnsi="楷體-繁" w:hint="eastAsia"/>
        </w:rPr>
        <w:t xml:space="preserve"> </w:t>
      </w:r>
      <w:r w:rsidRPr="00AF77AA">
        <w:rPr>
          <w:rFonts w:eastAsia="楷體-繁"/>
        </w:rPr>
        <w:t>Yang</w:t>
      </w:r>
      <w:r w:rsidRPr="008E50CC">
        <w:rPr>
          <w:rFonts w:ascii="楷體-繁" w:eastAsia="楷體-繁" w:hAnsi="楷體-繁"/>
        </w:rPr>
        <w:t xml:space="preserve"> </w:t>
      </w:r>
      <w:r w:rsidRPr="00AF77AA">
        <w:rPr>
          <w:rFonts w:eastAsia="楷體-繁"/>
        </w:rPr>
        <w:t>2004</w:t>
      </w:r>
      <w:r w:rsidRPr="008E50CC">
        <w:rPr>
          <w:rFonts w:ascii="楷體-繁" w:eastAsia="楷體-繁" w:hAnsi="楷體-繁"/>
        </w:rPr>
        <w:t xml:space="preserve"> 運用在英語斷詞系統的討論</w:t>
      </w:r>
      <w:r w:rsidR="00317BE8" w:rsidRPr="00A0757C">
        <w:rPr>
          <w:rStyle w:val="afb"/>
          <w:rFonts w:eastAsia="楷體-繁"/>
        </w:rPr>
        <w:t>)</w:t>
      </w:r>
      <w:r w:rsidRPr="008E50CC">
        <w:rPr>
          <w:rFonts w:ascii="楷體-繁" w:eastAsia="楷體-繁" w:hAnsi="楷體-繁"/>
        </w:rPr>
        <w:t xml:space="preserve">。一個資料擷取模型的 </w:t>
      </w:r>
      <w:r w:rsidRPr="00AF77AA">
        <w:rPr>
          <w:rFonts w:eastAsia="楷體-繁"/>
        </w:rPr>
        <w:t>recall</w:t>
      </w:r>
      <w:r w:rsidRPr="008E50CC">
        <w:rPr>
          <w:rFonts w:ascii="楷體-繁" w:eastAsia="楷體-繁" w:hAnsi="楷體-繁"/>
        </w:rPr>
        <w:t xml:space="preserve"> 高，表示「資料覆蓋率很好」，</w:t>
      </w:r>
      <w:r w:rsidRPr="00AF77AA">
        <w:rPr>
          <w:rFonts w:eastAsia="楷體-繁"/>
        </w:rPr>
        <w:t>precision</w:t>
      </w:r>
      <w:r w:rsidRPr="008E50CC">
        <w:rPr>
          <w:rFonts w:ascii="楷體-繁" w:eastAsia="楷體-繁" w:hAnsi="楷體-繁"/>
        </w:rPr>
        <w:t xml:space="preserve"> 高，表示「正確判斷力很好」。舉例來說，若資料庫中共有</w:t>
      </w:r>
      <w:r w:rsidRPr="008E50CC">
        <w:rPr>
          <w:rFonts w:ascii="楷體-繁" w:eastAsia="楷體-繁" w:hAnsi="楷體-繁" w:cs="Helvetica Neue"/>
        </w:rPr>
        <w:t xml:space="preserve"> </w:t>
      </w:r>
      <w:r w:rsidRPr="00AF77AA">
        <w:rPr>
          <w:rFonts w:eastAsia="楷體-繁"/>
        </w:rPr>
        <w:t>100</w:t>
      </w:r>
      <w:r w:rsidRPr="008E50CC">
        <w:rPr>
          <w:rFonts w:ascii="楷體-繁" w:eastAsia="楷體-繁" w:hAnsi="楷體-繁"/>
        </w:rPr>
        <w:t xml:space="preserve"> 篇已知的洗錢主題文本，而一個模型</w:t>
      </w:r>
      <w:r w:rsidRPr="008E50CC">
        <w:rPr>
          <w:rFonts w:ascii="楷體-繁" w:eastAsia="楷體-繁" w:hAnsi="楷體-繁" w:cs="Apple Color Emoji"/>
        </w:rPr>
        <w:t>越</w:t>
      </w:r>
      <w:r w:rsidRPr="008E50CC">
        <w:rPr>
          <w:rFonts w:ascii="楷體-繁" w:eastAsia="楷體-繁" w:hAnsi="楷體-繁"/>
        </w:rPr>
        <w:t>能完整抓完這</w:t>
      </w:r>
      <w:r w:rsidRPr="008E50CC">
        <w:rPr>
          <w:rFonts w:ascii="楷體-繁" w:eastAsia="楷體-繁" w:hAnsi="楷體-繁" w:cs="Helvetica Neue"/>
        </w:rPr>
        <w:t xml:space="preserve"> </w:t>
      </w:r>
      <w:r w:rsidRPr="00AF77AA">
        <w:rPr>
          <w:rFonts w:eastAsia="楷體-繁"/>
        </w:rPr>
        <w:t>100</w:t>
      </w:r>
      <w:r w:rsidRPr="008E50CC">
        <w:rPr>
          <w:rFonts w:ascii="楷體-繁" w:eastAsia="楷體-繁" w:hAnsi="楷體-繁"/>
        </w:rPr>
        <w:t xml:space="preserve"> 篇，那麼它的覆蓋率就越高。但只看覆蓋率是不夠的，因為如果一個模型從上述的資料庫中抓了</w:t>
      </w:r>
      <w:r w:rsidRPr="008E50CC">
        <w:rPr>
          <w:rFonts w:ascii="楷體-繁" w:eastAsia="楷體-繁" w:hAnsi="楷體-繁" w:cs="Helvetica Neue"/>
        </w:rPr>
        <w:t xml:space="preserve"> </w:t>
      </w:r>
      <w:r w:rsidRPr="00AF77AA">
        <w:rPr>
          <w:rFonts w:eastAsia="楷體-繁"/>
        </w:rPr>
        <w:t>120</w:t>
      </w:r>
      <w:r w:rsidRPr="008E50CC">
        <w:rPr>
          <w:rFonts w:ascii="楷體-繁" w:eastAsia="楷體-繁" w:hAnsi="楷體-繁"/>
        </w:rPr>
        <w:t xml:space="preserve"> 篇文本，即使完整正確地抓到</w:t>
      </w:r>
      <w:r w:rsidRPr="008E50CC">
        <w:rPr>
          <w:rFonts w:ascii="楷體-繁" w:eastAsia="楷體-繁" w:hAnsi="楷體-繁" w:cs="Helvetica Neue"/>
        </w:rPr>
        <w:t xml:space="preserve"> </w:t>
      </w:r>
      <w:r w:rsidRPr="00AF77AA">
        <w:rPr>
          <w:rFonts w:eastAsia="楷體-繁"/>
        </w:rPr>
        <w:t>100</w:t>
      </w:r>
      <w:r w:rsidRPr="008E50CC">
        <w:rPr>
          <w:rFonts w:ascii="楷體-繁" w:eastAsia="楷體-繁" w:hAnsi="楷體-繁"/>
        </w:rPr>
        <w:t xml:space="preserve"> 篇的已知洗錢主題文本，</w:t>
      </w:r>
      <w:r w:rsidR="00F37818" w:rsidRPr="008E50CC">
        <w:rPr>
          <w:rFonts w:ascii="楷體-繁" w:eastAsia="楷體-繁" w:hAnsi="楷體-繁" w:hint="eastAsia"/>
        </w:rPr>
        <w:t>整體表現</w:t>
      </w:r>
      <w:r w:rsidRPr="008E50CC">
        <w:rPr>
          <w:rFonts w:ascii="楷體-繁" w:eastAsia="楷體-繁" w:hAnsi="楷體-繁" w:hint="eastAsia"/>
        </w:rPr>
        <w:t>仍</w:t>
      </w:r>
      <w:r w:rsidRPr="008E50CC">
        <w:rPr>
          <w:rFonts w:ascii="楷體-繁" w:eastAsia="楷體-繁" w:hAnsi="楷體-繁"/>
        </w:rPr>
        <w:t>然錯判了</w:t>
      </w:r>
      <w:r w:rsidRPr="008E50CC">
        <w:rPr>
          <w:rFonts w:ascii="楷體-繁" w:eastAsia="楷體-繁" w:hAnsi="楷體-繁" w:cs="Helvetica Neue"/>
        </w:rPr>
        <w:t xml:space="preserve"> </w:t>
      </w:r>
      <w:r w:rsidRPr="00AF77AA">
        <w:rPr>
          <w:rFonts w:eastAsia="楷體-繁"/>
        </w:rPr>
        <w:t>20</w:t>
      </w:r>
      <w:r w:rsidRPr="008E50CC">
        <w:rPr>
          <w:rFonts w:ascii="楷體-繁" w:eastAsia="楷體-繁" w:hAnsi="楷體-繁"/>
        </w:rPr>
        <w:t xml:space="preserve"> 篇</w:t>
      </w:r>
      <w:r w:rsidR="00683F9C" w:rsidRPr="008E50CC">
        <w:rPr>
          <w:rFonts w:ascii="楷體-繁" w:eastAsia="楷體-繁" w:hAnsi="楷體-繁" w:hint="eastAsia"/>
        </w:rPr>
        <w:t>；然而，</w:t>
      </w:r>
      <w:r w:rsidRPr="008E50CC">
        <w:rPr>
          <w:rFonts w:ascii="楷體-繁" w:eastAsia="楷體-繁" w:hAnsi="楷體-繁"/>
        </w:rPr>
        <w:t>這個覆蓋率表現卻和只抓到</w:t>
      </w:r>
      <w:r w:rsidRPr="008E50CC">
        <w:rPr>
          <w:rFonts w:ascii="楷體-繁" w:eastAsia="楷體-繁" w:hAnsi="楷體-繁" w:cs="Helvetica Neue"/>
        </w:rPr>
        <w:t>完整</w:t>
      </w:r>
      <w:r w:rsidR="001D5FB5" w:rsidRPr="008E50CC">
        <w:rPr>
          <w:rFonts w:ascii="楷體-繁" w:eastAsia="楷體-繁" w:hAnsi="楷體-繁" w:cs="Helvetica Neue" w:hint="eastAsia"/>
        </w:rPr>
        <w:t xml:space="preserve"> </w:t>
      </w:r>
      <w:r w:rsidRPr="00AF77AA">
        <w:rPr>
          <w:rFonts w:eastAsia="楷體-繁"/>
        </w:rPr>
        <w:t>100</w:t>
      </w:r>
      <w:r w:rsidRPr="008E50CC">
        <w:rPr>
          <w:rFonts w:ascii="楷體-繁" w:eastAsia="楷體-繁" w:hAnsi="楷體-繁"/>
        </w:rPr>
        <w:t xml:space="preserve"> 篇已知洗錢主題文本是一樣高的，兩個模型的效能顯然不同</w:t>
      </w:r>
      <w:r w:rsidR="0059756B">
        <w:rPr>
          <w:rFonts w:ascii="楷體-繁" w:eastAsia="楷體-繁" w:hAnsi="楷體-繁" w:hint="eastAsia"/>
        </w:rPr>
        <w:t>，</w:t>
      </w:r>
      <w:r w:rsidRPr="008E50CC">
        <w:rPr>
          <w:rFonts w:ascii="楷體-繁" w:eastAsia="楷體-繁" w:hAnsi="楷體-繁"/>
        </w:rPr>
        <w:t>所以此時就需要帶入精確率的概念來區辨這兩個模型的效能，一個模型正確判斷一篇文章在講洗錢的主題，且「不誤抓」非洗錢主題的文本，就是精確率的表現。綜合來看，模型的</w:t>
      </w:r>
      <w:r w:rsidRPr="008E50CC">
        <w:rPr>
          <w:rFonts w:ascii="楷體-繁" w:eastAsia="楷體-繁" w:hAnsi="楷體-繁" w:cs="Helvetica Neue"/>
        </w:rPr>
        <w:t xml:space="preserve"> </w:t>
      </w:r>
      <w:r w:rsidRPr="00AF77AA">
        <w:rPr>
          <w:rFonts w:eastAsia="楷體-繁"/>
        </w:rPr>
        <w:t>recall</w:t>
      </w:r>
      <w:r w:rsidRPr="008E50CC">
        <w:rPr>
          <w:rFonts w:ascii="楷體-繁" w:eastAsia="楷體-繁" w:hAnsi="楷體-繁"/>
        </w:rPr>
        <w:t xml:space="preserve"> 高</w:t>
      </w:r>
      <w:r w:rsidRPr="008E50CC">
        <w:rPr>
          <w:rFonts w:ascii="楷體-繁" w:eastAsia="楷體-繁" w:hAnsi="楷體-繁" w:cs="Helvetica Neue"/>
        </w:rPr>
        <w:t xml:space="preserve"> (</w:t>
      </w:r>
      <w:r w:rsidRPr="008E50CC">
        <w:rPr>
          <w:rFonts w:ascii="楷體-繁" w:eastAsia="楷體-繁" w:hAnsi="楷體-繁"/>
        </w:rPr>
        <w:t xml:space="preserve">接近 </w:t>
      </w:r>
      <w:r w:rsidRPr="00AF77AA">
        <w:rPr>
          <w:rFonts w:eastAsia="楷體-繁"/>
        </w:rPr>
        <w:t>100</w:t>
      </w:r>
      <w:r w:rsidRPr="008E50CC">
        <w:rPr>
          <w:rFonts w:ascii="楷體-繁" w:eastAsia="楷體-繁" w:hAnsi="楷體-繁" w:cs="Helvetica Neue"/>
        </w:rPr>
        <w:t>)</w:t>
      </w:r>
      <w:r w:rsidRPr="008E50CC">
        <w:rPr>
          <w:rFonts w:ascii="楷體-繁" w:eastAsia="楷體-繁" w:hAnsi="楷體-繁"/>
        </w:rPr>
        <w:t>，而且又能準確地判斷這篇文本「是」或「不是」洗錢的文本，做出正確的分類，那麼這個模型的</w:t>
      </w:r>
      <w:r w:rsidRPr="008E50CC">
        <w:rPr>
          <w:rFonts w:ascii="楷體-繁" w:eastAsia="楷體-繁" w:hAnsi="楷體-繁" w:cs="Helvetica Neue"/>
        </w:rPr>
        <w:t xml:space="preserve"> </w:t>
      </w:r>
      <w:r w:rsidRPr="00AF77AA">
        <w:rPr>
          <w:rFonts w:eastAsia="楷體-繁"/>
        </w:rPr>
        <w:t>F-score</w:t>
      </w:r>
      <w:r w:rsidRPr="008E50CC">
        <w:rPr>
          <w:rFonts w:ascii="楷體-繁" w:eastAsia="楷體-繁" w:hAnsi="楷體-繁"/>
        </w:rPr>
        <w:t xml:space="preserve"> 就會很高 </w:t>
      </w:r>
      <w:r w:rsidRPr="00AF77AA">
        <w:rPr>
          <w:rFonts w:eastAsia="楷體-繁"/>
        </w:rPr>
        <w:t>(</w:t>
      </w:r>
      <w:r w:rsidRPr="008E50CC">
        <w:rPr>
          <w:rFonts w:ascii="楷體-繁" w:eastAsia="楷體-繁" w:hAnsi="楷體-繁"/>
        </w:rPr>
        <w:t>最高是</w:t>
      </w:r>
      <w:r w:rsidRPr="008E50CC">
        <w:rPr>
          <w:rFonts w:ascii="楷體-繁" w:eastAsia="楷體-繁" w:hAnsi="楷體-繁" w:cs="Helvetica Neue"/>
        </w:rPr>
        <w:t xml:space="preserve"> </w:t>
      </w:r>
      <w:r w:rsidRPr="00AF77AA">
        <w:rPr>
          <w:rFonts w:eastAsia="楷體-繁"/>
        </w:rPr>
        <w:t>100%)</w:t>
      </w:r>
      <w:r w:rsidRPr="008E50CC">
        <w:rPr>
          <w:rFonts w:ascii="楷體-繁" w:eastAsia="楷體-繁" w:hAnsi="楷體-繁"/>
        </w:rPr>
        <w:t xml:space="preserve">，其定義為 </w:t>
      </w:r>
      <w:r w:rsidRPr="00AF77AA">
        <w:rPr>
          <w:rFonts w:eastAsia="楷體-繁"/>
        </w:rPr>
        <w:t>(</w:t>
      </w:r>
      <w:proofErr w:type="spellStart"/>
      <w:r w:rsidRPr="00AF77AA">
        <w:rPr>
          <w:rFonts w:eastAsia="楷體-繁"/>
        </w:rPr>
        <w:t>i</w:t>
      </w:r>
      <w:proofErr w:type="spellEnd"/>
      <w:r w:rsidRPr="00AF77AA">
        <w:rPr>
          <w:rFonts w:eastAsia="楷體-繁"/>
        </w:rPr>
        <w:t>)</w:t>
      </w:r>
      <w:r w:rsidRPr="008E50CC">
        <w:rPr>
          <w:rFonts w:ascii="楷體-繁" w:eastAsia="楷體-繁" w:hAnsi="楷體-繁"/>
        </w:rPr>
        <w:t>，當</w:t>
      </w:r>
      <w:r w:rsidR="00E03A14">
        <w:rPr>
          <w:rFonts w:ascii="楷體-繁" w:eastAsia="楷體-繁" w:hAnsi="楷體-繁" w:hint="eastAsia"/>
        </w:rPr>
        <w:t xml:space="preserve"> </w:t>
      </w:r>
      <w:r w:rsidRPr="00AF77AA">
        <w:rPr>
          <w:rFonts w:eastAsia="楷體-繁"/>
        </w:rPr>
        <w:t>(</w:t>
      </w:r>
      <w:proofErr w:type="spellStart"/>
      <w:r w:rsidRPr="00AF77AA">
        <w:rPr>
          <w:rFonts w:eastAsia="楷體-繁"/>
        </w:rPr>
        <w:t>i</w:t>
      </w:r>
      <w:proofErr w:type="spellEnd"/>
      <w:r w:rsidRPr="00AF77AA">
        <w:rPr>
          <w:rFonts w:eastAsia="楷體-繁"/>
        </w:rPr>
        <w:t>)</w:t>
      </w:r>
      <w:r w:rsidR="00E03A14">
        <w:rPr>
          <w:rFonts w:eastAsia="楷體-繁"/>
        </w:rPr>
        <w:t xml:space="preserve"> </w:t>
      </w:r>
      <w:r w:rsidRPr="008E50CC">
        <w:rPr>
          <w:rFonts w:ascii="楷體-繁" w:eastAsia="楷體-繁" w:hAnsi="楷體-繁"/>
        </w:rPr>
        <w:t>之中的</w:t>
      </w:r>
      <w:r w:rsidRPr="008E50CC">
        <w:rPr>
          <w:rFonts w:ascii="楷體-繁" w:eastAsia="楷體-繁" w:hAnsi="楷體-繁" w:cs="Helvetica Neue"/>
        </w:rPr>
        <w:t xml:space="preserve"> </w:t>
      </w:r>
      <w:r w:rsidRPr="00AF77AA">
        <w:rPr>
          <w:rFonts w:eastAsia="楷體-繁"/>
          <w:color w:val="000000" w:themeColor="text1"/>
        </w:rPr>
        <w:t>β</w:t>
      </w:r>
      <w:r w:rsidRPr="008E50CC">
        <w:rPr>
          <w:rFonts w:ascii="楷體-繁" w:eastAsia="楷體-繁" w:hAnsi="楷體-繁"/>
        </w:rPr>
        <w:t xml:space="preserve"> 為</w:t>
      </w:r>
      <w:r w:rsidRPr="008E50CC">
        <w:rPr>
          <w:rFonts w:ascii="楷體-繁" w:eastAsia="楷體-繁" w:hAnsi="楷體-繁" w:cs="Helvetica Neue"/>
        </w:rPr>
        <w:t xml:space="preserve"> </w:t>
      </w:r>
      <w:r w:rsidRPr="00AF77AA">
        <w:rPr>
          <w:rFonts w:eastAsia="楷體-繁"/>
        </w:rPr>
        <w:t>1</w:t>
      </w:r>
      <w:r w:rsidRPr="008E50CC">
        <w:rPr>
          <w:rFonts w:ascii="楷體-繁" w:eastAsia="楷體-繁" w:hAnsi="楷體-繁"/>
        </w:rPr>
        <w:t xml:space="preserve"> 的時候 (</w:t>
      </w:r>
      <w:r w:rsidRPr="00AF77AA">
        <w:rPr>
          <w:rFonts w:eastAsia="楷體-繁"/>
          <w:color w:val="000000" w:themeColor="text1"/>
        </w:rPr>
        <w:t>β</w:t>
      </w:r>
      <w:r w:rsidRPr="008E50CC">
        <w:rPr>
          <w:rFonts w:ascii="楷體-繁" w:eastAsia="楷體-繁" w:hAnsi="楷體-繁"/>
        </w:rPr>
        <w:t>為使用者任意指定的值)，稱為</w:t>
      </w:r>
      <w:r w:rsidRPr="008E50CC">
        <w:rPr>
          <w:rFonts w:ascii="楷體-繁" w:eastAsia="楷體-繁" w:hAnsi="楷體-繁" w:cs="Helvetica Neue"/>
        </w:rPr>
        <w:t xml:space="preserve"> </w:t>
      </w:r>
      <w:r w:rsidRPr="00AF77AA">
        <w:rPr>
          <w:rFonts w:eastAsia="楷體-繁"/>
        </w:rPr>
        <w:t>F1-Score</w:t>
      </w:r>
      <w:r w:rsidRPr="008E50CC">
        <w:rPr>
          <w:rFonts w:ascii="楷體-繁" w:eastAsia="楷體-繁" w:hAnsi="楷體-繁" w:cs="Helvetica Neue"/>
        </w:rPr>
        <w:t>。</w:t>
      </w:r>
    </w:p>
    <w:p w14:paraId="03D01BCA" w14:textId="77777777" w:rsidR="00035F4E" w:rsidRPr="00AF77AA" w:rsidRDefault="00CF1CA1" w:rsidP="00957E50">
      <w:pPr>
        <w:pStyle w:val="Footnoteexample"/>
        <w:numPr>
          <w:ilvl w:val="0"/>
          <w:numId w:val="20"/>
        </w:numPr>
        <w:rPr>
          <w:rFonts w:eastAsia="楷體-繁"/>
        </w:rPr>
      </w:pPr>
      <w:r w:rsidRPr="00AF77AA">
        <w:rPr>
          <w:rFonts w:eastAsia="楷體-繁"/>
        </w:rPr>
        <w:t>((1+</w:t>
      </w:r>
      <w:r w:rsidRPr="00AF77AA">
        <w:rPr>
          <w:rFonts w:eastAsia="楷體-繁"/>
          <w:color w:val="000000" w:themeColor="text1"/>
        </w:rPr>
        <w:t>β</w:t>
      </w:r>
      <w:r w:rsidRPr="00AF77AA">
        <w:rPr>
          <w:rFonts w:eastAsia="楷體-繁"/>
        </w:rPr>
        <w:t>^</w:t>
      </w:r>
      <w:proofErr w:type="gramStart"/>
      <w:r w:rsidRPr="00AF77AA">
        <w:rPr>
          <w:rFonts w:eastAsia="楷體-繁"/>
        </w:rPr>
        <w:t>2)*</w:t>
      </w:r>
      <w:proofErr w:type="gramEnd"/>
      <w:r w:rsidRPr="00AF77AA">
        <w:rPr>
          <w:rFonts w:eastAsia="楷體-繁"/>
        </w:rPr>
        <w:t xml:space="preserve">precision * recall ) / </w:t>
      </w:r>
      <w:r w:rsidRPr="00AF77AA">
        <w:rPr>
          <w:rFonts w:eastAsia="楷體-繁"/>
          <w:color w:val="000000" w:themeColor="text1"/>
        </w:rPr>
        <w:t>β</w:t>
      </w:r>
      <w:r w:rsidRPr="00AF77AA">
        <w:rPr>
          <w:rFonts w:eastAsia="楷體-繁"/>
        </w:rPr>
        <w:t>^2*precision + recall</w:t>
      </w:r>
    </w:p>
  </w:footnote>
  <w:footnote w:id="36">
    <w:p w14:paraId="2E9AF93E" w14:textId="0DB7AF55" w:rsidR="005F475D" w:rsidRPr="005F475D" w:rsidRDefault="005F475D" w:rsidP="005F475D">
      <w:pPr>
        <w:ind w:firstLine="0"/>
        <w:rPr>
          <w:color w:val="FF0000"/>
          <w:sz w:val="20"/>
          <w:szCs w:val="20"/>
        </w:rPr>
      </w:pPr>
      <w:r w:rsidRPr="005F475D">
        <w:rPr>
          <w:rStyle w:val="afff3"/>
          <w:sz w:val="20"/>
          <w:szCs w:val="20"/>
        </w:rPr>
        <w:footnoteRef/>
      </w:r>
      <w:r>
        <w:t xml:space="preserve"> </w:t>
      </w:r>
      <w:r w:rsidRPr="004E1FF3">
        <w:rPr>
          <w:rFonts w:hint="eastAsia"/>
          <w:color w:val="000000" w:themeColor="text1"/>
          <w:sz w:val="20"/>
          <w:szCs w:val="20"/>
          <w:lang w:val="de-DE"/>
        </w:rPr>
        <w:t>在更宏觀的視野下</w:t>
      </w:r>
      <w:r w:rsidRPr="004E1FF3">
        <w:rPr>
          <w:rFonts w:hint="eastAsia"/>
          <w:color w:val="000000" w:themeColor="text1"/>
          <w:sz w:val="20"/>
          <w:szCs w:val="20"/>
        </w:rPr>
        <w:t>，由於不需要海量訓練資料與相應而起的高速運算硬體與電費成本，本計</w:t>
      </w:r>
      <w:r w:rsidR="00881AED">
        <w:rPr>
          <w:rFonts w:hint="eastAsia"/>
          <w:color w:val="000000" w:themeColor="text1"/>
          <w:sz w:val="20"/>
          <w:szCs w:val="20"/>
        </w:rPr>
        <w:t>劃</w:t>
      </w:r>
      <w:r w:rsidRPr="004E1FF3">
        <w:rPr>
          <w:rFonts w:hint="eastAsia"/>
          <w:color w:val="000000" w:themeColor="text1"/>
          <w:sz w:val="20"/>
          <w:szCs w:val="20"/>
        </w:rPr>
        <w:t>建構與運作</w:t>
      </w:r>
      <w:r w:rsidRPr="004E1FF3">
        <w:rPr>
          <w:color w:val="000000" w:themeColor="text1"/>
          <w:sz w:val="20"/>
          <w:szCs w:val="20"/>
        </w:rPr>
        <w:t xml:space="preserve"> NLP</w:t>
      </w:r>
      <w:r w:rsidRPr="004E1FF3">
        <w:rPr>
          <w:rFonts w:hint="eastAsia"/>
          <w:color w:val="000000" w:themeColor="text1"/>
          <w:sz w:val="20"/>
          <w:szCs w:val="20"/>
        </w:rPr>
        <w:t xml:space="preserve"> </w:t>
      </w:r>
      <w:r w:rsidRPr="004E1FF3">
        <w:rPr>
          <w:rFonts w:hint="eastAsia"/>
          <w:color w:val="000000" w:themeColor="text1"/>
          <w:sz w:val="20"/>
          <w:szCs w:val="20"/>
        </w:rPr>
        <w:t>的方式小而美，在永續性以及成本考量上，都較為符合臺灣發展的國情與國力；跟據</w:t>
      </w:r>
      <w:r>
        <w:fldChar w:fldCharType="begin"/>
      </w:r>
      <w:r>
        <w:instrText>HYPERLINK "https://ec.ltn.com.tw/article/paper/1575789?fbclid=IwAR2p4qyuK11JxypXo_eLxEUEKCXZbIyyHe4q_e8NMyu5b23DHOjaKUidhRI"</w:instrText>
      </w:r>
      <w:r>
        <w:fldChar w:fldCharType="separate"/>
      </w:r>
      <w:r w:rsidRPr="007F23E3">
        <w:rPr>
          <w:rStyle w:val="afff2"/>
          <w:rFonts w:hint="eastAsia"/>
          <w:color w:val="0432FF"/>
          <w:sz w:val="20"/>
          <w:szCs w:val="20"/>
        </w:rPr>
        <w:t>此新聞報導</w:t>
      </w:r>
      <w:r>
        <w:rPr>
          <w:rStyle w:val="afff2"/>
          <w:color w:val="0432FF"/>
          <w:sz w:val="20"/>
          <w:szCs w:val="20"/>
        </w:rPr>
        <w:fldChar w:fldCharType="end"/>
      </w:r>
      <w:r w:rsidRPr="004E1FF3">
        <w:rPr>
          <w:rFonts w:hint="eastAsia"/>
          <w:color w:val="000000" w:themeColor="text1"/>
          <w:sz w:val="20"/>
          <w:szCs w:val="20"/>
        </w:rPr>
        <w:t>，台大電機工程學系李宏毅教授坦言台灣的</w:t>
      </w:r>
      <w:r w:rsidRPr="004E1FF3">
        <w:rPr>
          <w:rFonts w:hint="eastAsia"/>
          <w:color w:val="000000" w:themeColor="text1"/>
          <w:sz w:val="20"/>
          <w:szCs w:val="20"/>
        </w:rPr>
        <w:t xml:space="preserve"> </w:t>
      </w:r>
      <w:r w:rsidRPr="004E1FF3">
        <w:rPr>
          <w:color w:val="000000" w:themeColor="text1"/>
          <w:sz w:val="20"/>
          <w:szCs w:val="20"/>
        </w:rPr>
        <w:t xml:space="preserve">AI </w:t>
      </w:r>
      <w:r w:rsidRPr="004E1FF3">
        <w:rPr>
          <w:rFonts w:hAnsi="Helvetica Neue" w:hint="eastAsia"/>
          <w:color w:val="000000" w:themeColor="text1"/>
          <w:sz w:val="20"/>
          <w:szCs w:val="20"/>
        </w:rPr>
        <w:t>發展跟國際巨頭相差甚遠，</w:t>
      </w:r>
      <w:r w:rsidRPr="004E1FF3">
        <w:rPr>
          <w:rFonts w:hint="eastAsia"/>
          <w:bCs/>
          <w:color w:val="000000" w:themeColor="text1"/>
          <w:sz w:val="20"/>
          <w:szCs w:val="20"/>
        </w:rPr>
        <w:t>算力</w:t>
      </w:r>
      <w:r w:rsidRPr="004E1FF3">
        <w:rPr>
          <w:color w:val="000000" w:themeColor="text1"/>
          <w:sz w:val="20"/>
          <w:szCs w:val="20"/>
        </w:rPr>
        <w:t xml:space="preserve"> (</w:t>
      </w:r>
      <w:r w:rsidRPr="004E1FF3">
        <w:rPr>
          <w:rFonts w:hint="eastAsia"/>
          <w:bCs/>
          <w:color w:val="000000" w:themeColor="text1"/>
          <w:sz w:val="20"/>
          <w:szCs w:val="20"/>
        </w:rPr>
        <w:t>計算能力與速度</w:t>
      </w:r>
      <w:r w:rsidRPr="004E1FF3">
        <w:rPr>
          <w:rFonts w:hint="eastAsia"/>
          <w:color w:val="000000" w:themeColor="text1"/>
          <w:sz w:val="20"/>
          <w:szCs w:val="20"/>
        </w:rPr>
        <w:t>)</w:t>
      </w:r>
      <w:r w:rsidRPr="004E1FF3">
        <w:rPr>
          <w:color w:val="000000" w:themeColor="text1"/>
          <w:sz w:val="20"/>
          <w:szCs w:val="20"/>
        </w:rPr>
        <w:t xml:space="preserve"> </w:t>
      </w:r>
      <w:r w:rsidRPr="004E1FF3">
        <w:rPr>
          <w:rFonts w:hint="eastAsia"/>
          <w:bCs/>
          <w:color w:val="000000" w:themeColor="text1"/>
          <w:sz w:val="20"/>
          <w:szCs w:val="20"/>
        </w:rPr>
        <w:t>資源受限</w:t>
      </w:r>
      <w:r w:rsidRPr="004E1FF3">
        <w:rPr>
          <w:rFonts w:hint="eastAsia"/>
          <w:color w:val="000000" w:themeColor="text1"/>
          <w:sz w:val="20"/>
          <w:szCs w:val="20"/>
        </w:rPr>
        <w:t>是主要關鍵因素，讓軟體廠</w:t>
      </w:r>
      <w:r w:rsidRPr="004E1FF3">
        <w:rPr>
          <w:rFonts w:hint="eastAsia"/>
          <w:color w:val="000000" w:themeColor="text1"/>
          <w:sz w:val="20"/>
          <w:szCs w:val="20"/>
        </w:rPr>
        <w:t xml:space="preserve"> </w:t>
      </w:r>
      <w:r w:rsidRPr="004E1FF3">
        <w:rPr>
          <w:color w:val="000000" w:themeColor="text1"/>
          <w:sz w:val="20"/>
          <w:szCs w:val="20"/>
        </w:rPr>
        <w:t xml:space="preserve">AI </w:t>
      </w:r>
      <w:r w:rsidRPr="004E1FF3">
        <w:rPr>
          <w:rFonts w:hint="eastAsia"/>
          <w:color w:val="000000" w:themeColor="text1"/>
          <w:sz w:val="20"/>
          <w:szCs w:val="20"/>
        </w:rPr>
        <w:t>技術、應用發展空間、大專院校人才培育都受限，拖累產業前進腳步。李教授舉例</w:t>
      </w:r>
      <w:r w:rsidRPr="004E1FF3">
        <w:rPr>
          <w:rFonts w:hAnsi="Minion Pro" w:hint="eastAsia"/>
          <w:color w:val="000000" w:themeColor="text1"/>
          <w:sz w:val="20"/>
          <w:szCs w:val="20"/>
        </w:rPr>
        <w:t>台灣擁有算力資源的僅國網中心</w:t>
      </w:r>
      <w:r w:rsidRPr="004E1FF3">
        <w:rPr>
          <w:rFonts w:hAnsi="Minion Pro"/>
          <w:color w:val="000000" w:themeColor="text1"/>
          <w:sz w:val="20"/>
          <w:szCs w:val="20"/>
        </w:rPr>
        <w:t xml:space="preserve"> (</w:t>
      </w:r>
      <w:r w:rsidRPr="004E1FF3">
        <w:rPr>
          <w:rFonts w:hAnsi="Minion Pro" w:hint="eastAsia"/>
          <w:color w:val="000000" w:themeColor="text1"/>
          <w:sz w:val="20"/>
          <w:szCs w:val="20"/>
        </w:rPr>
        <w:t>國家高速網路與計算中心</w:t>
      </w:r>
      <w:r w:rsidRPr="004E1FF3">
        <w:rPr>
          <w:rFonts w:hAnsi="Minion Pro" w:hint="eastAsia"/>
          <w:color w:val="000000" w:themeColor="text1"/>
          <w:sz w:val="20"/>
          <w:szCs w:val="20"/>
        </w:rPr>
        <w:t>)</w:t>
      </w:r>
      <w:r w:rsidRPr="004E1FF3">
        <w:rPr>
          <w:rFonts w:hAnsi="Minion Pro"/>
          <w:color w:val="000000" w:themeColor="text1"/>
          <w:sz w:val="20"/>
          <w:szCs w:val="20"/>
        </w:rPr>
        <w:t xml:space="preserve"> </w:t>
      </w:r>
      <w:r w:rsidRPr="004E1FF3">
        <w:rPr>
          <w:rFonts w:hAnsi="Minion Pro" w:hint="eastAsia"/>
          <w:color w:val="000000" w:themeColor="text1"/>
          <w:sz w:val="20"/>
          <w:szCs w:val="20"/>
        </w:rPr>
        <w:t>與華碩旗下的台灣智慧雲端服務</w:t>
      </w:r>
      <w:r w:rsidRPr="004E1FF3">
        <w:rPr>
          <w:rFonts w:hAnsi="Minion Pro" w:hint="eastAsia"/>
          <w:color w:val="000000" w:themeColor="text1"/>
          <w:sz w:val="20"/>
          <w:szCs w:val="20"/>
        </w:rPr>
        <w:t xml:space="preserve"> </w:t>
      </w:r>
      <w:r w:rsidRPr="004E1FF3">
        <w:rPr>
          <w:rFonts w:hAnsi="Minion Pro"/>
          <w:color w:val="000000" w:themeColor="text1"/>
          <w:sz w:val="20"/>
          <w:szCs w:val="20"/>
        </w:rPr>
        <w:t>(</w:t>
      </w:r>
      <w:r w:rsidRPr="004E1FF3">
        <w:rPr>
          <w:rFonts w:hAnsi="Minion Pro" w:hint="eastAsia"/>
          <w:color w:val="000000" w:themeColor="text1"/>
          <w:sz w:val="20"/>
          <w:szCs w:val="20"/>
        </w:rPr>
        <w:t>台智雲</w:t>
      </w:r>
      <w:r w:rsidRPr="004E1FF3">
        <w:rPr>
          <w:rFonts w:hAnsi="Minion Pro" w:hint="eastAsia"/>
          <w:color w:val="000000" w:themeColor="text1"/>
          <w:sz w:val="20"/>
          <w:szCs w:val="20"/>
        </w:rPr>
        <w:t>)</w:t>
      </w:r>
      <w:r w:rsidRPr="004E1FF3">
        <w:rPr>
          <w:rFonts w:hAnsi="Minion Pro" w:hint="eastAsia"/>
          <w:color w:val="000000" w:themeColor="text1"/>
          <w:sz w:val="20"/>
          <w:szCs w:val="20"/>
        </w:rPr>
        <w:t>，但國網中心的</w:t>
      </w:r>
      <w:r w:rsidR="00D419ED">
        <w:rPr>
          <w:rFonts w:hAnsi="Minion Pro" w:hint="eastAsia"/>
          <w:color w:val="000000" w:themeColor="text1"/>
          <w:sz w:val="20"/>
          <w:szCs w:val="20"/>
        </w:rPr>
        <w:t xml:space="preserve"> </w:t>
      </w:r>
      <w:r w:rsidRPr="004E1FF3">
        <w:rPr>
          <w:color w:val="000000" w:themeColor="text1"/>
          <w:sz w:val="20"/>
          <w:szCs w:val="20"/>
        </w:rPr>
        <w:t>GPU</w:t>
      </w:r>
      <w:r w:rsidRPr="004E1FF3">
        <w:rPr>
          <w:rFonts w:ascii="Helvetica Neue" w:cs="Helvetica Neue"/>
          <w:color w:val="000000" w:themeColor="text1"/>
          <w:sz w:val="20"/>
          <w:szCs w:val="20"/>
        </w:rPr>
        <w:t xml:space="preserve"> </w:t>
      </w:r>
      <w:r w:rsidRPr="004E1FF3">
        <w:rPr>
          <w:rFonts w:hint="eastAsia"/>
          <w:color w:val="000000" w:themeColor="text1"/>
          <w:sz w:val="20"/>
          <w:szCs w:val="20"/>
        </w:rPr>
        <w:t>(</w:t>
      </w:r>
      <w:r w:rsidRPr="004E1FF3">
        <w:rPr>
          <w:rFonts w:hint="eastAsia"/>
          <w:color w:val="000000" w:themeColor="text1"/>
          <w:sz w:val="20"/>
          <w:szCs w:val="20"/>
        </w:rPr>
        <w:t>圖形處理器</w:t>
      </w:r>
      <w:r w:rsidRPr="004E1FF3">
        <w:rPr>
          <w:rFonts w:hint="eastAsia"/>
          <w:color w:val="000000" w:themeColor="text1"/>
          <w:sz w:val="20"/>
          <w:szCs w:val="20"/>
        </w:rPr>
        <w:t>)</w:t>
      </w:r>
      <w:r w:rsidRPr="004E1FF3">
        <w:rPr>
          <w:color w:val="000000" w:themeColor="text1"/>
          <w:sz w:val="20"/>
          <w:szCs w:val="20"/>
        </w:rPr>
        <w:t xml:space="preserve"> </w:t>
      </w:r>
      <w:r w:rsidRPr="004E1FF3">
        <w:rPr>
          <w:rFonts w:hint="eastAsia"/>
          <w:color w:val="000000" w:themeColor="text1"/>
          <w:sz w:val="20"/>
          <w:szCs w:val="20"/>
        </w:rPr>
        <w:t>僅兩千多片，與</w:t>
      </w:r>
      <w:r w:rsidR="00D419ED">
        <w:rPr>
          <w:rFonts w:hint="eastAsia"/>
          <w:color w:val="000000" w:themeColor="text1"/>
          <w:sz w:val="20"/>
          <w:szCs w:val="20"/>
        </w:rPr>
        <w:t xml:space="preserve"> </w:t>
      </w:r>
      <w:proofErr w:type="spellStart"/>
      <w:r w:rsidRPr="004E1FF3">
        <w:rPr>
          <w:color w:val="000000" w:themeColor="text1"/>
          <w:sz w:val="20"/>
          <w:szCs w:val="20"/>
        </w:rPr>
        <w:t>OpenAI</w:t>
      </w:r>
      <w:proofErr w:type="spellEnd"/>
      <w:r w:rsidR="00D419ED">
        <w:rPr>
          <w:color w:val="000000" w:themeColor="text1"/>
          <w:sz w:val="20"/>
          <w:szCs w:val="20"/>
        </w:rPr>
        <w:t xml:space="preserve"> </w:t>
      </w:r>
      <w:r w:rsidRPr="004E1FF3">
        <w:rPr>
          <w:rFonts w:hint="eastAsia"/>
          <w:color w:val="000000" w:themeColor="text1"/>
          <w:sz w:val="20"/>
          <w:szCs w:val="20"/>
        </w:rPr>
        <w:t>的一萬片相距甚遠；以台灣產業整體發展狀況，目前應連</w:t>
      </w:r>
      <w:r w:rsidR="00D419ED">
        <w:rPr>
          <w:rFonts w:hint="eastAsia"/>
          <w:color w:val="000000" w:themeColor="text1"/>
          <w:sz w:val="20"/>
          <w:szCs w:val="20"/>
        </w:rPr>
        <w:t xml:space="preserve"> </w:t>
      </w:r>
      <w:proofErr w:type="spellStart"/>
      <w:r w:rsidRPr="004E1FF3">
        <w:rPr>
          <w:color w:val="000000" w:themeColor="text1"/>
          <w:sz w:val="20"/>
          <w:szCs w:val="20"/>
        </w:rPr>
        <w:t>OpenAI</w:t>
      </w:r>
      <w:proofErr w:type="spellEnd"/>
      <w:r w:rsidR="00D419ED">
        <w:rPr>
          <w:color w:val="000000" w:themeColor="text1"/>
          <w:sz w:val="20"/>
          <w:szCs w:val="20"/>
        </w:rPr>
        <w:t xml:space="preserve"> </w:t>
      </w:r>
      <w:r w:rsidRPr="004E1FF3">
        <w:rPr>
          <w:rFonts w:hint="eastAsia"/>
          <w:color w:val="000000" w:themeColor="text1"/>
          <w:sz w:val="20"/>
          <w:szCs w:val="20"/>
        </w:rPr>
        <w:t>於</w:t>
      </w:r>
      <w:r w:rsidRPr="004E1FF3">
        <w:rPr>
          <w:rFonts w:hint="eastAsia"/>
          <w:color w:val="000000" w:themeColor="text1"/>
          <w:sz w:val="20"/>
          <w:szCs w:val="20"/>
        </w:rPr>
        <w:t xml:space="preserve"> </w:t>
      </w:r>
      <w:r w:rsidRPr="004E1FF3">
        <w:rPr>
          <w:color w:val="000000" w:themeColor="text1"/>
          <w:sz w:val="20"/>
          <w:szCs w:val="20"/>
        </w:rPr>
        <w:t>2020</w:t>
      </w:r>
      <w:r w:rsidR="00D419ED">
        <w:rPr>
          <w:color w:val="000000" w:themeColor="text1"/>
          <w:sz w:val="20"/>
          <w:szCs w:val="20"/>
        </w:rPr>
        <w:t xml:space="preserve"> </w:t>
      </w:r>
      <w:r w:rsidRPr="004E1FF3">
        <w:rPr>
          <w:rFonts w:hint="eastAsia"/>
          <w:color w:val="000000" w:themeColor="text1"/>
          <w:sz w:val="20"/>
          <w:szCs w:val="20"/>
        </w:rPr>
        <w:t>年推出</w:t>
      </w:r>
      <w:r w:rsidR="00D419ED">
        <w:rPr>
          <w:rFonts w:hint="eastAsia"/>
          <w:color w:val="000000" w:themeColor="text1"/>
          <w:sz w:val="20"/>
          <w:szCs w:val="20"/>
        </w:rPr>
        <w:t xml:space="preserve"> </w:t>
      </w:r>
      <w:r w:rsidRPr="004E1FF3">
        <w:rPr>
          <w:color w:val="000000" w:themeColor="text1"/>
          <w:sz w:val="20"/>
          <w:szCs w:val="20"/>
        </w:rPr>
        <w:t>GPT-3</w:t>
      </w:r>
      <w:r w:rsidR="00D419ED">
        <w:rPr>
          <w:color w:val="000000" w:themeColor="text1"/>
          <w:sz w:val="20"/>
          <w:szCs w:val="20"/>
        </w:rPr>
        <w:t xml:space="preserve"> </w:t>
      </w:r>
      <w:r w:rsidRPr="004E1FF3">
        <w:rPr>
          <w:rFonts w:hint="eastAsia"/>
          <w:color w:val="000000" w:themeColor="text1"/>
          <w:sz w:val="20"/>
          <w:szCs w:val="20"/>
        </w:rPr>
        <w:t>都做不出來、遑論</w:t>
      </w:r>
      <w:r w:rsidR="000C3156">
        <w:rPr>
          <w:rFonts w:hint="eastAsia"/>
          <w:color w:val="000000" w:themeColor="text1"/>
          <w:sz w:val="20"/>
          <w:szCs w:val="20"/>
        </w:rPr>
        <w:t xml:space="preserve"> </w:t>
      </w:r>
      <w:r w:rsidR="000C3156" w:rsidRPr="004E1FF3">
        <w:rPr>
          <w:color w:val="000000" w:themeColor="text1"/>
          <w:sz w:val="20"/>
          <w:szCs w:val="20"/>
        </w:rPr>
        <w:t>202</w:t>
      </w:r>
      <w:r w:rsidR="000C3156">
        <w:rPr>
          <w:color w:val="000000" w:themeColor="text1"/>
          <w:sz w:val="20"/>
          <w:szCs w:val="20"/>
        </w:rPr>
        <w:t xml:space="preserve">3 </w:t>
      </w:r>
      <w:r w:rsidR="000C3156" w:rsidRPr="004E1FF3">
        <w:rPr>
          <w:rFonts w:hint="eastAsia"/>
          <w:color w:val="000000" w:themeColor="text1"/>
          <w:sz w:val="20"/>
          <w:szCs w:val="20"/>
        </w:rPr>
        <w:t>年</w:t>
      </w:r>
      <w:r w:rsidRPr="004E1FF3">
        <w:rPr>
          <w:rFonts w:hint="eastAsia"/>
          <w:color w:val="000000" w:themeColor="text1"/>
          <w:sz w:val="20"/>
          <w:szCs w:val="20"/>
        </w:rPr>
        <w:t>三月中才剛推出的</w:t>
      </w:r>
      <w:r w:rsidR="00D419ED">
        <w:rPr>
          <w:rFonts w:hint="eastAsia"/>
          <w:color w:val="000000" w:themeColor="text1"/>
          <w:sz w:val="20"/>
          <w:szCs w:val="20"/>
        </w:rPr>
        <w:t xml:space="preserve"> </w:t>
      </w:r>
      <w:r w:rsidRPr="004E1FF3">
        <w:rPr>
          <w:color w:val="000000" w:themeColor="text1"/>
          <w:sz w:val="20"/>
          <w:szCs w:val="20"/>
        </w:rPr>
        <w:t>GPT-4</w:t>
      </w:r>
      <w:r w:rsidR="00D419ED">
        <w:rPr>
          <w:color w:val="000000" w:themeColor="text1"/>
          <w:sz w:val="20"/>
          <w:szCs w:val="20"/>
        </w:rPr>
        <w:t xml:space="preserve"> </w:t>
      </w:r>
      <w:r w:rsidRPr="004E1FF3">
        <w:rPr>
          <w:rFonts w:hint="eastAsia"/>
          <w:color w:val="000000" w:themeColor="text1"/>
          <w:sz w:val="20"/>
          <w:szCs w:val="20"/>
        </w:rPr>
        <w:t>模型。</w:t>
      </w:r>
    </w:p>
  </w:footnote>
  <w:footnote w:id="37">
    <w:p w14:paraId="7378EDE5" w14:textId="2CF06565" w:rsidR="002A055C" w:rsidRPr="008E50CC" w:rsidRDefault="002A055C" w:rsidP="00957E50">
      <w:pPr>
        <w:pStyle w:val="ae"/>
        <w:rPr>
          <w:rFonts w:ascii="楷體-繁" w:eastAsia="楷體-繁" w:hAnsi="楷體-繁"/>
        </w:rPr>
      </w:pPr>
      <w:r w:rsidRPr="008E50CC">
        <w:rPr>
          <w:rStyle w:val="afb"/>
          <w:rFonts w:ascii="楷體-繁" w:eastAsia="楷體-繁" w:hAnsi="楷體-繁"/>
          <w:vertAlign w:val="superscript"/>
        </w:rPr>
        <w:footnoteRef/>
      </w:r>
      <w:r w:rsidRPr="008E50CC">
        <w:rPr>
          <w:rFonts w:ascii="楷體-繁" w:eastAsia="楷體-繁" w:hAnsi="楷體-繁"/>
        </w:rPr>
        <w:t xml:space="preserve"> </w:t>
      </w:r>
      <w:r w:rsidRPr="00D74815">
        <w:rPr>
          <w:rFonts w:eastAsia="楷體-繁"/>
        </w:rPr>
        <w:t xml:space="preserve">LTSM </w:t>
      </w:r>
      <w:r w:rsidRPr="008E50CC">
        <w:rPr>
          <w:rFonts w:ascii="楷體-繁" w:eastAsia="楷體-繁" w:hAnsi="楷體-繁"/>
        </w:rPr>
        <w:t xml:space="preserve">是 </w:t>
      </w:r>
      <w:r w:rsidRPr="00D74815">
        <w:rPr>
          <w:rFonts w:eastAsia="楷體-繁"/>
        </w:rPr>
        <w:t>long-term short memory</w:t>
      </w:r>
      <w:r w:rsidRPr="008E50CC">
        <w:rPr>
          <w:rFonts w:ascii="楷體-繁" w:eastAsia="楷體-繁" w:hAnsi="楷體-繁"/>
        </w:rPr>
        <w:t xml:space="preserve"> 的縮寫，允許類神經網路擴張字元之間的依附距離 </w:t>
      </w:r>
      <w:r w:rsidRPr="00D74815">
        <w:rPr>
          <w:rFonts w:eastAsia="楷體-繁"/>
        </w:rPr>
        <w:t>(dependencies that span a large number of words)</w:t>
      </w:r>
      <w:r w:rsidRPr="008E50CC">
        <w:rPr>
          <w:rFonts w:ascii="楷體-繁" w:eastAsia="楷體-繁" w:hAnsi="楷體-繁"/>
        </w:rPr>
        <w:t>，此技術細節非本計</w:t>
      </w:r>
      <w:r w:rsidR="00881AED">
        <w:rPr>
          <w:rFonts w:ascii="楷體-繁" w:eastAsia="楷體-繁" w:hAnsi="楷體-繁"/>
        </w:rPr>
        <w:t>劃</w:t>
      </w:r>
      <w:r w:rsidRPr="008E50CC">
        <w:rPr>
          <w:rFonts w:ascii="楷體-繁" w:eastAsia="楷體-繁" w:hAnsi="楷體-繁"/>
        </w:rPr>
        <w:t xml:space="preserve">重點，讀者可參考 </w:t>
      </w:r>
      <w:proofErr w:type="spellStart"/>
      <w:r w:rsidRPr="00D74815">
        <w:rPr>
          <w:rFonts w:eastAsia="楷體-繁"/>
        </w:rPr>
        <w:t>Hochreiter</w:t>
      </w:r>
      <w:proofErr w:type="spellEnd"/>
      <w:r w:rsidRPr="00D74815">
        <w:rPr>
          <w:rFonts w:eastAsia="楷體-繁"/>
        </w:rPr>
        <w:t xml:space="preserve"> &amp; </w:t>
      </w:r>
      <w:proofErr w:type="spellStart"/>
      <w:r w:rsidRPr="00D74815">
        <w:rPr>
          <w:rFonts w:eastAsia="楷體-繁"/>
        </w:rPr>
        <w:t>Schmidhuber</w:t>
      </w:r>
      <w:proofErr w:type="spellEnd"/>
      <w:r w:rsidRPr="00D74815">
        <w:rPr>
          <w:rFonts w:eastAsia="楷體-繁"/>
        </w:rPr>
        <w:t xml:space="preserve"> (1997)</w:t>
      </w:r>
      <w:r w:rsidR="00267898" w:rsidRPr="008E50CC">
        <w:rPr>
          <w:rFonts w:ascii="楷體-繁" w:eastAsia="楷體-繁" w:hAnsi="楷體-繁"/>
        </w:rPr>
        <w:t xml:space="preserve"> </w:t>
      </w:r>
      <w:r w:rsidRPr="008E50CC">
        <w:rPr>
          <w:rFonts w:ascii="楷體-繁" w:eastAsia="楷體-繁" w:hAnsi="楷體-繁"/>
        </w:rPr>
        <w:t>的討論。</w:t>
      </w:r>
    </w:p>
  </w:footnote>
  <w:footnote w:id="38">
    <w:p w14:paraId="37231F83" w14:textId="5C8C55A2" w:rsidR="001D7D07" w:rsidRPr="008E50CC" w:rsidRDefault="001D7D07" w:rsidP="00957E50">
      <w:pPr>
        <w:pStyle w:val="ae"/>
        <w:rPr>
          <w:rFonts w:ascii="楷體-繁" w:eastAsia="楷體-繁" w:hAnsi="楷體-繁"/>
        </w:rPr>
      </w:pPr>
      <w:r w:rsidRPr="008E50CC">
        <w:rPr>
          <w:rStyle w:val="afff3"/>
          <w:rFonts w:ascii="楷體-繁" w:eastAsia="楷體-繁" w:hAnsi="楷體-繁"/>
        </w:rPr>
        <w:footnoteRef/>
      </w:r>
      <w:r w:rsidRPr="008E50CC">
        <w:rPr>
          <w:rFonts w:ascii="楷體-繁" w:eastAsia="楷體-繁" w:hAnsi="楷體-繁"/>
        </w:rPr>
        <w:t xml:space="preserve"> </w:t>
      </w:r>
      <w:r w:rsidRPr="008E50CC">
        <w:rPr>
          <w:rFonts w:ascii="楷體-繁" w:eastAsia="楷體-繁" w:hAnsi="楷體-繁" w:hint="eastAsia"/>
        </w:rPr>
        <w:t>值得一提的</w:t>
      </w:r>
      <w:r w:rsidRPr="00B9496C">
        <w:rPr>
          <w:rFonts w:ascii="楷體-繁" w:eastAsia="楷體-繁" w:hAnsi="楷體-繁" w:hint="eastAsia"/>
          <w:color w:val="000000" w:themeColor="text1"/>
        </w:rPr>
        <w:t>是</w:t>
      </w:r>
      <w:r w:rsidR="009D15FC">
        <w:rPr>
          <w:rFonts w:ascii="楷體-繁" w:eastAsia="楷體-繁" w:hAnsi="楷體-繁" w:hint="eastAsia"/>
          <w:color w:val="000000" w:themeColor="text1"/>
        </w:rPr>
        <w:t xml:space="preserve"> </w:t>
      </w:r>
      <w:r w:rsidR="009D15FC">
        <w:fldChar w:fldCharType="begin"/>
      </w:r>
      <w:r w:rsidR="009D15FC">
        <w:instrText xml:space="preserve"> REF _Ref115692692 \r \h </w:instrText>
      </w:r>
      <w:r w:rsidR="009D15FC">
        <w:fldChar w:fldCharType="separate"/>
      </w:r>
      <w:r w:rsidR="00127171">
        <w:t>(57</w:t>
      </w:r>
      <w:r w:rsidR="009D15FC">
        <w:fldChar w:fldCharType="end"/>
      </w:r>
      <w:r w:rsidR="009D15FC">
        <w:t>)</w:t>
      </w:r>
      <w:r w:rsidR="00E61336">
        <w:rPr>
          <w:rFonts w:eastAsia="楷體-繁"/>
          <w:color w:val="000000" w:themeColor="text1"/>
        </w:rPr>
        <w:t xml:space="preserve"> </w:t>
      </w:r>
      <w:r w:rsidR="00A150B0" w:rsidRPr="008E50CC">
        <w:rPr>
          <w:rFonts w:ascii="楷體-繁" w:eastAsia="楷體-繁" w:hAnsi="楷體-繁" w:hint="eastAsia"/>
        </w:rPr>
        <w:t>是根據中文母語者穩定的語句判斷結果彙整出來的</w:t>
      </w:r>
      <w:r w:rsidR="00BE0A6B" w:rsidRPr="008E50CC">
        <w:rPr>
          <w:rFonts w:ascii="楷體-繁" w:eastAsia="楷體-繁" w:hAnsi="楷體-繁" w:hint="eastAsia"/>
        </w:rPr>
        <w:t>客觀</w:t>
      </w:r>
      <w:r w:rsidR="00F64AE2" w:rsidRPr="008E50CC">
        <w:rPr>
          <w:rFonts w:ascii="楷體-繁" w:eastAsia="楷體-繁" w:hAnsi="楷體-繁" w:hint="eastAsia"/>
        </w:rPr>
        <w:t>結果</w:t>
      </w:r>
      <w:r w:rsidR="00A150B0" w:rsidRPr="008E50CC">
        <w:rPr>
          <w:rFonts w:ascii="楷體-繁" w:eastAsia="楷體-繁" w:hAnsi="楷體-繁" w:hint="eastAsia"/>
        </w:rPr>
        <w:t>，</w:t>
      </w:r>
      <w:r w:rsidRPr="008E50CC">
        <w:rPr>
          <w:rFonts w:ascii="楷體-繁" w:eastAsia="楷體-繁" w:hAnsi="楷體-繁" w:hint="eastAsia"/>
        </w:rPr>
        <w:t>不</w:t>
      </w:r>
      <w:r w:rsidR="00A150B0" w:rsidRPr="008E50CC">
        <w:rPr>
          <w:rFonts w:ascii="楷體-繁" w:eastAsia="楷體-繁" w:hAnsi="楷體-繁" w:hint="eastAsia"/>
        </w:rPr>
        <w:t>再</w:t>
      </w:r>
      <w:r w:rsidRPr="008E50CC">
        <w:rPr>
          <w:rFonts w:ascii="楷體-繁" w:eastAsia="楷體-繁" w:hAnsi="楷體-繁" w:hint="eastAsia"/>
        </w:rPr>
        <w:t>是資工學者一直以來詬病的</w:t>
      </w:r>
      <w:r w:rsidR="00A150B0" w:rsidRPr="008E50CC">
        <w:rPr>
          <w:rFonts w:ascii="楷體-繁" w:eastAsia="楷體-繁" w:hAnsi="楷體-繁" w:hint="eastAsia"/>
        </w:rPr>
        <w:t>「</w:t>
      </w:r>
      <w:r w:rsidR="00A150B0" w:rsidRPr="008E50CC">
        <w:rPr>
          <w:rStyle w:val="afb"/>
          <w:rFonts w:ascii="楷體-繁" w:eastAsia="楷體-繁" w:hAnsi="楷體-繁"/>
        </w:rPr>
        <w:t>繁冗複雜</w:t>
      </w:r>
      <w:r w:rsidR="00A150B0" w:rsidRPr="008E50CC">
        <w:rPr>
          <w:rStyle w:val="afb"/>
          <w:rFonts w:ascii="楷體-繁" w:eastAsia="楷體-繁" w:hAnsi="楷體-繁" w:hint="eastAsia"/>
        </w:rPr>
        <w:t>」或是「因人而異」</w:t>
      </w:r>
      <w:r w:rsidR="00F64AE2" w:rsidRPr="008E50CC">
        <w:rPr>
          <w:rStyle w:val="afb"/>
          <w:rFonts w:ascii="楷體-繁" w:eastAsia="楷體-繁" w:hAnsi="楷體-繁" w:hint="eastAsia"/>
        </w:rPr>
        <w:t>的</w:t>
      </w:r>
      <w:r w:rsidR="002F6E7E" w:rsidRPr="008E50CC">
        <w:rPr>
          <w:rStyle w:val="afb"/>
          <w:rFonts w:ascii="楷體-繁" w:eastAsia="楷體-繁" w:hAnsi="楷體-繁" w:hint="eastAsia"/>
        </w:rPr>
        <w:t>主觀</w:t>
      </w:r>
      <w:r w:rsidR="00F64AE2" w:rsidRPr="008E50CC">
        <w:rPr>
          <w:rStyle w:val="afb"/>
          <w:rFonts w:ascii="楷體-繁" w:eastAsia="楷體-繁" w:hAnsi="楷體-繁" w:hint="eastAsia"/>
        </w:rPr>
        <w:t>語言</w:t>
      </w:r>
      <w:r w:rsidR="002F6E7E" w:rsidRPr="008E50CC">
        <w:rPr>
          <w:rStyle w:val="afb"/>
          <w:rFonts w:ascii="楷體-繁" w:eastAsia="楷體-繁" w:hAnsi="楷體-繁" w:hint="eastAsia"/>
        </w:rPr>
        <w:t>描述</w:t>
      </w:r>
      <w:r w:rsidR="00A150B0" w:rsidRPr="008E50CC">
        <w:rPr>
          <w:rStyle w:val="afb"/>
          <w:rFonts w:ascii="楷體-繁" w:eastAsia="楷體-繁" w:hAnsi="楷體-繁" w:hint="eastAsia"/>
        </w:rPr>
        <w:t>。</w:t>
      </w:r>
    </w:p>
  </w:footnote>
  <w:footnote w:id="39">
    <w:p w14:paraId="31491E91" w14:textId="5743A9E4" w:rsidR="0011378C" w:rsidRDefault="0011378C">
      <w:pPr>
        <w:pStyle w:val="ae"/>
      </w:pPr>
      <w:r>
        <w:rPr>
          <w:rStyle w:val="afff3"/>
        </w:rPr>
        <w:footnoteRef/>
      </w:r>
      <w:r>
        <w:t xml:space="preserve"> </w:t>
      </w:r>
      <w:r>
        <w:rPr>
          <w:rFonts w:hint="eastAsia"/>
        </w:rPr>
        <w:t>第一波</w:t>
      </w:r>
      <w:r w:rsidR="00B1091D">
        <w:rPr>
          <w:rFonts w:hint="eastAsia"/>
        </w:rPr>
        <w:t>符號邏輯</w:t>
      </w:r>
      <w:r>
        <w:rPr>
          <w:rFonts w:hint="eastAsia"/>
        </w:rPr>
        <w:t>的發展失敗與生成語言學無關，當時盛行的語言學理論框架為歐洲</w:t>
      </w:r>
      <w:r w:rsidR="001871D1">
        <w:rPr>
          <w:rFonts w:hint="eastAsia"/>
        </w:rPr>
        <w:t>傳</w:t>
      </w:r>
      <w:r w:rsidR="00E96AA0">
        <w:rPr>
          <w:rFonts w:hint="eastAsia"/>
        </w:rPr>
        <w:t>至</w:t>
      </w:r>
      <w:r w:rsidR="001871D1">
        <w:rPr>
          <w:rFonts w:hint="eastAsia"/>
        </w:rPr>
        <w:t>北美</w:t>
      </w:r>
      <w:r>
        <w:rPr>
          <w:rFonts w:hint="eastAsia"/>
        </w:rPr>
        <w:t>的結構語言學</w:t>
      </w:r>
      <w:r w:rsidR="005449A3">
        <w:t xml:space="preserve"> (Sau</w:t>
      </w:r>
      <w:r w:rsidR="00B24AA8">
        <w:t>s</w:t>
      </w:r>
      <w:r w:rsidR="005449A3">
        <w:rPr>
          <w:rFonts w:hint="eastAsia"/>
        </w:rPr>
        <w:t>s</w:t>
      </w:r>
      <w:r w:rsidR="005449A3">
        <w:t xml:space="preserve">ure 1916; </w:t>
      </w:r>
      <w:r w:rsidR="003417B3">
        <w:t>Bloomfield 1939</w:t>
      </w:r>
      <w:r w:rsidR="007A292B">
        <w:t>;</w:t>
      </w:r>
      <w:r w:rsidR="004847F3">
        <w:t xml:space="preserve"> Hockett 1968</w:t>
      </w:r>
      <w:r w:rsidR="003417B3">
        <w:t>)</w:t>
      </w:r>
      <w:r w:rsidR="003417B3">
        <w:rPr>
          <w:rFonts w:hint="eastAsia"/>
        </w:rPr>
        <w:t>。</w:t>
      </w:r>
      <w:r w:rsidR="00814B32">
        <w:rPr>
          <w:rFonts w:hint="eastAsia"/>
        </w:rPr>
        <w:t>根據</w:t>
      </w:r>
      <w:r w:rsidR="00814B32">
        <w:rPr>
          <w:rFonts w:hint="eastAsia"/>
        </w:rPr>
        <w:t xml:space="preserve"> </w:t>
      </w:r>
      <w:proofErr w:type="spellStart"/>
      <w:r w:rsidR="00814B32">
        <w:t>Joos</w:t>
      </w:r>
      <w:proofErr w:type="spellEnd"/>
      <w:r w:rsidR="005449A3">
        <w:t xml:space="preserve"> </w:t>
      </w:r>
      <w:r w:rsidR="003417B3">
        <w:t>(</w:t>
      </w:r>
      <w:r w:rsidR="005449A3">
        <w:t>19</w:t>
      </w:r>
      <w:r w:rsidR="00814B32">
        <w:t>95</w:t>
      </w:r>
      <w:r w:rsidR="005449A3">
        <w:t>)</w:t>
      </w:r>
      <w:r w:rsidR="00814B32">
        <w:t xml:space="preserve"> </w:t>
      </w:r>
      <w:r w:rsidR="00814B32">
        <w:rPr>
          <w:rFonts w:hint="eastAsia"/>
        </w:rPr>
        <w:t>的描述，結構語言學在</w:t>
      </w:r>
      <w:r w:rsidR="00814B32">
        <w:rPr>
          <w:rFonts w:hint="eastAsia"/>
        </w:rPr>
        <w:t xml:space="preserve"> </w:t>
      </w:r>
      <w:r w:rsidR="00814B32">
        <w:t xml:space="preserve">50 </w:t>
      </w:r>
      <w:r w:rsidR="00814B32">
        <w:rPr>
          <w:rFonts w:hint="eastAsia"/>
        </w:rPr>
        <w:t>年代似乎沒有可以與之抗衡的對手</w:t>
      </w:r>
      <w:r w:rsidR="00B1091D">
        <w:rPr>
          <w:rFonts w:hint="eastAsia"/>
        </w:rPr>
        <w:t xml:space="preserve"> </w:t>
      </w:r>
      <w:r w:rsidR="00814B32">
        <w:t>(</w:t>
      </w:r>
      <w:r w:rsidR="00814B32">
        <w:rPr>
          <w:rFonts w:hint="eastAsia"/>
        </w:rPr>
        <w:t>原文：</w:t>
      </w:r>
      <w:r w:rsidR="00814B32">
        <w:t>”</w:t>
      </w:r>
      <w:r w:rsidR="003417B3" w:rsidRPr="003417B3">
        <w:t>seemed to be without a serious competitor”</w:t>
      </w:r>
      <w:r w:rsidR="00814B32">
        <w:t>)</w:t>
      </w:r>
      <w:r w:rsidR="00F063BC">
        <w:rPr>
          <w:rFonts w:hint="eastAsia"/>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E37B3"/>
    <w:multiLevelType w:val="multilevel"/>
    <w:tmpl w:val="008653BA"/>
    <w:lvl w:ilvl="0">
      <w:start w:val="1"/>
      <w:numFmt w:val="decimal"/>
      <w:pStyle w:val="a"/>
      <w:lvlText w:val="(%1)"/>
      <w:lvlJc w:val="left"/>
      <w:pPr>
        <w:tabs>
          <w:tab w:val="num" w:pos="567"/>
        </w:tabs>
        <w:ind w:left="567" w:hanging="567"/>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15:restartNumberingAfterBreak="0">
    <w:nsid w:val="0F210576"/>
    <w:multiLevelType w:val="multilevel"/>
    <w:tmpl w:val="6D4ED0A2"/>
    <w:lvl w:ilvl="0">
      <w:start w:val="1"/>
      <w:numFmt w:val="bullet"/>
      <w:pStyle w:val="3"/>
      <w:lvlText w:val=""/>
      <w:lvlJc w:val="left"/>
      <w:pPr>
        <w:tabs>
          <w:tab w:val="num" w:pos="1080"/>
        </w:tabs>
        <w:ind w:left="108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10070F11"/>
    <w:multiLevelType w:val="multilevel"/>
    <w:tmpl w:val="6EFE9F58"/>
    <w:lvl w:ilvl="0">
      <w:start w:val="1"/>
      <w:numFmt w:val="decimal"/>
      <w:pStyle w:val="a0"/>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1D18689C"/>
    <w:multiLevelType w:val="multilevel"/>
    <w:tmpl w:val="E2FEBD0A"/>
    <w:lvl w:ilvl="0">
      <w:start w:val="1"/>
      <w:numFmt w:val="decimal"/>
      <w:suff w:val="nothing"/>
      <w:lvlText w:val="(%1"/>
      <w:lvlJc w:val="left"/>
      <w:pPr>
        <w:tabs>
          <w:tab w:val="num" w:pos="0"/>
        </w:tabs>
        <w:ind w:left="2007" w:hanging="1440"/>
      </w:pPr>
    </w:lvl>
    <w:lvl w:ilvl="1">
      <w:start w:val="2"/>
      <w:numFmt w:val="lowerLetter"/>
      <w:pStyle w:val="Exampleb"/>
      <w:lvlText w:val="%2."/>
      <w:lvlJc w:val="left"/>
      <w:pPr>
        <w:tabs>
          <w:tab w:val="num" w:pos="0"/>
        </w:tabs>
        <w:ind w:left="851" w:hanging="284"/>
      </w:pPr>
      <w:rPr>
        <w:rFonts w:ascii="Times New Roman" w:hAnsi="Times New Roman" w:cs="Times New Roman"/>
      </w:rPr>
    </w:lvl>
    <w:lvl w:ilvl="2">
      <w:start w:val="1"/>
      <w:numFmt w:val="lowerLetter"/>
      <w:lvlText w:val="%3."/>
      <w:lvlJc w:val="left"/>
      <w:pPr>
        <w:tabs>
          <w:tab w:val="num" w:pos="207"/>
        </w:tabs>
        <w:ind w:left="207" w:hanging="360"/>
      </w:pPr>
    </w:lvl>
    <w:lvl w:ilvl="3">
      <w:start w:val="1"/>
      <w:numFmt w:val="decimal"/>
      <w:lvlText w:val="(%4)"/>
      <w:lvlJc w:val="left"/>
      <w:pPr>
        <w:tabs>
          <w:tab w:val="num" w:pos="1287"/>
        </w:tabs>
        <w:ind w:left="1287" w:hanging="360"/>
      </w:pPr>
    </w:lvl>
    <w:lvl w:ilvl="4">
      <w:start w:val="1"/>
      <w:numFmt w:val="lowerLetter"/>
      <w:lvlText w:val="(%5)"/>
      <w:lvlJc w:val="left"/>
      <w:pPr>
        <w:tabs>
          <w:tab w:val="num" w:pos="1647"/>
        </w:tabs>
        <w:ind w:left="1647" w:hanging="360"/>
      </w:pPr>
    </w:lvl>
    <w:lvl w:ilvl="5">
      <w:start w:val="1"/>
      <w:numFmt w:val="lowerRoman"/>
      <w:lvlText w:val="(%6)"/>
      <w:lvlJc w:val="left"/>
      <w:pPr>
        <w:tabs>
          <w:tab w:val="num" w:pos="2007"/>
        </w:tabs>
        <w:ind w:left="2007" w:hanging="360"/>
      </w:pPr>
    </w:lvl>
    <w:lvl w:ilvl="6">
      <w:start w:val="1"/>
      <w:numFmt w:val="decimal"/>
      <w:lvlText w:val="%7."/>
      <w:lvlJc w:val="left"/>
      <w:pPr>
        <w:tabs>
          <w:tab w:val="num" w:pos="2367"/>
        </w:tabs>
        <w:ind w:left="2367" w:hanging="360"/>
      </w:pPr>
    </w:lvl>
    <w:lvl w:ilvl="7">
      <w:start w:val="1"/>
      <w:numFmt w:val="lowerLetter"/>
      <w:lvlText w:val="%8."/>
      <w:lvlJc w:val="left"/>
      <w:pPr>
        <w:tabs>
          <w:tab w:val="num" w:pos="2727"/>
        </w:tabs>
        <w:ind w:left="2727" w:hanging="360"/>
      </w:pPr>
    </w:lvl>
    <w:lvl w:ilvl="8">
      <w:start w:val="1"/>
      <w:numFmt w:val="lowerRoman"/>
      <w:lvlText w:val="%9."/>
      <w:lvlJc w:val="left"/>
      <w:pPr>
        <w:tabs>
          <w:tab w:val="num" w:pos="3087"/>
        </w:tabs>
        <w:ind w:left="3087" w:hanging="360"/>
      </w:pPr>
    </w:lvl>
  </w:abstractNum>
  <w:abstractNum w:abstractNumId="4" w15:restartNumberingAfterBreak="0">
    <w:nsid w:val="204D69C7"/>
    <w:multiLevelType w:val="multilevel"/>
    <w:tmpl w:val="891C6408"/>
    <w:lvl w:ilvl="0">
      <w:start w:val="8"/>
      <w:numFmt w:val="decimalZero"/>
      <w:lvlText w:val="%1"/>
      <w:lvlJc w:val="left"/>
      <w:pPr>
        <w:ind w:left="780" w:hanging="780"/>
      </w:pPr>
      <w:rPr>
        <w:rFonts w:hint="default"/>
      </w:rPr>
    </w:lvl>
    <w:lvl w:ilvl="1">
      <w:start w:val="2024"/>
      <w:numFmt w:val="decimal"/>
      <w:lvlText w:val="%1.%2"/>
      <w:lvlJc w:val="left"/>
      <w:pPr>
        <w:ind w:left="780" w:hanging="780"/>
      </w:pPr>
      <w:rPr>
        <w:rFonts w:hint="default"/>
      </w:rPr>
    </w:lvl>
    <w:lvl w:ilvl="2">
      <w:start w:val="1"/>
      <w:numFmt w:val="decimal"/>
      <w:lvlText w:val="%1.%2.%3"/>
      <w:lvlJc w:val="left"/>
      <w:pPr>
        <w:ind w:left="780" w:hanging="780"/>
      </w:pPr>
      <w:rPr>
        <w:rFonts w:hint="default"/>
      </w:rPr>
    </w:lvl>
    <w:lvl w:ilvl="3">
      <w:start w:val="1"/>
      <w:numFmt w:val="decimal"/>
      <w:lvlText w:val="%1.%2.%3.%4"/>
      <w:lvlJc w:val="left"/>
      <w:pPr>
        <w:ind w:left="780" w:hanging="7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3B34802"/>
    <w:multiLevelType w:val="multilevel"/>
    <w:tmpl w:val="62024E24"/>
    <w:lvl w:ilvl="0">
      <w:start w:val="1"/>
      <w:numFmt w:val="upperLetter"/>
      <w:lvlText w:val="%1."/>
      <w:lvlJc w:val="left"/>
      <w:pPr>
        <w:tabs>
          <w:tab w:val="num" w:pos="0"/>
        </w:tabs>
        <w:ind w:left="480" w:hanging="480"/>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6" w15:restartNumberingAfterBreak="0">
    <w:nsid w:val="25556E20"/>
    <w:multiLevelType w:val="hybridMultilevel"/>
    <w:tmpl w:val="0E80934E"/>
    <w:lvl w:ilvl="0" w:tplc="B4E0737E">
      <w:start w:val="1"/>
      <w:numFmt w:val="decimal"/>
      <w:lvlText w:val="[%1]"/>
      <w:lvlJc w:val="left"/>
      <w:pPr>
        <w:ind w:left="567" w:hanging="567"/>
      </w:pPr>
      <w:rPr>
        <w:rFonts w:hint="eastAsia"/>
        <w:b w:val="0"/>
        <w:bC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2EEA7EB4"/>
    <w:multiLevelType w:val="hybridMultilevel"/>
    <w:tmpl w:val="312E2FFE"/>
    <w:lvl w:ilvl="0" w:tplc="129A1370">
      <w:start w:val="2"/>
      <w:numFmt w:val="lowerLetter"/>
      <w:lvlText w:val="%1."/>
      <w:lvlJc w:val="left"/>
      <w:pPr>
        <w:ind w:left="927" w:hanging="360"/>
      </w:pPr>
      <w:rPr>
        <w:rFonts w:hint="default"/>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8" w15:restartNumberingAfterBreak="0">
    <w:nsid w:val="2F9B178E"/>
    <w:multiLevelType w:val="multilevel"/>
    <w:tmpl w:val="D29A1462"/>
    <w:lvl w:ilvl="0">
      <w:start w:val="1"/>
      <w:numFmt w:val="decimal"/>
      <w:pStyle w:val="1"/>
      <w:lvlText w:val="%1"/>
      <w:lvlJc w:val="left"/>
      <w:pPr>
        <w:tabs>
          <w:tab w:val="num" w:pos="0"/>
        </w:tabs>
        <w:ind w:left="567" w:hanging="567"/>
      </w:pPr>
      <w:rPr>
        <w:rFonts w:ascii="Times New Roman" w:hAnsi="Times New Roman"/>
        <w:b/>
        <w:i w:val="0"/>
        <w:sz w:val="24"/>
      </w:rPr>
    </w:lvl>
    <w:lvl w:ilvl="1">
      <w:start w:val="1"/>
      <w:numFmt w:val="decimal"/>
      <w:pStyle w:val="2"/>
      <w:lvlText w:val="%1.%2"/>
      <w:lvlJc w:val="left"/>
      <w:pPr>
        <w:tabs>
          <w:tab w:val="num" w:pos="0"/>
        </w:tabs>
        <w:ind w:left="567" w:hanging="567"/>
      </w:pPr>
      <w:rPr>
        <w:rFonts w:ascii="Times New Roman" w:hAnsi="Times New Roman" w:cs="Times New Roman"/>
        <w:b/>
        <w:i w:val="0"/>
      </w:rPr>
    </w:lvl>
    <w:lvl w:ilvl="2">
      <w:start w:val="1"/>
      <w:numFmt w:val="decimal"/>
      <w:pStyle w:val="30"/>
      <w:lvlText w:val="%1.%2.%3"/>
      <w:lvlJc w:val="left"/>
      <w:pPr>
        <w:tabs>
          <w:tab w:val="num" w:pos="0"/>
        </w:tabs>
        <w:ind w:left="567" w:hanging="567"/>
      </w:pPr>
    </w:lvl>
    <w:lvl w:ilvl="3">
      <w:start w:val="1"/>
      <w:numFmt w:val="decimal"/>
      <w:pStyle w:val="4"/>
      <w:lvlText w:val="%1.%2.%3.%4"/>
      <w:lvlJc w:val="left"/>
      <w:pPr>
        <w:tabs>
          <w:tab w:val="num" w:pos="0"/>
        </w:tabs>
        <w:ind w:left="2835" w:hanging="2268"/>
      </w:pPr>
    </w:lvl>
    <w:lvl w:ilvl="4">
      <w:start w:val="1"/>
      <w:numFmt w:val="decimal"/>
      <w:pStyle w:val="5"/>
      <w:lvlText w:val="%1.%2.%3.%4.%5"/>
      <w:lvlJc w:val="left"/>
      <w:pPr>
        <w:tabs>
          <w:tab w:val="num" w:pos="0"/>
        </w:tabs>
        <w:ind w:left="1008" w:hanging="1008"/>
      </w:pPr>
    </w:lvl>
    <w:lvl w:ilvl="5">
      <w:start w:val="1"/>
      <w:numFmt w:val="decimal"/>
      <w:pStyle w:val="6"/>
      <w:lvlText w:val="%1.%2.%3.%4.%5.%6"/>
      <w:lvlJc w:val="left"/>
      <w:pPr>
        <w:tabs>
          <w:tab w:val="num" w:pos="0"/>
        </w:tabs>
        <w:ind w:left="1152" w:hanging="1152"/>
      </w:pPr>
    </w:lvl>
    <w:lvl w:ilvl="6">
      <w:start w:val="1"/>
      <w:numFmt w:val="decimal"/>
      <w:pStyle w:val="7"/>
      <w:lvlText w:val="%1.%2.%3.%4.%5.%6.%7"/>
      <w:lvlJc w:val="left"/>
      <w:pPr>
        <w:tabs>
          <w:tab w:val="num" w:pos="0"/>
        </w:tabs>
        <w:ind w:left="1296" w:hanging="1296"/>
      </w:pPr>
    </w:lvl>
    <w:lvl w:ilvl="7">
      <w:start w:val="1"/>
      <w:numFmt w:val="decimal"/>
      <w:pStyle w:val="8"/>
      <w:lvlText w:val="%1.%2.%3.%4.%5.%6.%7.%8"/>
      <w:lvlJc w:val="left"/>
      <w:pPr>
        <w:tabs>
          <w:tab w:val="num" w:pos="0"/>
        </w:tabs>
        <w:ind w:left="1440" w:hanging="1440"/>
      </w:pPr>
    </w:lvl>
    <w:lvl w:ilvl="8">
      <w:start w:val="1"/>
      <w:numFmt w:val="decimal"/>
      <w:pStyle w:val="9"/>
      <w:lvlText w:val="%1.%2.%3.%4.%5.%6.%7.%8.%9"/>
      <w:lvlJc w:val="left"/>
      <w:pPr>
        <w:tabs>
          <w:tab w:val="num" w:pos="0"/>
        </w:tabs>
        <w:ind w:left="1584" w:hanging="1584"/>
      </w:pPr>
    </w:lvl>
  </w:abstractNum>
  <w:abstractNum w:abstractNumId="9" w15:restartNumberingAfterBreak="0">
    <w:nsid w:val="35536EC0"/>
    <w:multiLevelType w:val="hybridMultilevel"/>
    <w:tmpl w:val="9FB6A936"/>
    <w:lvl w:ilvl="0" w:tplc="EA989142">
      <w:start w:val="1"/>
      <w:numFmt w:val="bullet"/>
      <w:lvlText w:val=""/>
      <w:lvlJc w:val="left"/>
      <w:pPr>
        <w:ind w:left="567" w:hanging="567"/>
      </w:pPr>
      <w:rPr>
        <w:rFonts w:ascii="Wingdings" w:hAnsi="Wingdings" w:hint="default"/>
        <w:color w:val="000000" w:themeColor="text1"/>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3644021D"/>
    <w:multiLevelType w:val="hybridMultilevel"/>
    <w:tmpl w:val="48EC00CE"/>
    <w:lvl w:ilvl="0" w:tplc="E6E2F952">
      <w:start w:val="1"/>
      <w:numFmt w:val="upperLetter"/>
      <w:lvlText w:val="%1."/>
      <w:lvlJc w:val="left"/>
      <w:pPr>
        <w:ind w:left="360" w:hanging="360"/>
      </w:pPr>
      <w:rPr>
        <w:rFonts w:ascii="Times New Roman" w:hAnsi="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8584C16"/>
    <w:multiLevelType w:val="multilevel"/>
    <w:tmpl w:val="C42674CC"/>
    <w:lvl w:ilvl="0">
      <w:start w:val="1"/>
      <w:numFmt w:val="lowerRoman"/>
      <w:pStyle w:val="Footnoteexample"/>
      <w:lvlText w:val="(%1)"/>
      <w:lvlJc w:val="left"/>
      <w:pPr>
        <w:tabs>
          <w:tab w:val="num" w:pos="0"/>
        </w:tabs>
        <w:ind w:left="567" w:hanging="567"/>
      </w:pPr>
      <w:rPr>
        <w:rFonts w:ascii="Times New Roman" w:hAnsi="Times New Roman" w:cs="Times New Roman" w:hint="default"/>
      </w:r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12" w15:restartNumberingAfterBreak="0">
    <w:nsid w:val="3A8D6D91"/>
    <w:multiLevelType w:val="multilevel"/>
    <w:tmpl w:val="6928A802"/>
    <w:lvl w:ilvl="0">
      <w:start w:val="1"/>
      <w:numFmt w:val="decimal"/>
      <w:pStyle w:val="31"/>
      <w:lvlText w:val="%1."/>
      <w:lvlJc w:val="left"/>
      <w:pPr>
        <w:tabs>
          <w:tab w:val="num" w:pos="1080"/>
        </w:tabs>
        <w:ind w:left="108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15:restartNumberingAfterBreak="0">
    <w:nsid w:val="40471E60"/>
    <w:multiLevelType w:val="multilevel"/>
    <w:tmpl w:val="EBEC57E2"/>
    <w:lvl w:ilvl="0">
      <w:start w:val="1"/>
      <w:numFmt w:val="bullet"/>
      <w:pStyle w:val="a1"/>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15:restartNumberingAfterBreak="0">
    <w:nsid w:val="45731A93"/>
    <w:multiLevelType w:val="multilevel"/>
    <w:tmpl w:val="70365262"/>
    <w:lvl w:ilvl="0">
      <w:start w:val="1"/>
      <w:numFmt w:val="bullet"/>
      <w:pStyle w:val="-4"/>
      <w:lvlText w:val=""/>
      <w:lvlJc w:val="left"/>
      <w:pPr>
        <w:tabs>
          <w:tab w:val="num" w:pos="0"/>
        </w:tabs>
        <w:ind w:left="851" w:hanging="284"/>
      </w:pPr>
      <w:rPr>
        <w:rFonts w:ascii="Wingdings" w:hAnsi="Wingdings" w:cs="Wingdings" w:hint="default"/>
        <w:color w:val="000000"/>
      </w:rPr>
    </w:lvl>
    <w:lvl w:ilvl="1">
      <w:start w:val="1"/>
      <w:numFmt w:val="bullet"/>
      <w:lvlText w:val=""/>
      <w:lvlJc w:val="left"/>
      <w:pPr>
        <w:tabs>
          <w:tab w:val="num" w:pos="0"/>
        </w:tabs>
        <w:ind w:left="2247" w:hanging="480"/>
      </w:pPr>
      <w:rPr>
        <w:rFonts w:ascii="Wingdings" w:hAnsi="Wingdings" w:cs="Wingdings" w:hint="default"/>
      </w:rPr>
    </w:lvl>
    <w:lvl w:ilvl="2">
      <w:start w:val="1"/>
      <w:numFmt w:val="bullet"/>
      <w:lvlText w:val=""/>
      <w:lvlJc w:val="left"/>
      <w:pPr>
        <w:tabs>
          <w:tab w:val="num" w:pos="0"/>
        </w:tabs>
        <w:ind w:left="2727" w:hanging="480"/>
      </w:pPr>
      <w:rPr>
        <w:rFonts w:ascii="Wingdings" w:hAnsi="Wingdings" w:cs="Wingdings" w:hint="default"/>
      </w:rPr>
    </w:lvl>
    <w:lvl w:ilvl="3">
      <w:start w:val="1"/>
      <w:numFmt w:val="bullet"/>
      <w:lvlText w:val=""/>
      <w:lvlJc w:val="left"/>
      <w:pPr>
        <w:tabs>
          <w:tab w:val="num" w:pos="0"/>
        </w:tabs>
        <w:ind w:left="3207" w:hanging="480"/>
      </w:pPr>
      <w:rPr>
        <w:rFonts w:ascii="Wingdings" w:hAnsi="Wingdings" w:cs="Wingdings" w:hint="default"/>
      </w:rPr>
    </w:lvl>
    <w:lvl w:ilvl="4">
      <w:start w:val="1"/>
      <w:numFmt w:val="bullet"/>
      <w:lvlText w:val=""/>
      <w:lvlJc w:val="left"/>
      <w:pPr>
        <w:tabs>
          <w:tab w:val="num" w:pos="0"/>
        </w:tabs>
        <w:ind w:left="3687" w:hanging="480"/>
      </w:pPr>
      <w:rPr>
        <w:rFonts w:ascii="Wingdings" w:hAnsi="Wingdings" w:cs="Wingdings" w:hint="default"/>
      </w:rPr>
    </w:lvl>
    <w:lvl w:ilvl="5">
      <w:start w:val="1"/>
      <w:numFmt w:val="bullet"/>
      <w:lvlText w:val=""/>
      <w:lvlJc w:val="left"/>
      <w:pPr>
        <w:tabs>
          <w:tab w:val="num" w:pos="0"/>
        </w:tabs>
        <w:ind w:left="4167" w:hanging="480"/>
      </w:pPr>
      <w:rPr>
        <w:rFonts w:ascii="Wingdings" w:hAnsi="Wingdings" w:cs="Wingdings" w:hint="default"/>
      </w:rPr>
    </w:lvl>
    <w:lvl w:ilvl="6">
      <w:start w:val="1"/>
      <w:numFmt w:val="bullet"/>
      <w:lvlText w:val=""/>
      <w:lvlJc w:val="left"/>
      <w:pPr>
        <w:tabs>
          <w:tab w:val="num" w:pos="0"/>
        </w:tabs>
        <w:ind w:left="4647" w:hanging="480"/>
      </w:pPr>
      <w:rPr>
        <w:rFonts w:ascii="Wingdings" w:hAnsi="Wingdings" w:cs="Wingdings" w:hint="default"/>
      </w:rPr>
    </w:lvl>
    <w:lvl w:ilvl="7">
      <w:start w:val="1"/>
      <w:numFmt w:val="bullet"/>
      <w:lvlText w:val=""/>
      <w:lvlJc w:val="left"/>
      <w:pPr>
        <w:tabs>
          <w:tab w:val="num" w:pos="0"/>
        </w:tabs>
        <w:ind w:left="5127" w:hanging="480"/>
      </w:pPr>
      <w:rPr>
        <w:rFonts w:ascii="Wingdings" w:hAnsi="Wingdings" w:cs="Wingdings" w:hint="default"/>
      </w:rPr>
    </w:lvl>
    <w:lvl w:ilvl="8">
      <w:start w:val="1"/>
      <w:numFmt w:val="bullet"/>
      <w:lvlText w:val=""/>
      <w:lvlJc w:val="left"/>
      <w:pPr>
        <w:tabs>
          <w:tab w:val="num" w:pos="0"/>
        </w:tabs>
        <w:ind w:left="5607" w:hanging="480"/>
      </w:pPr>
      <w:rPr>
        <w:rFonts w:ascii="Wingdings" w:hAnsi="Wingdings" w:cs="Wingdings" w:hint="default"/>
      </w:rPr>
    </w:lvl>
  </w:abstractNum>
  <w:abstractNum w:abstractNumId="15" w15:restartNumberingAfterBreak="0">
    <w:nsid w:val="464B76AC"/>
    <w:multiLevelType w:val="multilevel"/>
    <w:tmpl w:val="01462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8A82549"/>
    <w:multiLevelType w:val="multilevel"/>
    <w:tmpl w:val="1B4A620E"/>
    <w:lvl w:ilvl="0">
      <w:start w:val="1"/>
      <w:numFmt w:val="bullet"/>
      <w:pStyle w:val="20"/>
      <w:lvlText w:val=""/>
      <w:lvlJc w:val="left"/>
      <w:pPr>
        <w:tabs>
          <w:tab w:val="num" w:pos="720"/>
        </w:tabs>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15:restartNumberingAfterBreak="0">
    <w:nsid w:val="48D012CB"/>
    <w:multiLevelType w:val="multilevel"/>
    <w:tmpl w:val="6BD085AC"/>
    <w:lvl w:ilvl="0">
      <w:start w:val="1"/>
      <w:numFmt w:val="lowerRoman"/>
      <w:lvlText w:val="(%1)"/>
      <w:lvlJc w:val="left"/>
      <w:pPr>
        <w:tabs>
          <w:tab w:val="num" w:pos="0"/>
        </w:tabs>
        <w:ind w:left="567" w:hanging="567"/>
      </w:pPr>
      <w:rPr>
        <w:rFonts w:ascii="Times New Roman" w:hAnsi="Times New Roman" w:cs="Times New Roman"/>
      </w:r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18" w15:restartNumberingAfterBreak="0">
    <w:nsid w:val="514B7400"/>
    <w:multiLevelType w:val="multilevel"/>
    <w:tmpl w:val="0AAEF118"/>
    <w:lvl w:ilvl="0">
      <w:start w:val="1"/>
      <w:numFmt w:val="decimalZero"/>
      <w:lvlText w:val="%1"/>
      <w:lvlJc w:val="left"/>
      <w:pPr>
        <w:ind w:left="780" w:hanging="780"/>
      </w:pPr>
      <w:rPr>
        <w:rFonts w:hint="default"/>
      </w:rPr>
    </w:lvl>
    <w:lvl w:ilvl="1">
      <w:start w:val="2025"/>
      <w:numFmt w:val="decimal"/>
      <w:lvlText w:val="%1.%2"/>
      <w:lvlJc w:val="left"/>
      <w:pPr>
        <w:ind w:left="780" w:hanging="780"/>
      </w:pPr>
      <w:rPr>
        <w:rFonts w:hint="default"/>
      </w:rPr>
    </w:lvl>
    <w:lvl w:ilvl="2">
      <w:start w:val="1"/>
      <w:numFmt w:val="decimal"/>
      <w:lvlText w:val="%1.%2.%3"/>
      <w:lvlJc w:val="left"/>
      <w:pPr>
        <w:ind w:left="780" w:hanging="780"/>
      </w:pPr>
      <w:rPr>
        <w:rFonts w:hint="default"/>
      </w:rPr>
    </w:lvl>
    <w:lvl w:ilvl="3">
      <w:start w:val="1"/>
      <w:numFmt w:val="decimal"/>
      <w:lvlText w:val="%1.%2.%3.%4"/>
      <w:lvlJc w:val="left"/>
      <w:pPr>
        <w:ind w:left="780" w:hanging="7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3AF1FF7"/>
    <w:multiLevelType w:val="hybridMultilevel"/>
    <w:tmpl w:val="985C7338"/>
    <w:lvl w:ilvl="0" w:tplc="4426B12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3FC2C65"/>
    <w:multiLevelType w:val="multilevel"/>
    <w:tmpl w:val="D826CA5E"/>
    <w:lvl w:ilvl="0">
      <w:start w:val="1"/>
      <w:numFmt w:val="upperLetter"/>
      <w:lvlText w:val="%1."/>
      <w:lvlJc w:val="left"/>
      <w:pPr>
        <w:tabs>
          <w:tab w:val="num" w:pos="0"/>
        </w:tabs>
        <w:ind w:left="480" w:hanging="480"/>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21" w15:restartNumberingAfterBreak="0">
    <w:nsid w:val="55EF0A80"/>
    <w:multiLevelType w:val="hybridMultilevel"/>
    <w:tmpl w:val="1804B01A"/>
    <w:lvl w:ilvl="0" w:tplc="A6941CAA">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6D734B9"/>
    <w:multiLevelType w:val="multilevel"/>
    <w:tmpl w:val="D5883DCA"/>
    <w:lvl w:ilvl="0">
      <w:start w:val="1"/>
      <w:numFmt w:val="upperLetter"/>
      <w:lvlText w:val="%1."/>
      <w:lvlJc w:val="left"/>
      <w:pPr>
        <w:tabs>
          <w:tab w:val="num" w:pos="0"/>
        </w:tabs>
        <w:ind w:left="480" w:hanging="480"/>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23" w15:restartNumberingAfterBreak="0">
    <w:nsid w:val="57262148"/>
    <w:multiLevelType w:val="multilevel"/>
    <w:tmpl w:val="FC18D7B8"/>
    <w:lvl w:ilvl="0">
      <w:start w:val="1"/>
      <w:numFmt w:val="bullet"/>
      <w:pStyle w:val="-1"/>
      <w:lvlText w:val=""/>
      <w:lvlJc w:val="left"/>
      <w:pPr>
        <w:tabs>
          <w:tab w:val="num" w:pos="0"/>
        </w:tabs>
        <w:ind w:left="567" w:hanging="567"/>
      </w:pPr>
      <w:rPr>
        <w:rFonts w:ascii="Wingdings" w:hAnsi="Wingdings" w:cs="Wingdings" w:hint="default"/>
        <w:shd w:val="clear" w:color="auto" w:fill="D8D8D8"/>
      </w:rPr>
    </w:lvl>
    <w:lvl w:ilvl="1">
      <w:start w:val="1"/>
      <w:numFmt w:val="bullet"/>
      <w:lvlText w:val=""/>
      <w:lvlJc w:val="left"/>
      <w:pPr>
        <w:tabs>
          <w:tab w:val="num" w:pos="0"/>
        </w:tabs>
        <w:ind w:left="960" w:hanging="480"/>
      </w:pPr>
      <w:rPr>
        <w:rFonts w:ascii="Wingdings" w:hAnsi="Wingdings" w:cs="Wingdings" w:hint="default"/>
      </w:rPr>
    </w:lvl>
    <w:lvl w:ilvl="2">
      <w:start w:val="1"/>
      <w:numFmt w:val="bullet"/>
      <w:lvlText w:val=""/>
      <w:lvlJc w:val="left"/>
      <w:pPr>
        <w:tabs>
          <w:tab w:val="num" w:pos="0"/>
        </w:tabs>
        <w:ind w:left="1440" w:hanging="480"/>
      </w:pPr>
      <w:rPr>
        <w:rFonts w:ascii="Wingdings" w:hAnsi="Wingdings" w:cs="Wingdings" w:hint="default"/>
      </w:rPr>
    </w:lvl>
    <w:lvl w:ilvl="3">
      <w:start w:val="1"/>
      <w:numFmt w:val="bullet"/>
      <w:lvlText w:val=""/>
      <w:lvlJc w:val="left"/>
      <w:pPr>
        <w:tabs>
          <w:tab w:val="num" w:pos="0"/>
        </w:tabs>
        <w:ind w:left="1920" w:hanging="480"/>
      </w:pPr>
      <w:rPr>
        <w:rFonts w:ascii="Wingdings" w:hAnsi="Wingdings" w:cs="Wingdings" w:hint="default"/>
      </w:rPr>
    </w:lvl>
    <w:lvl w:ilvl="4">
      <w:start w:val="1"/>
      <w:numFmt w:val="bullet"/>
      <w:lvlText w:val=""/>
      <w:lvlJc w:val="left"/>
      <w:pPr>
        <w:tabs>
          <w:tab w:val="num" w:pos="0"/>
        </w:tabs>
        <w:ind w:left="2400" w:hanging="480"/>
      </w:pPr>
      <w:rPr>
        <w:rFonts w:ascii="Wingdings" w:hAnsi="Wingdings" w:cs="Wingdings" w:hint="default"/>
      </w:rPr>
    </w:lvl>
    <w:lvl w:ilvl="5">
      <w:start w:val="1"/>
      <w:numFmt w:val="bullet"/>
      <w:lvlText w:val=""/>
      <w:lvlJc w:val="left"/>
      <w:pPr>
        <w:tabs>
          <w:tab w:val="num" w:pos="0"/>
        </w:tabs>
        <w:ind w:left="2880" w:hanging="480"/>
      </w:pPr>
      <w:rPr>
        <w:rFonts w:ascii="Wingdings" w:hAnsi="Wingdings" w:cs="Wingdings" w:hint="default"/>
      </w:rPr>
    </w:lvl>
    <w:lvl w:ilvl="6">
      <w:start w:val="1"/>
      <w:numFmt w:val="bullet"/>
      <w:lvlText w:val=""/>
      <w:lvlJc w:val="left"/>
      <w:pPr>
        <w:tabs>
          <w:tab w:val="num" w:pos="0"/>
        </w:tabs>
        <w:ind w:left="3360" w:hanging="480"/>
      </w:pPr>
      <w:rPr>
        <w:rFonts w:ascii="Wingdings" w:hAnsi="Wingdings" w:cs="Wingdings" w:hint="default"/>
      </w:rPr>
    </w:lvl>
    <w:lvl w:ilvl="7">
      <w:start w:val="1"/>
      <w:numFmt w:val="bullet"/>
      <w:lvlText w:val=""/>
      <w:lvlJc w:val="left"/>
      <w:pPr>
        <w:tabs>
          <w:tab w:val="num" w:pos="0"/>
        </w:tabs>
        <w:ind w:left="3840" w:hanging="480"/>
      </w:pPr>
      <w:rPr>
        <w:rFonts w:ascii="Wingdings" w:hAnsi="Wingdings" w:cs="Wingdings" w:hint="default"/>
      </w:rPr>
    </w:lvl>
    <w:lvl w:ilvl="8">
      <w:start w:val="1"/>
      <w:numFmt w:val="bullet"/>
      <w:lvlText w:val=""/>
      <w:lvlJc w:val="left"/>
      <w:pPr>
        <w:tabs>
          <w:tab w:val="num" w:pos="0"/>
        </w:tabs>
        <w:ind w:left="4320" w:hanging="480"/>
      </w:pPr>
      <w:rPr>
        <w:rFonts w:ascii="Wingdings" w:hAnsi="Wingdings" w:cs="Wingdings" w:hint="default"/>
      </w:rPr>
    </w:lvl>
  </w:abstractNum>
  <w:abstractNum w:abstractNumId="24" w15:restartNumberingAfterBreak="0">
    <w:nsid w:val="5A037813"/>
    <w:multiLevelType w:val="multilevel"/>
    <w:tmpl w:val="7E54FE8A"/>
    <w:lvl w:ilvl="0">
      <w:start w:val="1"/>
      <w:numFmt w:val="upperLetter"/>
      <w:lvlText w:val="%1."/>
      <w:lvlJc w:val="left"/>
      <w:pPr>
        <w:tabs>
          <w:tab w:val="num" w:pos="0"/>
        </w:tabs>
        <w:ind w:left="480" w:hanging="480"/>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25" w15:restartNumberingAfterBreak="0">
    <w:nsid w:val="623F5F6F"/>
    <w:multiLevelType w:val="multilevel"/>
    <w:tmpl w:val="D43209A2"/>
    <w:lvl w:ilvl="0">
      <w:start w:val="1"/>
      <w:numFmt w:val="decimal"/>
      <w:pStyle w:val="-2"/>
      <w:lvlText w:val="[%1]"/>
      <w:lvlJc w:val="left"/>
      <w:pPr>
        <w:tabs>
          <w:tab w:val="num" w:pos="0"/>
        </w:tabs>
        <w:ind w:left="567" w:hanging="567"/>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26" w15:restartNumberingAfterBreak="0">
    <w:nsid w:val="63B32356"/>
    <w:multiLevelType w:val="multilevel"/>
    <w:tmpl w:val="FDDEB968"/>
    <w:lvl w:ilvl="0">
      <w:start w:val="1"/>
      <w:numFmt w:val="decimal"/>
      <w:pStyle w:val="Example"/>
      <w:suff w:val="nothing"/>
      <w:lvlText w:val="(%1"/>
      <w:lvlJc w:val="left"/>
      <w:pPr>
        <w:tabs>
          <w:tab w:val="num" w:pos="0"/>
        </w:tabs>
        <w:ind w:left="0" w:firstLine="0"/>
      </w:pPr>
      <w:rPr>
        <w:rFonts w:ascii="Times New Roman" w:hAnsi="Times New Roman" w:cs="Times New Roman"/>
        <w:b w:val="0"/>
        <w:bCs w:val="0"/>
      </w:rPr>
    </w:lvl>
    <w:lvl w:ilvl="1">
      <w:start w:val="1"/>
      <w:numFmt w:val="lowerLetter"/>
      <w:pStyle w:val="Examplea"/>
      <w:lvlText w:val="%2."/>
      <w:lvlJc w:val="left"/>
      <w:pPr>
        <w:tabs>
          <w:tab w:val="num" w:pos="0"/>
        </w:tabs>
        <w:ind w:left="851" w:hanging="284"/>
      </w:pPr>
      <w:rPr>
        <w:rFonts w:ascii="Times New Roman" w:hAnsi="Times New Roman" w:cs="Times New Roman"/>
      </w:rPr>
    </w:lvl>
    <w:lvl w:ilvl="2">
      <w:start w:val="1"/>
      <w:numFmt w:val="lowerLetter"/>
      <w:lvlText w:val="%3."/>
      <w:lvlJc w:val="left"/>
      <w:pPr>
        <w:tabs>
          <w:tab w:val="num" w:pos="207"/>
        </w:tabs>
        <w:ind w:left="207" w:hanging="360"/>
      </w:pPr>
    </w:lvl>
    <w:lvl w:ilvl="3">
      <w:start w:val="1"/>
      <w:numFmt w:val="decimal"/>
      <w:lvlText w:val="(%4)"/>
      <w:lvlJc w:val="left"/>
      <w:pPr>
        <w:tabs>
          <w:tab w:val="num" w:pos="1287"/>
        </w:tabs>
        <w:ind w:left="1287" w:hanging="360"/>
      </w:pPr>
    </w:lvl>
    <w:lvl w:ilvl="4">
      <w:start w:val="1"/>
      <w:numFmt w:val="lowerLetter"/>
      <w:lvlText w:val="(%5)"/>
      <w:lvlJc w:val="left"/>
      <w:pPr>
        <w:tabs>
          <w:tab w:val="num" w:pos="1647"/>
        </w:tabs>
        <w:ind w:left="1647" w:hanging="360"/>
      </w:pPr>
    </w:lvl>
    <w:lvl w:ilvl="5">
      <w:start w:val="1"/>
      <w:numFmt w:val="lowerRoman"/>
      <w:lvlText w:val="(%6)"/>
      <w:lvlJc w:val="left"/>
      <w:pPr>
        <w:tabs>
          <w:tab w:val="num" w:pos="2007"/>
        </w:tabs>
        <w:ind w:left="2007" w:hanging="360"/>
      </w:pPr>
    </w:lvl>
    <w:lvl w:ilvl="6">
      <w:start w:val="1"/>
      <w:numFmt w:val="decimal"/>
      <w:lvlText w:val="%7."/>
      <w:lvlJc w:val="left"/>
      <w:pPr>
        <w:tabs>
          <w:tab w:val="num" w:pos="2367"/>
        </w:tabs>
        <w:ind w:left="2367" w:hanging="360"/>
      </w:pPr>
    </w:lvl>
    <w:lvl w:ilvl="7">
      <w:start w:val="1"/>
      <w:numFmt w:val="lowerLetter"/>
      <w:lvlText w:val="%8."/>
      <w:lvlJc w:val="left"/>
      <w:pPr>
        <w:tabs>
          <w:tab w:val="num" w:pos="2727"/>
        </w:tabs>
        <w:ind w:left="2727" w:hanging="360"/>
      </w:pPr>
    </w:lvl>
    <w:lvl w:ilvl="8">
      <w:start w:val="1"/>
      <w:numFmt w:val="lowerRoman"/>
      <w:lvlText w:val="%9."/>
      <w:lvlJc w:val="left"/>
      <w:pPr>
        <w:tabs>
          <w:tab w:val="num" w:pos="3087"/>
        </w:tabs>
        <w:ind w:left="3087" w:hanging="360"/>
      </w:pPr>
    </w:lvl>
  </w:abstractNum>
  <w:abstractNum w:abstractNumId="27" w15:restartNumberingAfterBreak="0">
    <w:nsid w:val="68F84A7A"/>
    <w:multiLevelType w:val="multilevel"/>
    <w:tmpl w:val="DCDEEFE6"/>
    <w:lvl w:ilvl="0">
      <w:start w:val="1"/>
      <w:numFmt w:val="upperLetter"/>
      <w:lvlText w:val="%1."/>
      <w:lvlJc w:val="left"/>
      <w:pPr>
        <w:tabs>
          <w:tab w:val="num" w:pos="0"/>
        </w:tabs>
        <w:ind w:left="480" w:hanging="480"/>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28" w15:restartNumberingAfterBreak="0">
    <w:nsid w:val="69D60BC4"/>
    <w:multiLevelType w:val="hybridMultilevel"/>
    <w:tmpl w:val="430ED0B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6B5B45DB"/>
    <w:multiLevelType w:val="multilevel"/>
    <w:tmpl w:val="3DAC6994"/>
    <w:lvl w:ilvl="0">
      <w:start w:val="1"/>
      <w:numFmt w:val="lowerRoman"/>
      <w:lvlText w:val="(%1)"/>
      <w:lvlJc w:val="left"/>
      <w:pPr>
        <w:tabs>
          <w:tab w:val="num" w:pos="0"/>
        </w:tabs>
        <w:ind w:left="567" w:hanging="567"/>
      </w:pPr>
      <w:rPr>
        <w:rFonts w:ascii="Times New Roman" w:hAnsi="Times New Roman" w:cs="Times New Roman"/>
      </w:r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30" w15:restartNumberingAfterBreak="0">
    <w:nsid w:val="6E5E5860"/>
    <w:multiLevelType w:val="multilevel"/>
    <w:tmpl w:val="58C28BFA"/>
    <w:lvl w:ilvl="0">
      <w:start w:val="1"/>
      <w:numFmt w:val="bullet"/>
      <w:pStyle w:val="-3"/>
      <w:lvlText w:val=""/>
      <w:lvlJc w:val="left"/>
      <w:pPr>
        <w:tabs>
          <w:tab w:val="num" w:pos="0"/>
        </w:tabs>
        <w:ind w:left="567" w:hanging="567"/>
      </w:pPr>
      <w:rPr>
        <w:rFonts w:ascii="Wingdings" w:hAnsi="Wingdings" w:cs="Wingdings" w:hint="default"/>
        <w:color w:val="000000"/>
      </w:rPr>
    </w:lvl>
    <w:lvl w:ilvl="1">
      <w:start w:val="1"/>
      <w:numFmt w:val="bullet"/>
      <w:lvlText w:val=""/>
      <w:lvlJc w:val="left"/>
      <w:pPr>
        <w:tabs>
          <w:tab w:val="num" w:pos="0"/>
        </w:tabs>
        <w:ind w:left="960" w:hanging="480"/>
      </w:pPr>
      <w:rPr>
        <w:rFonts w:ascii="Wingdings" w:hAnsi="Wingdings" w:cs="Wingdings" w:hint="default"/>
      </w:rPr>
    </w:lvl>
    <w:lvl w:ilvl="2">
      <w:start w:val="1"/>
      <w:numFmt w:val="bullet"/>
      <w:lvlText w:val=""/>
      <w:lvlJc w:val="left"/>
      <w:pPr>
        <w:tabs>
          <w:tab w:val="num" w:pos="0"/>
        </w:tabs>
        <w:ind w:left="1440" w:hanging="480"/>
      </w:pPr>
      <w:rPr>
        <w:rFonts w:ascii="Wingdings" w:hAnsi="Wingdings" w:cs="Wingdings" w:hint="default"/>
      </w:rPr>
    </w:lvl>
    <w:lvl w:ilvl="3">
      <w:start w:val="1"/>
      <w:numFmt w:val="bullet"/>
      <w:lvlText w:val=""/>
      <w:lvlJc w:val="left"/>
      <w:pPr>
        <w:tabs>
          <w:tab w:val="num" w:pos="0"/>
        </w:tabs>
        <w:ind w:left="1920" w:hanging="480"/>
      </w:pPr>
      <w:rPr>
        <w:rFonts w:ascii="Wingdings" w:hAnsi="Wingdings" w:cs="Wingdings" w:hint="default"/>
      </w:rPr>
    </w:lvl>
    <w:lvl w:ilvl="4">
      <w:start w:val="1"/>
      <w:numFmt w:val="bullet"/>
      <w:lvlText w:val=""/>
      <w:lvlJc w:val="left"/>
      <w:pPr>
        <w:tabs>
          <w:tab w:val="num" w:pos="0"/>
        </w:tabs>
        <w:ind w:left="2400" w:hanging="480"/>
      </w:pPr>
      <w:rPr>
        <w:rFonts w:ascii="Wingdings" w:hAnsi="Wingdings" w:cs="Wingdings" w:hint="default"/>
      </w:rPr>
    </w:lvl>
    <w:lvl w:ilvl="5">
      <w:start w:val="1"/>
      <w:numFmt w:val="bullet"/>
      <w:lvlText w:val=""/>
      <w:lvlJc w:val="left"/>
      <w:pPr>
        <w:tabs>
          <w:tab w:val="num" w:pos="0"/>
        </w:tabs>
        <w:ind w:left="2880" w:hanging="480"/>
      </w:pPr>
      <w:rPr>
        <w:rFonts w:ascii="Wingdings" w:hAnsi="Wingdings" w:cs="Wingdings" w:hint="default"/>
      </w:rPr>
    </w:lvl>
    <w:lvl w:ilvl="6">
      <w:start w:val="1"/>
      <w:numFmt w:val="bullet"/>
      <w:lvlText w:val=""/>
      <w:lvlJc w:val="left"/>
      <w:pPr>
        <w:tabs>
          <w:tab w:val="num" w:pos="0"/>
        </w:tabs>
        <w:ind w:left="3360" w:hanging="480"/>
      </w:pPr>
      <w:rPr>
        <w:rFonts w:ascii="Wingdings" w:hAnsi="Wingdings" w:cs="Wingdings" w:hint="default"/>
      </w:rPr>
    </w:lvl>
    <w:lvl w:ilvl="7">
      <w:start w:val="1"/>
      <w:numFmt w:val="bullet"/>
      <w:lvlText w:val=""/>
      <w:lvlJc w:val="left"/>
      <w:pPr>
        <w:tabs>
          <w:tab w:val="num" w:pos="0"/>
        </w:tabs>
        <w:ind w:left="3840" w:hanging="480"/>
      </w:pPr>
      <w:rPr>
        <w:rFonts w:ascii="Wingdings" w:hAnsi="Wingdings" w:cs="Wingdings" w:hint="default"/>
      </w:rPr>
    </w:lvl>
    <w:lvl w:ilvl="8">
      <w:start w:val="1"/>
      <w:numFmt w:val="bullet"/>
      <w:lvlText w:val=""/>
      <w:lvlJc w:val="left"/>
      <w:pPr>
        <w:tabs>
          <w:tab w:val="num" w:pos="0"/>
        </w:tabs>
        <w:ind w:left="4320" w:hanging="480"/>
      </w:pPr>
      <w:rPr>
        <w:rFonts w:ascii="Wingdings" w:hAnsi="Wingdings" w:cs="Wingdings" w:hint="default"/>
      </w:rPr>
    </w:lvl>
  </w:abstractNum>
  <w:abstractNum w:abstractNumId="31" w15:restartNumberingAfterBreak="0">
    <w:nsid w:val="72130AEC"/>
    <w:multiLevelType w:val="multilevel"/>
    <w:tmpl w:val="46A4803A"/>
    <w:lvl w:ilvl="0">
      <w:start w:val="1"/>
      <w:numFmt w:val="upperLetter"/>
      <w:lvlText w:val="%1."/>
      <w:lvlJc w:val="left"/>
      <w:pPr>
        <w:tabs>
          <w:tab w:val="num" w:pos="0"/>
        </w:tabs>
        <w:ind w:left="480" w:hanging="480"/>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32" w15:restartNumberingAfterBreak="0">
    <w:nsid w:val="7A0D0C0D"/>
    <w:multiLevelType w:val="multilevel"/>
    <w:tmpl w:val="62024E24"/>
    <w:lvl w:ilvl="0">
      <w:start w:val="1"/>
      <w:numFmt w:val="upperLetter"/>
      <w:lvlText w:val="%1."/>
      <w:lvlJc w:val="left"/>
      <w:pPr>
        <w:tabs>
          <w:tab w:val="num" w:pos="0"/>
        </w:tabs>
        <w:ind w:left="480" w:hanging="480"/>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num w:numId="1" w16cid:durableId="947542845">
    <w:abstractNumId w:val="8"/>
  </w:num>
  <w:num w:numId="2" w16cid:durableId="532494988">
    <w:abstractNumId w:val="13"/>
  </w:num>
  <w:num w:numId="3" w16cid:durableId="1971008499">
    <w:abstractNumId w:val="16"/>
  </w:num>
  <w:num w:numId="4" w16cid:durableId="764233884">
    <w:abstractNumId w:val="1"/>
  </w:num>
  <w:num w:numId="5" w16cid:durableId="1715502352">
    <w:abstractNumId w:val="2"/>
  </w:num>
  <w:num w:numId="6" w16cid:durableId="754478253">
    <w:abstractNumId w:val="12"/>
  </w:num>
  <w:num w:numId="7" w16cid:durableId="1709722812">
    <w:abstractNumId w:val="0"/>
  </w:num>
  <w:num w:numId="8" w16cid:durableId="1485319641">
    <w:abstractNumId w:val="3"/>
  </w:num>
  <w:num w:numId="9" w16cid:durableId="643894551">
    <w:abstractNumId w:val="11"/>
  </w:num>
  <w:num w:numId="10" w16cid:durableId="1779762204">
    <w:abstractNumId w:val="30"/>
  </w:num>
  <w:num w:numId="11" w16cid:durableId="941260442">
    <w:abstractNumId w:val="14"/>
  </w:num>
  <w:num w:numId="12" w16cid:durableId="121726785">
    <w:abstractNumId w:val="23"/>
  </w:num>
  <w:num w:numId="13" w16cid:durableId="911696538">
    <w:abstractNumId w:val="25"/>
  </w:num>
  <w:num w:numId="14" w16cid:durableId="187069436">
    <w:abstractNumId w:val="26"/>
  </w:num>
  <w:num w:numId="15" w16cid:durableId="1468626620">
    <w:abstractNumId w:val="17"/>
  </w:num>
  <w:num w:numId="16" w16cid:durableId="603076026">
    <w:abstractNumId w:val="31"/>
  </w:num>
  <w:num w:numId="17" w16cid:durableId="634919136">
    <w:abstractNumId w:val="24"/>
  </w:num>
  <w:num w:numId="18" w16cid:durableId="1065377711">
    <w:abstractNumId w:val="22"/>
  </w:num>
  <w:num w:numId="19" w16cid:durableId="1633562832">
    <w:abstractNumId w:val="5"/>
  </w:num>
  <w:num w:numId="20" w16cid:durableId="25376135">
    <w:abstractNumId w:val="29"/>
  </w:num>
  <w:num w:numId="21" w16cid:durableId="626349634">
    <w:abstractNumId w:val="20"/>
  </w:num>
  <w:num w:numId="22" w16cid:durableId="1040545669">
    <w:abstractNumId w:val="27"/>
  </w:num>
  <w:num w:numId="23" w16cid:durableId="148192636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02775965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580947848">
    <w:abstractNumId w:val="7"/>
  </w:num>
  <w:num w:numId="26" w16cid:durableId="182204146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040667605">
    <w:abstractNumId w:val="19"/>
  </w:num>
  <w:num w:numId="28" w16cid:durableId="290325346">
    <w:abstractNumId w:val="10"/>
  </w:num>
  <w:num w:numId="29" w16cid:durableId="72607668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026710385">
    <w:abstractNumId w:val="21"/>
  </w:num>
  <w:num w:numId="31" w16cid:durableId="553664830">
    <w:abstractNumId w:val="15"/>
  </w:num>
  <w:num w:numId="32" w16cid:durableId="1027633787">
    <w:abstractNumId w:val="6"/>
  </w:num>
  <w:num w:numId="33" w16cid:durableId="1089540920">
    <w:abstractNumId w:val="9"/>
  </w:num>
  <w:num w:numId="34" w16cid:durableId="211374286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24341811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282467658">
    <w:abstractNumId w:val="4"/>
  </w:num>
  <w:num w:numId="37" w16cid:durableId="1847019033">
    <w:abstractNumId w:val="18"/>
  </w:num>
  <w:num w:numId="38" w16cid:durableId="308755184">
    <w:abstractNumId w:val="32"/>
  </w:num>
  <w:num w:numId="39" w16cid:durableId="8634242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34282975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75513473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434251023">
    <w:abstractNumId w:val="28"/>
  </w:num>
  <w:num w:numId="43" w16cid:durableId="1734505644">
    <w:abstractNumId w:val="26"/>
    <w:lvlOverride w:ilvl="0">
      <w:startOverride w:val="1"/>
    </w:lvlOverride>
    <w:lvlOverride w:ilvl="1">
      <w:startOverride w:val="1"/>
    </w:lvlOverride>
    <w:lvlOverride w:ilvl="2">
      <w:startOverride w:val="1"/>
    </w:lvlOverride>
    <w:lvlOverride w:ilvl="3">
      <w:startOverride w:val="52"/>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T. Tim Chou">
    <w15:presenceInfo w15:providerId="None" w15:userId="C.-T. Tim Chou"/>
  </w15:person>
  <w15:person w15:author="鍾孟軒">
    <w15:presenceInfo w15:providerId="AD" w15:userId="S::10752137@O365st.cycu.edu.tw::a4de9134-722e-4009-9e1c-9925f1191a6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bordersDoNotSurroundHeader/>
  <w:bordersDoNotSurroundFooter/>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5F4E"/>
    <w:rsid w:val="00001667"/>
    <w:rsid w:val="00001F24"/>
    <w:rsid w:val="00003C33"/>
    <w:rsid w:val="00004763"/>
    <w:rsid w:val="00004F0B"/>
    <w:rsid w:val="000060BA"/>
    <w:rsid w:val="00006539"/>
    <w:rsid w:val="00006848"/>
    <w:rsid w:val="0000776A"/>
    <w:rsid w:val="00007902"/>
    <w:rsid w:val="00007ACF"/>
    <w:rsid w:val="0001020B"/>
    <w:rsid w:val="00010CD0"/>
    <w:rsid w:val="0001144F"/>
    <w:rsid w:val="000117C6"/>
    <w:rsid w:val="0001208E"/>
    <w:rsid w:val="000121E0"/>
    <w:rsid w:val="000126DE"/>
    <w:rsid w:val="00012DEB"/>
    <w:rsid w:val="00012F6F"/>
    <w:rsid w:val="00013454"/>
    <w:rsid w:val="00013664"/>
    <w:rsid w:val="0001394D"/>
    <w:rsid w:val="0001399F"/>
    <w:rsid w:val="00014D8A"/>
    <w:rsid w:val="000152C3"/>
    <w:rsid w:val="00016D8A"/>
    <w:rsid w:val="000171F0"/>
    <w:rsid w:val="000172B9"/>
    <w:rsid w:val="00017A39"/>
    <w:rsid w:val="000220EA"/>
    <w:rsid w:val="000221B5"/>
    <w:rsid w:val="0002255D"/>
    <w:rsid w:val="000227AF"/>
    <w:rsid w:val="000233AE"/>
    <w:rsid w:val="00023809"/>
    <w:rsid w:val="00023D9B"/>
    <w:rsid w:val="00025185"/>
    <w:rsid w:val="00025331"/>
    <w:rsid w:val="00026F97"/>
    <w:rsid w:val="00027A04"/>
    <w:rsid w:val="00027D65"/>
    <w:rsid w:val="000301C0"/>
    <w:rsid w:val="000303C0"/>
    <w:rsid w:val="00030BFD"/>
    <w:rsid w:val="00030D0D"/>
    <w:rsid w:val="000316CC"/>
    <w:rsid w:val="00031B9E"/>
    <w:rsid w:val="0003217C"/>
    <w:rsid w:val="0003331F"/>
    <w:rsid w:val="00033E32"/>
    <w:rsid w:val="00034122"/>
    <w:rsid w:val="000345E9"/>
    <w:rsid w:val="00035F23"/>
    <w:rsid w:val="00035F4E"/>
    <w:rsid w:val="00035FEB"/>
    <w:rsid w:val="000368A5"/>
    <w:rsid w:val="00036C8F"/>
    <w:rsid w:val="00037564"/>
    <w:rsid w:val="00037592"/>
    <w:rsid w:val="00037605"/>
    <w:rsid w:val="000403A4"/>
    <w:rsid w:val="00040419"/>
    <w:rsid w:val="0004075B"/>
    <w:rsid w:val="000417D0"/>
    <w:rsid w:val="00042D72"/>
    <w:rsid w:val="00042DA9"/>
    <w:rsid w:val="000431C6"/>
    <w:rsid w:val="00043B24"/>
    <w:rsid w:val="00043E67"/>
    <w:rsid w:val="00043E68"/>
    <w:rsid w:val="00044D0A"/>
    <w:rsid w:val="00046BFF"/>
    <w:rsid w:val="0004704A"/>
    <w:rsid w:val="00047598"/>
    <w:rsid w:val="000504B9"/>
    <w:rsid w:val="00050E84"/>
    <w:rsid w:val="00052462"/>
    <w:rsid w:val="00052DF3"/>
    <w:rsid w:val="00053766"/>
    <w:rsid w:val="0005453C"/>
    <w:rsid w:val="00054EF0"/>
    <w:rsid w:val="0005530A"/>
    <w:rsid w:val="000556DB"/>
    <w:rsid w:val="000559E3"/>
    <w:rsid w:val="00055C64"/>
    <w:rsid w:val="000560E0"/>
    <w:rsid w:val="000562AF"/>
    <w:rsid w:val="00056571"/>
    <w:rsid w:val="0005680F"/>
    <w:rsid w:val="0005772E"/>
    <w:rsid w:val="00057D31"/>
    <w:rsid w:val="000603C0"/>
    <w:rsid w:val="00060775"/>
    <w:rsid w:val="00060BA8"/>
    <w:rsid w:val="00060D9D"/>
    <w:rsid w:val="000612EB"/>
    <w:rsid w:val="000614BB"/>
    <w:rsid w:val="00061751"/>
    <w:rsid w:val="00061ED3"/>
    <w:rsid w:val="000625AF"/>
    <w:rsid w:val="00062C71"/>
    <w:rsid w:val="0006388C"/>
    <w:rsid w:val="00064D34"/>
    <w:rsid w:val="000662D3"/>
    <w:rsid w:val="00066808"/>
    <w:rsid w:val="000704B6"/>
    <w:rsid w:val="0007064D"/>
    <w:rsid w:val="0007108A"/>
    <w:rsid w:val="00073A2D"/>
    <w:rsid w:val="00073BFC"/>
    <w:rsid w:val="0007428D"/>
    <w:rsid w:val="00074D9E"/>
    <w:rsid w:val="00075434"/>
    <w:rsid w:val="00075517"/>
    <w:rsid w:val="0007639F"/>
    <w:rsid w:val="00076548"/>
    <w:rsid w:val="00080E58"/>
    <w:rsid w:val="00081D75"/>
    <w:rsid w:val="00081DF4"/>
    <w:rsid w:val="000832E0"/>
    <w:rsid w:val="00083F85"/>
    <w:rsid w:val="00084379"/>
    <w:rsid w:val="00084935"/>
    <w:rsid w:val="00084992"/>
    <w:rsid w:val="00084DA3"/>
    <w:rsid w:val="00085398"/>
    <w:rsid w:val="000856E4"/>
    <w:rsid w:val="000863AB"/>
    <w:rsid w:val="00086C8A"/>
    <w:rsid w:val="0009376A"/>
    <w:rsid w:val="000938F1"/>
    <w:rsid w:val="00093A52"/>
    <w:rsid w:val="00094812"/>
    <w:rsid w:val="00094E6F"/>
    <w:rsid w:val="0009683F"/>
    <w:rsid w:val="00096BD9"/>
    <w:rsid w:val="000A0699"/>
    <w:rsid w:val="000A0746"/>
    <w:rsid w:val="000A0E2C"/>
    <w:rsid w:val="000A1894"/>
    <w:rsid w:val="000A3124"/>
    <w:rsid w:val="000A3CD5"/>
    <w:rsid w:val="000A4CD8"/>
    <w:rsid w:val="000A4DE3"/>
    <w:rsid w:val="000A4F3A"/>
    <w:rsid w:val="000A5315"/>
    <w:rsid w:val="000A5FE8"/>
    <w:rsid w:val="000A609B"/>
    <w:rsid w:val="000A69E6"/>
    <w:rsid w:val="000A6A21"/>
    <w:rsid w:val="000A6A4C"/>
    <w:rsid w:val="000A6C0F"/>
    <w:rsid w:val="000A7647"/>
    <w:rsid w:val="000A7A1D"/>
    <w:rsid w:val="000A7BA9"/>
    <w:rsid w:val="000B0690"/>
    <w:rsid w:val="000B0FD1"/>
    <w:rsid w:val="000B13F6"/>
    <w:rsid w:val="000B1898"/>
    <w:rsid w:val="000B1AC7"/>
    <w:rsid w:val="000B1BB0"/>
    <w:rsid w:val="000B211F"/>
    <w:rsid w:val="000B23F8"/>
    <w:rsid w:val="000B3791"/>
    <w:rsid w:val="000B41C4"/>
    <w:rsid w:val="000B46DB"/>
    <w:rsid w:val="000B470B"/>
    <w:rsid w:val="000B59D3"/>
    <w:rsid w:val="000B5B82"/>
    <w:rsid w:val="000B5DB6"/>
    <w:rsid w:val="000B5F95"/>
    <w:rsid w:val="000B79A1"/>
    <w:rsid w:val="000C0955"/>
    <w:rsid w:val="000C25DF"/>
    <w:rsid w:val="000C2A23"/>
    <w:rsid w:val="000C3156"/>
    <w:rsid w:val="000C3658"/>
    <w:rsid w:val="000C40EB"/>
    <w:rsid w:val="000C5360"/>
    <w:rsid w:val="000C582A"/>
    <w:rsid w:val="000C5D10"/>
    <w:rsid w:val="000C5E0E"/>
    <w:rsid w:val="000C61AF"/>
    <w:rsid w:val="000C651A"/>
    <w:rsid w:val="000C783E"/>
    <w:rsid w:val="000C7993"/>
    <w:rsid w:val="000C7E45"/>
    <w:rsid w:val="000D0EE9"/>
    <w:rsid w:val="000D0F9A"/>
    <w:rsid w:val="000D1AA8"/>
    <w:rsid w:val="000D30EE"/>
    <w:rsid w:val="000D365B"/>
    <w:rsid w:val="000D3C70"/>
    <w:rsid w:val="000D53BE"/>
    <w:rsid w:val="000D55AD"/>
    <w:rsid w:val="000D6179"/>
    <w:rsid w:val="000D659F"/>
    <w:rsid w:val="000D6832"/>
    <w:rsid w:val="000D6AF9"/>
    <w:rsid w:val="000D7409"/>
    <w:rsid w:val="000D78D5"/>
    <w:rsid w:val="000D7AAC"/>
    <w:rsid w:val="000E0ACC"/>
    <w:rsid w:val="000E1463"/>
    <w:rsid w:val="000E2B5B"/>
    <w:rsid w:val="000E2D26"/>
    <w:rsid w:val="000E36BE"/>
    <w:rsid w:val="000E50F3"/>
    <w:rsid w:val="000E773C"/>
    <w:rsid w:val="000F009A"/>
    <w:rsid w:val="000F03AD"/>
    <w:rsid w:val="000F26AB"/>
    <w:rsid w:val="000F311E"/>
    <w:rsid w:val="000F382E"/>
    <w:rsid w:val="000F522A"/>
    <w:rsid w:val="000F5ADF"/>
    <w:rsid w:val="000F5BB5"/>
    <w:rsid w:val="000F5FF8"/>
    <w:rsid w:val="000F63A6"/>
    <w:rsid w:val="000F7F22"/>
    <w:rsid w:val="00100314"/>
    <w:rsid w:val="00100721"/>
    <w:rsid w:val="00100998"/>
    <w:rsid w:val="00100B08"/>
    <w:rsid w:val="00100FC7"/>
    <w:rsid w:val="0010166B"/>
    <w:rsid w:val="00105883"/>
    <w:rsid w:val="001059E2"/>
    <w:rsid w:val="001061A9"/>
    <w:rsid w:val="0010660E"/>
    <w:rsid w:val="0010681E"/>
    <w:rsid w:val="00106D30"/>
    <w:rsid w:val="001107B1"/>
    <w:rsid w:val="00110928"/>
    <w:rsid w:val="0011224E"/>
    <w:rsid w:val="0011255C"/>
    <w:rsid w:val="0011258A"/>
    <w:rsid w:val="00112B7B"/>
    <w:rsid w:val="0011378C"/>
    <w:rsid w:val="00113AF3"/>
    <w:rsid w:val="0011666D"/>
    <w:rsid w:val="00117279"/>
    <w:rsid w:val="00117355"/>
    <w:rsid w:val="0012010B"/>
    <w:rsid w:val="001207F9"/>
    <w:rsid w:val="00121874"/>
    <w:rsid w:val="00122EA6"/>
    <w:rsid w:val="001237BC"/>
    <w:rsid w:val="0012415B"/>
    <w:rsid w:val="0012579C"/>
    <w:rsid w:val="001261CC"/>
    <w:rsid w:val="00127171"/>
    <w:rsid w:val="00127EBF"/>
    <w:rsid w:val="001301B8"/>
    <w:rsid w:val="0013122E"/>
    <w:rsid w:val="00131276"/>
    <w:rsid w:val="001314C7"/>
    <w:rsid w:val="00133413"/>
    <w:rsid w:val="00133999"/>
    <w:rsid w:val="00134498"/>
    <w:rsid w:val="001344B6"/>
    <w:rsid w:val="00134767"/>
    <w:rsid w:val="0013593B"/>
    <w:rsid w:val="00135CC7"/>
    <w:rsid w:val="00135EE5"/>
    <w:rsid w:val="001365A0"/>
    <w:rsid w:val="00136F49"/>
    <w:rsid w:val="0013712B"/>
    <w:rsid w:val="0013770F"/>
    <w:rsid w:val="0014074A"/>
    <w:rsid w:val="00140D30"/>
    <w:rsid w:val="00140E25"/>
    <w:rsid w:val="00141B12"/>
    <w:rsid w:val="00141C42"/>
    <w:rsid w:val="00141F4A"/>
    <w:rsid w:val="00143B36"/>
    <w:rsid w:val="00144787"/>
    <w:rsid w:val="001449E1"/>
    <w:rsid w:val="00144F16"/>
    <w:rsid w:val="00146335"/>
    <w:rsid w:val="00146980"/>
    <w:rsid w:val="00151F5A"/>
    <w:rsid w:val="001520AA"/>
    <w:rsid w:val="00152148"/>
    <w:rsid w:val="001521D0"/>
    <w:rsid w:val="001523AA"/>
    <w:rsid w:val="00152BD0"/>
    <w:rsid w:val="0015349C"/>
    <w:rsid w:val="001537B0"/>
    <w:rsid w:val="00153C7D"/>
    <w:rsid w:val="00153DF1"/>
    <w:rsid w:val="00154201"/>
    <w:rsid w:val="00155080"/>
    <w:rsid w:val="0015531F"/>
    <w:rsid w:val="00155D90"/>
    <w:rsid w:val="0015604D"/>
    <w:rsid w:val="00156423"/>
    <w:rsid w:val="00156AE0"/>
    <w:rsid w:val="00156E15"/>
    <w:rsid w:val="00157553"/>
    <w:rsid w:val="00157D12"/>
    <w:rsid w:val="001601AC"/>
    <w:rsid w:val="00160396"/>
    <w:rsid w:val="00160C4C"/>
    <w:rsid w:val="00160F83"/>
    <w:rsid w:val="001615CB"/>
    <w:rsid w:val="00162B1E"/>
    <w:rsid w:val="001635DA"/>
    <w:rsid w:val="001644A3"/>
    <w:rsid w:val="00165F41"/>
    <w:rsid w:val="00166174"/>
    <w:rsid w:val="00166419"/>
    <w:rsid w:val="001665CD"/>
    <w:rsid w:val="0016691E"/>
    <w:rsid w:val="00167427"/>
    <w:rsid w:val="00170955"/>
    <w:rsid w:val="00170E4B"/>
    <w:rsid w:val="0017113E"/>
    <w:rsid w:val="00171F2E"/>
    <w:rsid w:val="00172793"/>
    <w:rsid w:val="00172B89"/>
    <w:rsid w:val="00172DAD"/>
    <w:rsid w:val="00172FE0"/>
    <w:rsid w:val="00173421"/>
    <w:rsid w:val="00173634"/>
    <w:rsid w:val="001737C4"/>
    <w:rsid w:val="00175FF5"/>
    <w:rsid w:val="00176024"/>
    <w:rsid w:val="00177B8E"/>
    <w:rsid w:val="00177ED8"/>
    <w:rsid w:val="00180633"/>
    <w:rsid w:val="001808DF"/>
    <w:rsid w:val="00180E0A"/>
    <w:rsid w:val="001818B5"/>
    <w:rsid w:val="00182321"/>
    <w:rsid w:val="0018266A"/>
    <w:rsid w:val="00183095"/>
    <w:rsid w:val="00183A7E"/>
    <w:rsid w:val="00183BA3"/>
    <w:rsid w:val="00183D3F"/>
    <w:rsid w:val="00183EA4"/>
    <w:rsid w:val="00185FB6"/>
    <w:rsid w:val="001868A1"/>
    <w:rsid w:val="00186D97"/>
    <w:rsid w:val="001870CF"/>
    <w:rsid w:val="001871D1"/>
    <w:rsid w:val="00187BCB"/>
    <w:rsid w:val="001902EB"/>
    <w:rsid w:val="001917EA"/>
    <w:rsid w:val="00191FF2"/>
    <w:rsid w:val="001922E3"/>
    <w:rsid w:val="0019303D"/>
    <w:rsid w:val="001935AD"/>
    <w:rsid w:val="00193AA8"/>
    <w:rsid w:val="001961C3"/>
    <w:rsid w:val="0019631B"/>
    <w:rsid w:val="0019699B"/>
    <w:rsid w:val="00196FB0"/>
    <w:rsid w:val="0019759E"/>
    <w:rsid w:val="001A073B"/>
    <w:rsid w:val="001A0A36"/>
    <w:rsid w:val="001A0B98"/>
    <w:rsid w:val="001A10A2"/>
    <w:rsid w:val="001A3257"/>
    <w:rsid w:val="001A3582"/>
    <w:rsid w:val="001A367E"/>
    <w:rsid w:val="001A4D3B"/>
    <w:rsid w:val="001A64D1"/>
    <w:rsid w:val="001A75FE"/>
    <w:rsid w:val="001A7B6B"/>
    <w:rsid w:val="001B00DD"/>
    <w:rsid w:val="001B0175"/>
    <w:rsid w:val="001B2D49"/>
    <w:rsid w:val="001B395C"/>
    <w:rsid w:val="001B57DD"/>
    <w:rsid w:val="001B639B"/>
    <w:rsid w:val="001B692C"/>
    <w:rsid w:val="001B7D04"/>
    <w:rsid w:val="001C0B83"/>
    <w:rsid w:val="001C0BC8"/>
    <w:rsid w:val="001C1433"/>
    <w:rsid w:val="001C1482"/>
    <w:rsid w:val="001C1EC2"/>
    <w:rsid w:val="001C2E77"/>
    <w:rsid w:val="001C2F9F"/>
    <w:rsid w:val="001C301F"/>
    <w:rsid w:val="001C3D9A"/>
    <w:rsid w:val="001C49A3"/>
    <w:rsid w:val="001C52B3"/>
    <w:rsid w:val="001C52BD"/>
    <w:rsid w:val="001C589A"/>
    <w:rsid w:val="001C5C92"/>
    <w:rsid w:val="001C6B9F"/>
    <w:rsid w:val="001C6FF2"/>
    <w:rsid w:val="001C7375"/>
    <w:rsid w:val="001C77E9"/>
    <w:rsid w:val="001D0576"/>
    <w:rsid w:val="001D0650"/>
    <w:rsid w:val="001D0AE6"/>
    <w:rsid w:val="001D0D93"/>
    <w:rsid w:val="001D12BA"/>
    <w:rsid w:val="001D1A4E"/>
    <w:rsid w:val="001D2AA3"/>
    <w:rsid w:val="001D2E92"/>
    <w:rsid w:val="001D334F"/>
    <w:rsid w:val="001D5931"/>
    <w:rsid w:val="001D5C92"/>
    <w:rsid w:val="001D5FB5"/>
    <w:rsid w:val="001D6A2F"/>
    <w:rsid w:val="001D7264"/>
    <w:rsid w:val="001D7776"/>
    <w:rsid w:val="001D7D07"/>
    <w:rsid w:val="001D7EFB"/>
    <w:rsid w:val="001D7F54"/>
    <w:rsid w:val="001E085A"/>
    <w:rsid w:val="001E0E5C"/>
    <w:rsid w:val="001E0ECF"/>
    <w:rsid w:val="001E223B"/>
    <w:rsid w:val="001E281D"/>
    <w:rsid w:val="001E28AA"/>
    <w:rsid w:val="001E3289"/>
    <w:rsid w:val="001E35AD"/>
    <w:rsid w:val="001E3A92"/>
    <w:rsid w:val="001E3BE5"/>
    <w:rsid w:val="001E4701"/>
    <w:rsid w:val="001E4FF3"/>
    <w:rsid w:val="001E5115"/>
    <w:rsid w:val="001E5DC6"/>
    <w:rsid w:val="001E611A"/>
    <w:rsid w:val="001E6C80"/>
    <w:rsid w:val="001E76DA"/>
    <w:rsid w:val="001E7790"/>
    <w:rsid w:val="001E7864"/>
    <w:rsid w:val="001E7A47"/>
    <w:rsid w:val="001E7F46"/>
    <w:rsid w:val="001F04B3"/>
    <w:rsid w:val="001F0DB7"/>
    <w:rsid w:val="001F1C09"/>
    <w:rsid w:val="001F25C7"/>
    <w:rsid w:val="001F28E1"/>
    <w:rsid w:val="001F2FDA"/>
    <w:rsid w:val="001F368A"/>
    <w:rsid w:val="001F3EB3"/>
    <w:rsid w:val="001F4530"/>
    <w:rsid w:val="001F5007"/>
    <w:rsid w:val="001F50EA"/>
    <w:rsid w:val="001F5240"/>
    <w:rsid w:val="001F57A6"/>
    <w:rsid w:val="001F58B3"/>
    <w:rsid w:val="001F60E5"/>
    <w:rsid w:val="001F66DF"/>
    <w:rsid w:val="001F76BE"/>
    <w:rsid w:val="001F7A76"/>
    <w:rsid w:val="00200256"/>
    <w:rsid w:val="002010CE"/>
    <w:rsid w:val="00202662"/>
    <w:rsid w:val="00202760"/>
    <w:rsid w:val="002033AC"/>
    <w:rsid w:val="00203C1E"/>
    <w:rsid w:val="00203CA8"/>
    <w:rsid w:val="0020462A"/>
    <w:rsid w:val="002047AF"/>
    <w:rsid w:val="002051B1"/>
    <w:rsid w:val="002051C9"/>
    <w:rsid w:val="00205465"/>
    <w:rsid w:val="002057AB"/>
    <w:rsid w:val="00205AFC"/>
    <w:rsid w:val="0020644F"/>
    <w:rsid w:val="002069A9"/>
    <w:rsid w:val="00207722"/>
    <w:rsid w:val="00207EA0"/>
    <w:rsid w:val="00207EA7"/>
    <w:rsid w:val="00207FCB"/>
    <w:rsid w:val="002108A0"/>
    <w:rsid w:val="002108FD"/>
    <w:rsid w:val="00211D4D"/>
    <w:rsid w:val="00212AB9"/>
    <w:rsid w:val="002137B3"/>
    <w:rsid w:val="00214098"/>
    <w:rsid w:val="00214244"/>
    <w:rsid w:val="00216530"/>
    <w:rsid w:val="0021758B"/>
    <w:rsid w:val="00221972"/>
    <w:rsid w:val="002219B7"/>
    <w:rsid w:val="0022219E"/>
    <w:rsid w:val="002223F5"/>
    <w:rsid w:val="00223D29"/>
    <w:rsid w:val="002253A3"/>
    <w:rsid w:val="00225811"/>
    <w:rsid w:val="002259D3"/>
    <w:rsid w:val="00225D4D"/>
    <w:rsid w:val="002268DC"/>
    <w:rsid w:val="002268DD"/>
    <w:rsid w:val="00227067"/>
    <w:rsid w:val="002277DA"/>
    <w:rsid w:val="00227EB6"/>
    <w:rsid w:val="00227F02"/>
    <w:rsid w:val="0023260D"/>
    <w:rsid w:val="00232A31"/>
    <w:rsid w:val="00232A6F"/>
    <w:rsid w:val="002331A6"/>
    <w:rsid w:val="002336F4"/>
    <w:rsid w:val="00233AAA"/>
    <w:rsid w:val="00234431"/>
    <w:rsid w:val="00234595"/>
    <w:rsid w:val="002350D4"/>
    <w:rsid w:val="002355C7"/>
    <w:rsid w:val="00235786"/>
    <w:rsid w:val="002357E4"/>
    <w:rsid w:val="00236C4B"/>
    <w:rsid w:val="00236EC4"/>
    <w:rsid w:val="00237148"/>
    <w:rsid w:val="00240088"/>
    <w:rsid w:val="00241125"/>
    <w:rsid w:val="0024176B"/>
    <w:rsid w:val="00241A6E"/>
    <w:rsid w:val="002445EB"/>
    <w:rsid w:val="0024491E"/>
    <w:rsid w:val="0024687B"/>
    <w:rsid w:val="00247341"/>
    <w:rsid w:val="002475C1"/>
    <w:rsid w:val="00247977"/>
    <w:rsid w:val="00250F5D"/>
    <w:rsid w:val="002515C5"/>
    <w:rsid w:val="0025298D"/>
    <w:rsid w:val="00254009"/>
    <w:rsid w:val="002540CB"/>
    <w:rsid w:val="00254550"/>
    <w:rsid w:val="00254EEC"/>
    <w:rsid w:val="0025545A"/>
    <w:rsid w:val="002554A2"/>
    <w:rsid w:val="00255ACD"/>
    <w:rsid w:val="00255B97"/>
    <w:rsid w:val="00255C89"/>
    <w:rsid w:val="00256AD3"/>
    <w:rsid w:val="0025781A"/>
    <w:rsid w:val="00257B96"/>
    <w:rsid w:val="00257E5C"/>
    <w:rsid w:val="002625A5"/>
    <w:rsid w:val="002628C0"/>
    <w:rsid w:val="00262CF7"/>
    <w:rsid w:val="00264097"/>
    <w:rsid w:val="0026527D"/>
    <w:rsid w:val="002664C8"/>
    <w:rsid w:val="0026741D"/>
    <w:rsid w:val="00267898"/>
    <w:rsid w:val="002705F7"/>
    <w:rsid w:val="00270EF3"/>
    <w:rsid w:val="00271461"/>
    <w:rsid w:val="00271610"/>
    <w:rsid w:val="00271C1B"/>
    <w:rsid w:val="00271E0B"/>
    <w:rsid w:val="00272006"/>
    <w:rsid w:val="002734B5"/>
    <w:rsid w:val="00273554"/>
    <w:rsid w:val="00273D08"/>
    <w:rsid w:val="00274A1D"/>
    <w:rsid w:val="002762F2"/>
    <w:rsid w:val="0027705F"/>
    <w:rsid w:val="002778DF"/>
    <w:rsid w:val="002809F2"/>
    <w:rsid w:val="002826A4"/>
    <w:rsid w:val="0028281F"/>
    <w:rsid w:val="00282A38"/>
    <w:rsid w:val="0028354A"/>
    <w:rsid w:val="002847A8"/>
    <w:rsid w:val="00284A6A"/>
    <w:rsid w:val="00285FB2"/>
    <w:rsid w:val="002864EE"/>
    <w:rsid w:val="002871C1"/>
    <w:rsid w:val="00287B0E"/>
    <w:rsid w:val="00291545"/>
    <w:rsid w:val="00291A40"/>
    <w:rsid w:val="00291CF6"/>
    <w:rsid w:val="00292B94"/>
    <w:rsid w:val="0029332C"/>
    <w:rsid w:val="00293602"/>
    <w:rsid w:val="00293B71"/>
    <w:rsid w:val="00294175"/>
    <w:rsid w:val="00294C37"/>
    <w:rsid w:val="00294EF4"/>
    <w:rsid w:val="0029658D"/>
    <w:rsid w:val="00296D02"/>
    <w:rsid w:val="00297176"/>
    <w:rsid w:val="00297C94"/>
    <w:rsid w:val="00297E86"/>
    <w:rsid w:val="002A055C"/>
    <w:rsid w:val="002A1145"/>
    <w:rsid w:val="002A1410"/>
    <w:rsid w:val="002A1CFA"/>
    <w:rsid w:val="002A2BDF"/>
    <w:rsid w:val="002A349D"/>
    <w:rsid w:val="002A365F"/>
    <w:rsid w:val="002A7497"/>
    <w:rsid w:val="002B0C36"/>
    <w:rsid w:val="002B1A02"/>
    <w:rsid w:val="002B3EE2"/>
    <w:rsid w:val="002B4C01"/>
    <w:rsid w:val="002B4DF1"/>
    <w:rsid w:val="002B4FDA"/>
    <w:rsid w:val="002B5DDF"/>
    <w:rsid w:val="002B5F93"/>
    <w:rsid w:val="002B6618"/>
    <w:rsid w:val="002B6719"/>
    <w:rsid w:val="002B6B65"/>
    <w:rsid w:val="002B7009"/>
    <w:rsid w:val="002B7AE0"/>
    <w:rsid w:val="002B7C5C"/>
    <w:rsid w:val="002B7F1B"/>
    <w:rsid w:val="002B7F45"/>
    <w:rsid w:val="002C046B"/>
    <w:rsid w:val="002C11E1"/>
    <w:rsid w:val="002C1ECA"/>
    <w:rsid w:val="002C2171"/>
    <w:rsid w:val="002C3673"/>
    <w:rsid w:val="002C3A8C"/>
    <w:rsid w:val="002C4509"/>
    <w:rsid w:val="002C4CE2"/>
    <w:rsid w:val="002C50BC"/>
    <w:rsid w:val="002C510D"/>
    <w:rsid w:val="002C51C4"/>
    <w:rsid w:val="002C5224"/>
    <w:rsid w:val="002C5C99"/>
    <w:rsid w:val="002C5F54"/>
    <w:rsid w:val="002C623B"/>
    <w:rsid w:val="002D177F"/>
    <w:rsid w:val="002D225F"/>
    <w:rsid w:val="002D2392"/>
    <w:rsid w:val="002D2D4C"/>
    <w:rsid w:val="002D2E26"/>
    <w:rsid w:val="002D356A"/>
    <w:rsid w:val="002D3DA2"/>
    <w:rsid w:val="002D48EA"/>
    <w:rsid w:val="002D508F"/>
    <w:rsid w:val="002D59CB"/>
    <w:rsid w:val="002D5BB4"/>
    <w:rsid w:val="002D5D89"/>
    <w:rsid w:val="002D642D"/>
    <w:rsid w:val="002D73BC"/>
    <w:rsid w:val="002D74FA"/>
    <w:rsid w:val="002D75E1"/>
    <w:rsid w:val="002E26CB"/>
    <w:rsid w:val="002E26E7"/>
    <w:rsid w:val="002E3882"/>
    <w:rsid w:val="002E3996"/>
    <w:rsid w:val="002E39CB"/>
    <w:rsid w:val="002E3CEF"/>
    <w:rsid w:val="002E3EFD"/>
    <w:rsid w:val="002E4A23"/>
    <w:rsid w:val="002E515F"/>
    <w:rsid w:val="002E5488"/>
    <w:rsid w:val="002E588D"/>
    <w:rsid w:val="002E6F92"/>
    <w:rsid w:val="002E74C3"/>
    <w:rsid w:val="002F0191"/>
    <w:rsid w:val="002F0CBB"/>
    <w:rsid w:val="002F13C2"/>
    <w:rsid w:val="002F19F1"/>
    <w:rsid w:val="002F1DE9"/>
    <w:rsid w:val="002F294A"/>
    <w:rsid w:val="002F3AE7"/>
    <w:rsid w:val="002F3B15"/>
    <w:rsid w:val="002F3D4D"/>
    <w:rsid w:val="002F4523"/>
    <w:rsid w:val="002F55EF"/>
    <w:rsid w:val="002F59ED"/>
    <w:rsid w:val="002F5D2E"/>
    <w:rsid w:val="002F68BB"/>
    <w:rsid w:val="002F6E7E"/>
    <w:rsid w:val="002F70D0"/>
    <w:rsid w:val="002F7FCB"/>
    <w:rsid w:val="003004EE"/>
    <w:rsid w:val="003005FB"/>
    <w:rsid w:val="00300E14"/>
    <w:rsid w:val="003010AA"/>
    <w:rsid w:val="00302911"/>
    <w:rsid w:val="00302C5F"/>
    <w:rsid w:val="00303126"/>
    <w:rsid w:val="00303498"/>
    <w:rsid w:val="00303552"/>
    <w:rsid w:val="0030364A"/>
    <w:rsid w:val="00304243"/>
    <w:rsid w:val="0030427D"/>
    <w:rsid w:val="003044CE"/>
    <w:rsid w:val="003046AD"/>
    <w:rsid w:val="003050FA"/>
    <w:rsid w:val="00305F2D"/>
    <w:rsid w:val="00306FCC"/>
    <w:rsid w:val="003070B1"/>
    <w:rsid w:val="0030798F"/>
    <w:rsid w:val="00310095"/>
    <w:rsid w:val="003101D1"/>
    <w:rsid w:val="00311C5A"/>
    <w:rsid w:val="00312147"/>
    <w:rsid w:val="00313BE1"/>
    <w:rsid w:val="003148D1"/>
    <w:rsid w:val="003155D5"/>
    <w:rsid w:val="00315CBD"/>
    <w:rsid w:val="00315D11"/>
    <w:rsid w:val="00316226"/>
    <w:rsid w:val="00316C34"/>
    <w:rsid w:val="003175E8"/>
    <w:rsid w:val="00317B33"/>
    <w:rsid w:val="00317B4C"/>
    <w:rsid w:val="00317BE8"/>
    <w:rsid w:val="00320295"/>
    <w:rsid w:val="003206F8"/>
    <w:rsid w:val="00323D01"/>
    <w:rsid w:val="003245DC"/>
    <w:rsid w:val="003248B7"/>
    <w:rsid w:val="00325553"/>
    <w:rsid w:val="00326AB1"/>
    <w:rsid w:val="0033014F"/>
    <w:rsid w:val="00330568"/>
    <w:rsid w:val="00331B8E"/>
    <w:rsid w:val="00331C5B"/>
    <w:rsid w:val="0033207A"/>
    <w:rsid w:val="003325E0"/>
    <w:rsid w:val="00332977"/>
    <w:rsid w:val="00332FE1"/>
    <w:rsid w:val="00333203"/>
    <w:rsid w:val="00333776"/>
    <w:rsid w:val="00333E91"/>
    <w:rsid w:val="003342C2"/>
    <w:rsid w:val="0033463B"/>
    <w:rsid w:val="00334D3B"/>
    <w:rsid w:val="003357B4"/>
    <w:rsid w:val="00335FB7"/>
    <w:rsid w:val="0033662B"/>
    <w:rsid w:val="00340088"/>
    <w:rsid w:val="00340375"/>
    <w:rsid w:val="003408BD"/>
    <w:rsid w:val="003408CB"/>
    <w:rsid w:val="00340CC3"/>
    <w:rsid w:val="00340F71"/>
    <w:rsid w:val="00341792"/>
    <w:rsid w:val="003417B3"/>
    <w:rsid w:val="0034325F"/>
    <w:rsid w:val="003442BD"/>
    <w:rsid w:val="003446CC"/>
    <w:rsid w:val="00344DF9"/>
    <w:rsid w:val="00344E24"/>
    <w:rsid w:val="00345778"/>
    <w:rsid w:val="00345AED"/>
    <w:rsid w:val="00346930"/>
    <w:rsid w:val="00346CD3"/>
    <w:rsid w:val="003505BD"/>
    <w:rsid w:val="003522E9"/>
    <w:rsid w:val="00352360"/>
    <w:rsid w:val="00352603"/>
    <w:rsid w:val="00352D02"/>
    <w:rsid w:val="00352DEC"/>
    <w:rsid w:val="00352E6D"/>
    <w:rsid w:val="0035379C"/>
    <w:rsid w:val="00354A21"/>
    <w:rsid w:val="003558CF"/>
    <w:rsid w:val="00355AD6"/>
    <w:rsid w:val="00356309"/>
    <w:rsid w:val="00356C25"/>
    <w:rsid w:val="00357DDE"/>
    <w:rsid w:val="003604DB"/>
    <w:rsid w:val="0036100E"/>
    <w:rsid w:val="0036113E"/>
    <w:rsid w:val="003613C1"/>
    <w:rsid w:val="00362EF5"/>
    <w:rsid w:val="00363B26"/>
    <w:rsid w:val="00365907"/>
    <w:rsid w:val="00365A16"/>
    <w:rsid w:val="00365B08"/>
    <w:rsid w:val="00365E03"/>
    <w:rsid w:val="003663A9"/>
    <w:rsid w:val="00367857"/>
    <w:rsid w:val="00367FB9"/>
    <w:rsid w:val="00371855"/>
    <w:rsid w:val="00371982"/>
    <w:rsid w:val="0037214D"/>
    <w:rsid w:val="00372824"/>
    <w:rsid w:val="00372B3E"/>
    <w:rsid w:val="00373DCF"/>
    <w:rsid w:val="00374422"/>
    <w:rsid w:val="003749A0"/>
    <w:rsid w:val="003749BA"/>
    <w:rsid w:val="00374B17"/>
    <w:rsid w:val="00380170"/>
    <w:rsid w:val="0038045C"/>
    <w:rsid w:val="00381997"/>
    <w:rsid w:val="00383875"/>
    <w:rsid w:val="00383D2E"/>
    <w:rsid w:val="003863BC"/>
    <w:rsid w:val="00386A4A"/>
    <w:rsid w:val="00387302"/>
    <w:rsid w:val="003875BA"/>
    <w:rsid w:val="00387C9A"/>
    <w:rsid w:val="00387FB6"/>
    <w:rsid w:val="00390A36"/>
    <w:rsid w:val="00391DFB"/>
    <w:rsid w:val="00392CA9"/>
    <w:rsid w:val="0039331A"/>
    <w:rsid w:val="003933C0"/>
    <w:rsid w:val="003935E6"/>
    <w:rsid w:val="00393704"/>
    <w:rsid w:val="003942FD"/>
    <w:rsid w:val="00395310"/>
    <w:rsid w:val="00395514"/>
    <w:rsid w:val="00395BD3"/>
    <w:rsid w:val="00395E79"/>
    <w:rsid w:val="003965E0"/>
    <w:rsid w:val="00397AA1"/>
    <w:rsid w:val="003A08E9"/>
    <w:rsid w:val="003A1242"/>
    <w:rsid w:val="003A2631"/>
    <w:rsid w:val="003A327E"/>
    <w:rsid w:val="003A356F"/>
    <w:rsid w:val="003A35E0"/>
    <w:rsid w:val="003A4928"/>
    <w:rsid w:val="003A505C"/>
    <w:rsid w:val="003A5343"/>
    <w:rsid w:val="003A54DD"/>
    <w:rsid w:val="003A6B14"/>
    <w:rsid w:val="003A7612"/>
    <w:rsid w:val="003B06E6"/>
    <w:rsid w:val="003B086E"/>
    <w:rsid w:val="003B0FFD"/>
    <w:rsid w:val="003B159F"/>
    <w:rsid w:val="003B30A1"/>
    <w:rsid w:val="003B354C"/>
    <w:rsid w:val="003B463D"/>
    <w:rsid w:val="003B64C9"/>
    <w:rsid w:val="003B6EF4"/>
    <w:rsid w:val="003B7257"/>
    <w:rsid w:val="003B750C"/>
    <w:rsid w:val="003B7B46"/>
    <w:rsid w:val="003C0AA3"/>
    <w:rsid w:val="003C24BF"/>
    <w:rsid w:val="003C4479"/>
    <w:rsid w:val="003C4F4E"/>
    <w:rsid w:val="003C59A3"/>
    <w:rsid w:val="003C60CA"/>
    <w:rsid w:val="003C65DD"/>
    <w:rsid w:val="003C70F1"/>
    <w:rsid w:val="003C75B1"/>
    <w:rsid w:val="003C7BFE"/>
    <w:rsid w:val="003C7C8A"/>
    <w:rsid w:val="003D1223"/>
    <w:rsid w:val="003D12A1"/>
    <w:rsid w:val="003D181A"/>
    <w:rsid w:val="003D3E00"/>
    <w:rsid w:val="003D4131"/>
    <w:rsid w:val="003D487A"/>
    <w:rsid w:val="003D5264"/>
    <w:rsid w:val="003D5298"/>
    <w:rsid w:val="003D733B"/>
    <w:rsid w:val="003D76F2"/>
    <w:rsid w:val="003E0946"/>
    <w:rsid w:val="003E11E0"/>
    <w:rsid w:val="003E1300"/>
    <w:rsid w:val="003E1424"/>
    <w:rsid w:val="003E1799"/>
    <w:rsid w:val="003E1CB4"/>
    <w:rsid w:val="003E1D92"/>
    <w:rsid w:val="003E2776"/>
    <w:rsid w:val="003E455E"/>
    <w:rsid w:val="003E4EBE"/>
    <w:rsid w:val="003E513A"/>
    <w:rsid w:val="003E51BB"/>
    <w:rsid w:val="003E5D1C"/>
    <w:rsid w:val="003E6002"/>
    <w:rsid w:val="003E6D3B"/>
    <w:rsid w:val="003E7131"/>
    <w:rsid w:val="003F19B4"/>
    <w:rsid w:val="003F1A5E"/>
    <w:rsid w:val="003F2074"/>
    <w:rsid w:val="003F20B1"/>
    <w:rsid w:val="003F3166"/>
    <w:rsid w:val="003F390B"/>
    <w:rsid w:val="003F3E33"/>
    <w:rsid w:val="003F50C1"/>
    <w:rsid w:val="003F5638"/>
    <w:rsid w:val="003F6301"/>
    <w:rsid w:val="003F65AF"/>
    <w:rsid w:val="003F6B58"/>
    <w:rsid w:val="003F6D3D"/>
    <w:rsid w:val="003F78CD"/>
    <w:rsid w:val="00400169"/>
    <w:rsid w:val="00400420"/>
    <w:rsid w:val="00400564"/>
    <w:rsid w:val="0040092B"/>
    <w:rsid w:val="00400B87"/>
    <w:rsid w:val="004014D2"/>
    <w:rsid w:val="00401EC4"/>
    <w:rsid w:val="004027CD"/>
    <w:rsid w:val="00402B4F"/>
    <w:rsid w:val="004034B6"/>
    <w:rsid w:val="004060EB"/>
    <w:rsid w:val="00406BFA"/>
    <w:rsid w:val="00406D20"/>
    <w:rsid w:val="004072B3"/>
    <w:rsid w:val="00407668"/>
    <w:rsid w:val="00407A13"/>
    <w:rsid w:val="00407AE4"/>
    <w:rsid w:val="00407C5F"/>
    <w:rsid w:val="00407DDB"/>
    <w:rsid w:val="00407EEC"/>
    <w:rsid w:val="00407F73"/>
    <w:rsid w:val="0041019D"/>
    <w:rsid w:val="004106DD"/>
    <w:rsid w:val="00411089"/>
    <w:rsid w:val="0041129C"/>
    <w:rsid w:val="004113FF"/>
    <w:rsid w:val="00411AFA"/>
    <w:rsid w:val="00411CBE"/>
    <w:rsid w:val="00412619"/>
    <w:rsid w:val="00412A10"/>
    <w:rsid w:val="00412DA8"/>
    <w:rsid w:val="00412F47"/>
    <w:rsid w:val="00414927"/>
    <w:rsid w:val="00415059"/>
    <w:rsid w:val="0041575F"/>
    <w:rsid w:val="00416031"/>
    <w:rsid w:val="0041718E"/>
    <w:rsid w:val="00417552"/>
    <w:rsid w:val="004176B2"/>
    <w:rsid w:val="00417C7B"/>
    <w:rsid w:val="00420CD1"/>
    <w:rsid w:val="00421301"/>
    <w:rsid w:val="0042195E"/>
    <w:rsid w:val="004233B4"/>
    <w:rsid w:val="00423DFF"/>
    <w:rsid w:val="00424209"/>
    <w:rsid w:val="004249DD"/>
    <w:rsid w:val="00424C33"/>
    <w:rsid w:val="00424DC6"/>
    <w:rsid w:val="004255D4"/>
    <w:rsid w:val="0042616C"/>
    <w:rsid w:val="004279BC"/>
    <w:rsid w:val="00427DCC"/>
    <w:rsid w:val="00430AD3"/>
    <w:rsid w:val="004318C4"/>
    <w:rsid w:val="00431F3E"/>
    <w:rsid w:val="00432B21"/>
    <w:rsid w:val="00433858"/>
    <w:rsid w:val="00434460"/>
    <w:rsid w:val="00434D8D"/>
    <w:rsid w:val="00435F8F"/>
    <w:rsid w:val="00436356"/>
    <w:rsid w:val="00436D9F"/>
    <w:rsid w:val="0043788B"/>
    <w:rsid w:val="00441C7E"/>
    <w:rsid w:val="00441F54"/>
    <w:rsid w:val="00442D65"/>
    <w:rsid w:val="00444C80"/>
    <w:rsid w:val="00444D06"/>
    <w:rsid w:val="00445952"/>
    <w:rsid w:val="00445A2A"/>
    <w:rsid w:val="0044746D"/>
    <w:rsid w:val="0044762C"/>
    <w:rsid w:val="00450CAB"/>
    <w:rsid w:val="00450DBE"/>
    <w:rsid w:val="0045116C"/>
    <w:rsid w:val="00451C14"/>
    <w:rsid w:val="00451DC0"/>
    <w:rsid w:val="00452016"/>
    <w:rsid w:val="004523A0"/>
    <w:rsid w:val="0045559B"/>
    <w:rsid w:val="004557C3"/>
    <w:rsid w:val="00455E19"/>
    <w:rsid w:val="004563CE"/>
    <w:rsid w:val="00456754"/>
    <w:rsid w:val="00457324"/>
    <w:rsid w:val="00457868"/>
    <w:rsid w:val="00457F2B"/>
    <w:rsid w:val="00457F42"/>
    <w:rsid w:val="00457F4C"/>
    <w:rsid w:val="0046009B"/>
    <w:rsid w:val="00460607"/>
    <w:rsid w:val="00460742"/>
    <w:rsid w:val="00460F8E"/>
    <w:rsid w:val="00461784"/>
    <w:rsid w:val="00461BA5"/>
    <w:rsid w:val="00461F56"/>
    <w:rsid w:val="00462029"/>
    <w:rsid w:val="00462CD7"/>
    <w:rsid w:val="0046331A"/>
    <w:rsid w:val="00464D26"/>
    <w:rsid w:val="004654EF"/>
    <w:rsid w:val="004657E1"/>
    <w:rsid w:val="00466D16"/>
    <w:rsid w:val="00467705"/>
    <w:rsid w:val="0046771A"/>
    <w:rsid w:val="004678E0"/>
    <w:rsid w:val="0046792D"/>
    <w:rsid w:val="00470383"/>
    <w:rsid w:val="00470FEC"/>
    <w:rsid w:val="00471AED"/>
    <w:rsid w:val="00471BCC"/>
    <w:rsid w:val="00472CBD"/>
    <w:rsid w:val="00473278"/>
    <w:rsid w:val="0047333F"/>
    <w:rsid w:val="00473801"/>
    <w:rsid w:val="0047512D"/>
    <w:rsid w:val="0047674A"/>
    <w:rsid w:val="0047690A"/>
    <w:rsid w:val="00476EA4"/>
    <w:rsid w:val="00477F68"/>
    <w:rsid w:val="00477F74"/>
    <w:rsid w:val="004801DD"/>
    <w:rsid w:val="00480CE0"/>
    <w:rsid w:val="00481388"/>
    <w:rsid w:val="004824EA"/>
    <w:rsid w:val="0048362E"/>
    <w:rsid w:val="004844F0"/>
    <w:rsid w:val="004847F3"/>
    <w:rsid w:val="00485582"/>
    <w:rsid w:val="00485670"/>
    <w:rsid w:val="004858FD"/>
    <w:rsid w:val="00486364"/>
    <w:rsid w:val="0048654D"/>
    <w:rsid w:val="00490064"/>
    <w:rsid w:val="00490853"/>
    <w:rsid w:val="00490DEC"/>
    <w:rsid w:val="00491561"/>
    <w:rsid w:val="004932EC"/>
    <w:rsid w:val="004942C7"/>
    <w:rsid w:val="00494536"/>
    <w:rsid w:val="00494AEF"/>
    <w:rsid w:val="00497150"/>
    <w:rsid w:val="00497894"/>
    <w:rsid w:val="00497EA2"/>
    <w:rsid w:val="004A02C8"/>
    <w:rsid w:val="004A1703"/>
    <w:rsid w:val="004A2435"/>
    <w:rsid w:val="004A28D0"/>
    <w:rsid w:val="004A2F78"/>
    <w:rsid w:val="004A3D4E"/>
    <w:rsid w:val="004A404B"/>
    <w:rsid w:val="004A5C70"/>
    <w:rsid w:val="004A61AC"/>
    <w:rsid w:val="004A649C"/>
    <w:rsid w:val="004B05B3"/>
    <w:rsid w:val="004B0C5F"/>
    <w:rsid w:val="004B0DFD"/>
    <w:rsid w:val="004B0FD1"/>
    <w:rsid w:val="004B14D7"/>
    <w:rsid w:val="004B198E"/>
    <w:rsid w:val="004B1E7D"/>
    <w:rsid w:val="004B1F83"/>
    <w:rsid w:val="004B2F44"/>
    <w:rsid w:val="004B53CD"/>
    <w:rsid w:val="004B562F"/>
    <w:rsid w:val="004B66DF"/>
    <w:rsid w:val="004B67AB"/>
    <w:rsid w:val="004B75FC"/>
    <w:rsid w:val="004B765D"/>
    <w:rsid w:val="004B7ECC"/>
    <w:rsid w:val="004C032B"/>
    <w:rsid w:val="004C0B19"/>
    <w:rsid w:val="004C0B95"/>
    <w:rsid w:val="004C23F9"/>
    <w:rsid w:val="004C2550"/>
    <w:rsid w:val="004C2B3C"/>
    <w:rsid w:val="004C37D3"/>
    <w:rsid w:val="004C3D8C"/>
    <w:rsid w:val="004C447F"/>
    <w:rsid w:val="004C4B44"/>
    <w:rsid w:val="004C5375"/>
    <w:rsid w:val="004C5872"/>
    <w:rsid w:val="004C59AF"/>
    <w:rsid w:val="004C5BD5"/>
    <w:rsid w:val="004C68F3"/>
    <w:rsid w:val="004C6B5E"/>
    <w:rsid w:val="004C7082"/>
    <w:rsid w:val="004C71FA"/>
    <w:rsid w:val="004C723B"/>
    <w:rsid w:val="004C766C"/>
    <w:rsid w:val="004C7E55"/>
    <w:rsid w:val="004C7F2B"/>
    <w:rsid w:val="004D0900"/>
    <w:rsid w:val="004D11BD"/>
    <w:rsid w:val="004D25A7"/>
    <w:rsid w:val="004D2AAB"/>
    <w:rsid w:val="004D363F"/>
    <w:rsid w:val="004D3FE0"/>
    <w:rsid w:val="004D5C89"/>
    <w:rsid w:val="004D6A79"/>
    <w:rsid w:val="004D7375"/>
    <w:rsid w:val="004E0411"/>
    <w:rsid w:val="004E1122"/>
    <w:rsid w:val="004E1D50"/>
    <w:rsid w:val="004E1FF3"/>
    <w:rsid w:val="004E27C4"/>
    <w:rsid w:val="004E2AA9"/>
    <w:rsid w:val="004E2D7E"/>
    <w:rsid w:val="004E3AC5"/>
    <w:rsid w:val="004E41F0"/>
    <w:rsid w:val="004E5521"/>
    <w:rsid w:val="004E5E4C"/>
    <w:rsid w:val="004F00CB"/>
    <w:rsid w:val="004F033E"/>
    <w:rsid w:val="004F1122"/>
    <w:rsid w:val="004F1CDA"/>
    <w:rsid w:val="004F25B3"/>
    <w:rsid w:val="004F2A3E"/>
    <w:rsid w:val="004F2ADB"/>
    <w:rsid w:val="004F2CF1"/>
    <w:rsid w:val="004F312B"/>
    <w:rsid w:val="004F355B"/>
    <w:rsid w:val="004F6986"/>
    <w:rsid w:val="004F6B01"/>
    <w:rsid w:val="004F745B"/>
    <w:rsid w:val="004F7C22"/>
    <w:rsid w:val="004F7F6C"/>
    <w:rsid w:val="00500081"/>
    <w:rsid w:val="005007CC"/>
    <w:rsid w:val="00501B6B"/>
    <w:rsid w:val="005022BB"/>
    <w:rsid w:val="00502C91"/>
    <w:rsid w:val="00502E1D"/>
    <w:rsid w:val="005042B5"/>
    <w:rsid w:val="00504F0D"/>
    <w:rsid w:val="00504FD3"/>
    <w:rsid w:val="005055B5"/>
    <w:rsid w:val="00505E76"/>
    <w:rsid w:val="00505F9B"/>
    <w:rsid w:val="005065AE"/>
    <w:rsid w:val="005065F9"/>
    <w:rsid w:val="00506639"/>
    <w:rsid w:val="00507341"/>
    <w:rsid w:val="00507B8C"/>
    <w:rsid w:val="005101D7"/>
    <w:rsid w:val="00510EA2"/>
    <w:rsid w:val="005110BB"/>
    <w:rsid w:val="005118B2"/>
    <w:rsid w:val="00511D42"/>
    <w:rsid w:val="00512590"/>
    <w:rsid w:val="0051297E"/>
    <w:rsid w:val="0051302F"/>
    <w:rsid w:val="00513381"/>
    <w:rsid w:val="00514F4F"/>
    <w:rsid w:val="00515DDC"/>
    <w:rsid w:val="005161EC"/>
    <w:rsid w:val="0051647A"/>
    <w:rsid w:val="00516493"/>
    <w:rsid w:val="00516641"/>
    <w:rsid w:val="00516B05"/>
    <w:rsid w:val="005174BD"/>
    <w:rsid w:val="005206EE"/>
    <w:rsid w:val="0052095A"/>
    <w:rsid w:val="00521F96"/>
    <w:rsid w:val="00522578"/>
    <w:rsid w:val="00522929"/>
    <w:rsid w:val="00522F5C"/>
    <w:rsid w:val="00523DDD"/>
    <w:rsid w:val="00524B57"/>
    <w:rsid w:val="00525C39"/>
    <w:rsid w:val="00525DA0"/>
    <w:rsid w:val="005268D0"/>
    <w:rsid w:val="005307BC"/>
    <w:rsid w:val="00530987"/>
    <w:rsid w:val="00530BB9"/>
    <w:rsid w:val="00530D68"/>
    <w:rsid w:val="00531844"/>
    <w:rsid w:val="00531F95"/>
    <w:rsid w:val="005322B1"/>
    <w:rsid w:val="00532E3E"/>
    <w:rsid w:val="005334A2"/>
    <w:rsid w:val="0053397C"/>
    <w:rsid w:val="00533FAB"/>
    <w:rsid w:val="0053540C"/>
    <w:rsid w:val="00535B5C"/>
    <w:rsid w:val="00535C0C"/>
    <w:rsid w:val="00535C89"/>
    <w:rsid w:val="0053633C"/>
    <w:rsid w:val="00536648"/>
    <w:rsid w:val="00537188"/>
    <w:rsid w:val="00537444"/>
    <w:rsid w:val="00537960"/>
    <w:rsid w:val="00537A7A"/>
    <w:rsid w:val="00537F72"/>
    <w:rsid w:val="00541AE3"/>
    <w:rsid w:val="005435AA"/>
    <w:rsid w:val="00543D8D"/>
    <w:rsid w:val="005449A3"/>
    <w:rsid w:val="00544CF9"/>
    <w:rsid w:val="00545370"/>
    <w:rsid w:val="00546044"/>
    <w:rsid w:val="00546F35"/>
    <w:rsid w:val="00546F55"/>
    <w:rsid w:val="00546FCB"/>
    <w:rsid w:val="005471B4"/>
    <w:rsid w:val="00547296"/>
    <w:rsid w:val="00550041"/>
    <w:rsid w:val="00550A59"/>
    <w:rsid w:val="0055160C"/>
    <w:rsid w:val="005523A1"/>
    <w:rsid w:val="0055327F"/>
    <w:rsid w:val="00553E73"/>
    <w:rsid w:val="00554656"/>
    <w:rsid w:val="005554C8"/>
    <w:rsid w:val="0055553C"/>
    <w:rsid w:val="00555CD8"/>
    <w:rsid w:val="00555EFC"/>
    <w:rsid w:val="00557123"/>
    <w:rsid w:val="00557389"/>
    <w:rsid w:val="00557977"/>
    <w:rsid w:val="005607BE"/>
    <w:rsid w:val="005607CC"/>
    <w:rsid w:val="00560EF7"/>
    <w:rsid w:val="00560FE6"/>
    <w:rsid w:val="00561015"/>
    <w:rsid w:val="005610B9"/>
    <w:rsid w:val="00562391"/>
    <w:rsid w:val="005636EA"/>
    <w:rsid w:val="00563FED"/>
    <w:rsid w:val="00564A97"/>
    <w:rsid w:val="00564B52"/>
    <w:rsid w:val="00565679"/>
    <w:rsid w:val="00565BF2"/>
    <w:rsid w:val="0056606C"/>
    <w:rsid w:val="005661BD"/>
    <w:rsid w:val="0056715A"/>
    <w:rsid w:val="00567427"/>
    <w:rsid w:val="0056764B"/>
    <w:rsid w:val="00567666"/>
    <w:rsid w:val="005705AF"/>
    <w:rsid w:val="005705C7"/>
    <w:rsid w:val="00571713"/>
    <w:rsid w:val="005736BA"/>
    <w:rsid w:val="0057374D"/>
    <w:rsid w:val="00573B67"/>
    <w:rsid w:val="005747F3"/>
    <w:rsid w:val="00574887"/>
    <w:rsid w:val="005748B1"/>
    <w:rsid w:val="00574FF5"/>
    <w:rsid w:val="0057516F"/>
    <w:rsid w:val="00575471"/>
    <w:rsid w:val="00575F8D"/>
    <w:rsid w:val="00576289"/>
    <w:rsid w:val="005764CD"/>
    <w:rsid w:val="00576756"/>
    <w:rsid w:val="00577951"/>
    <w:rsid w:val="00577AC2"/>
    <w:rsid w:val="00577BA6"/>
    <w:rsid w:val="005803CB"/>
    <w:rsid w:val="005815AA"/>
    <w:rsid w:val="00581900"/>
    <w:rsid w:val="0058194F"/>
    <w:rsid w:val="0058220C"/>
    <w:rsid w:val="005823B5"/>
    <w:rsid w:val="00582A54"/>
    <w:rsid w:val="0058319B"/>
    <w:rsid w:val="00583B55"/>
    <w:rsid w:val="00583DAE"/>
    <w:rsid w:val="00585321"/>
    <w:rsid w:val="00585D98"/>
    <w:rsid w:val="00585DE4"/>
    <w:rsid w:val="00585DF1"/>
    <w:rsid w:val="00585F41"/>
    <w:rsid w:val="00586831"/>
    <w:rsid w:val="00587957"/>
    <w:rsid w:val="00587D2A"/>
    <w:rsid w:val="00590C41"/>
    <w:rsid w:val="00592372"/>
    <w:rsid w:val="0059261E"/>
    <w:rsid w:val="00592C8C"/>
    <w:rsid w:val="005940B4"/>
    <w:rsid w:val="005946CE"/>
    <w:rsid w:val="0059649B"/>
    <w:rsid w:val="005969E1"/>
    <w:rsid w:val="00597484"/>
    <w:rsid w:val="0059756B"/>
    <w:rsid w:val="005975BA"/>
    <w:rsid w:val="0059776B"/>
    <w:rsid w:val="005979B6"/>
    <w:rsid w:val="00597CBB"/>
    <w:rsid w:val="005A05B1"/>
    <w:rsid w:val="005A0607"/>
    <w:rsid w:val="005A0D38"/>
    <w:rsid w:val="005A1334"/>
    <w:rsid w:val="005A1343"/>
    <w:rsid w:val="005A38A3"/>
    <w:rsid w:val="005A39B5"/>
    <w:rsid w:val="005A3D2A"/>
    <w:rsid w:val="005A430C"/>
    <w:rsid w:val="005A4D7A"/>
    <w:rsid w:val="005A5721"/>
    <w:rsid w:val="005A59D7"/>
    <w:rsid w:val="005A5EDF"/>
    <w:rsid w:val="005A5F59"/>
    <w:rsid w:val="005A7DA2"/>
    <w:rsid w:val="005B1601"/>
    <w:rsid w:val="005B1777"/>
    <w:rsid w:val="005B1ECF"/>
    <w:rsid w:val="005B37D4"/>
    <w:rsid w:val="005B3F82"/>
    <w:rsid w:val="005B44BC"/>
    <w:rsid w:val="005B44FB"/>
    <w:rsid w:val="005B509B"/>
    <w:rsid w:val="005B578A"/>
    <w:rsid w:val="005B7B8D"/>
    <w:rsid w:val="005B7E57"/>
    <w:rsid w:val="005C0443"/>
    <w:rsid w:val="005C0A83"/>
    <w:rsid w:val="005C1098"/>
    <w:rsid w:val="005C1B19"/>
    <w:rsid w:val="005C211C"/>
    <w:rsid w:val="005C21E9"/>
    <w:rsid w:val="005C2C7E"/>
    <w:rsid w:val="005C59A6"/>
    <w:rsid w:val="005C74D8"/>
    <w:rsid w:val="005C7BB9"/>
    <w:rsid w:val="005D063B"/>
    <w:rsid w:val="005D092E"/>
    <w:rsid w:val="005D0D34"/>
    <w:rsid w:val="005D3018"/>
    <w:rsid w:val="005D4583"/>
    <w:rsid w:val="005D460D"/>
    <w:rsid w:val="005D53C1"/>
    <w:rsid w:val="005D5DFD"/>
    <w:rsid w:val="005D61FD"/>
    <w:rsid w:val="005D7104"/>
    <w:rsid w:val="005D7156"/>
    <w:rsid w:val="005D7846"/>
    <w:rsid w:val="005D7E51"/>
    <w:rsid w:val="005E03AA"/>
    <w:rsid w:val="005E0780"/>
    <w:rsid w:val="005E0871"/>
    <w:rsid w:val="005E1212"/>
    <w:rsid w:val="005E17B2"/>
    <w:rsid w:val="005E37BF"/>
    <w:rsid w:val="005E49BD"/>
    <w:rsid w:val="005E4C91"/>
    <w:rsid w:val="005E4E8B"/>
    <w:rsid w:val="005E59E4"/>
    <w:rsid w:val="005E624A"/>
    <w:rsid w:val="005E6F56"/>
    <w:rsid w:val="005E7346"/>
    <w:rsid w:val="005E7502"/>
    <w:rsid w:val="005F0149"/>
    <w:rsid w:val="005F07DB"/>
    <w:rsid w:val="005F0C5A"/>
    <w:rsid w:val="005F0D4B"/>
    <w:rsid w:val="005F1505"/>
    <w:rsid w:val="005F2686"/>
    <w:rsid w:val="005F2CF9"/>
    <w:rsid w:val="005F3327"/>
    <w:rsid w:val="005F475D"/>
    <w:rsid w:val="005F5491"/>
    <w:rsid w:val="005F5BD8"/>
    <w:rsid w:val="005F5E97"/>
    <w:rsid w:val="005F7028"/>
    <w:rsid w:val="00600450"/>
    <w:rsid w:val="0060134B"/>
    <w:rsid w:val="00601362"/>
    <w:rsid w:val="006015D4"/>
    <w:rsid w:val="006019F1"/>
    <w:rsid w:val="006022E3"/>
    <w:rsid w:val="00602B49"/>
    <w:rsid w:val="006045F1"/>
    <w:rsid w:val="00604DAC"/>
    <w:rsid w:val="006051EB"/>
    <w:rsid w:val="00606CC4"/>
    <w:rsid w:val="00606CF3"/>
    <w:rsid w:val="00606F13"/>
    <w:rsid w:val="006073C5"/>
    <w:rsid w:val="00607411"/>
    <w:rsid w:val="0060791F"/>
    <w:rsid w:val="00607BB7"/>
    <w:rsid w:val="00610A73"/>
    <w:rsid w:val="006120EB"/>
    <w:rsid w:val="00612644"/>
    <w:rsid w:val="00612AFD"/>
    <w:rsid w:val="0061346A"/>
    <w:rsid w:val="006138CC"/>
    <w:rsid w:val="00613B2F"/>
    <w:rsid w:val="006149AB"/>
    <w:rsid w:val="00614B3B"/>
    <w:rsid w:val="00614C3C"/>
    <w:rsid w:val="00614D9B"/>
    <w:rsid w:val="00615025"/>
    <w:rsid w:val="00615091"/>
    <w:rsid w:val="006153B4"/>
    <w:rsid w:val="006159B2"/>
    <w:rsid w:val="00616F16"/>
    <w:rsid w:val="00617D0B"/>
    <w:rsid w:val="00617EFE"/>
    <w:rsid w:val="00620BB0"/>
    <w:rsid w:val="0062179A"/>
    <w:rsid w:val="00621B8F"/>
    <w:rsid w:val="00622CBA"/>
    <w:rsid w:val="00623032"/>
    <w:rsid w:val="00623A5C"/>
    <w:rsid w:val="00624391"/>
    <w:rsid w:val="00624485"/>
    <w:rsid w:val="00624561"/>
    <w:rsid w:val="00625376"/>
    <w:rsid w:val="00626088"/>
    <w:rsid w:val="006274BA"/>
    <w:rsid w:val="006276A6"/>
    <w:rsid w:val="00631720"/>
    <w:rsid w:val="00631A0B"/>
    <w:rsid w:val="0063270C"/>
    <w:rsid w:val="0063301D"/>
    <w:rsid w:val="00634071"/>
    <w:rsid w:val="00637D0B"/>
    <w:rsid w:val="00637FE1"/>
    <w:rsid w:val="006404A7"/>
    <w:rsid w:val="00640E25"/>
    <w:rsid w:val="006444A5"/>
    <w:rsid w:val="00644719"/>
    <w:rsid w:val="00644735"/>
    <w:rsid w:val="00644AE9"/>
    <w:rsid w:val="006454FC"/>
    <w:rsid w:val="006458BF"/>
    <w:rsid w:val="00645C2C"/>
    <w:rsid w:val="00646372"/>
    <w:rsid w:val="0064643C"/>
    <w:rsid w:val="00646A2A"/>
    <w:rsid w:val="00646E81"/>
    <w:rsid w:val="00646FFE"/>
    <w:rsid w:val="00650297"/>
    <w:rsid w:val="00650672"/>
    <w:rsid w:val="00650AF8"/>
    <w:rsid w:val="00650EE3"/>
    <w:rsid w:val="006520A0"/>
    <w:rsid w:val="00652197"/>
    <w:rsid w:val="0065249C"/>
    <w:rsid w:val="00652BF1"/>
    <w:rsid w:val="006557DC"/>
    <w:rsid w:val="00656C48"/>
    <w:rsid w:val="00656F51"/>
    <w:rsid w:val="006576B2"/>
    <w:rsid w:val="00657DB6"/>
    <w:rsid w:val="00657E33"/>
    <w:rsid w:val="00657E71"/>
    <w:rsid w:val="006624F0"/>
    <w:rsid w:val="006628A3"/>
    <w:rsid w:val="006639F9"/>
    <w:rsid w:val="00663BEC"/>
    <w:rsid w:val="00664559"/>
    <w:rsid w:val="00664BAC"/>
    <w:rsid w:val="00664F47"/>
    <w:rsid w:val="0066695A"/>
    <w:rsid w:val="00666DA3"/>
    <w:rsid w:val="006670DE"/>
    <w:rsid w:val="00667272"/>
    <w:rsid w:val="0066749B"/>
    <w:rsid w:val="00667CBA"/>
    <w:rsid w:val="00670A23"/>
    <w:rsid w:val="00670C2F"/>
    <w:rsid w:val="006714BD"/>
    <w:rsid w:val="00671689"/>
    <w:rsid w:val="00671703"/>
    <w:rsid w:val="00671768"/>
    <w:rsid w:val="00671865"/>
    <w:rsid w:val="00671FF9"/>
    <w:rsid w:val="00672C7A"/>
    <w:rsid w:val="00672D6F"/>
    <w:rsid w:val="006731FD"/>
    <w:rsid w:val="0067378E"/>
    <w:rsid w:val="00673D39"/>
    <w:rsid w:val="006749CB"/>
    <w:rsid w:val="00674CB9"/>
    <w:rsid w:val="00675407"/>
    <w:rsid w:val="0067541A"/>
    <w:rsid w:val="0067579D"/>
    <w:rsid w:val="006757B4"/>
    <w:rsid w:val="006761AE"/>
    <w:rsid w:val="00677038"/>
    <w:rsid w:val="00677170"/>
    <w:rsid w:val="006779CD"/>
    <w:rsid w:val="00677D23"/>
    <w:rsid w:val="006800CB"/>
    <w:rsid w:val="006800EF"/>
    <w:rsid w:val="00681CEA"/>
    <w:rsid w:val="00683765"/>
    <w:rsid w:val="0068385B"/>
    <w:rsid w:val="00683F9C"/>
    <w:rsid w:val="0068446B"/>
    <w:rsid w:val="00684554"/>
    <w:rsid w:val="00684B15"/>
    <w:rsid w:val="00685E3B"/>
    <w:rsid w:val="00687341"/>
    <w:rsid w:val="00690877"/>
    <w:rsid w:val="006915CF"/>
    <w:rsid w:val="00691988"/>
    <w:rsid w:val="00691B0B"/>
    <w:rsid w:val="006943FF"/>
    <w:rsid w:val="00694547"/>
    <w:rsid w:val="00694743"/>
    <w:rsid w:val="006947B8"/>
    <w:rsid w:val="006951D5"/>
    <w:rsid w:val="00696493"/>
    <w:rsid w:val="00696D10"/>
    <w:rsid w:val="00697255"/>
    <w:rsid w:val="0069766F"/>
    <w:rsid w:val="00697A85"/>
    <w:rsid w:val="006A05D9"/>
    <w:rsid w:val="006A0A01"/>
    <w:rsid w:val="006A0B40"/>
    <w:rsid w:val="006A0BF9"/>
    <w:rsid w:val="006A1251"/>
    <w:rsid w:val="006A13ED"/>
    <w:rsid w:val="006A18A6"/>
    <w:rsid w:val="006A310A"/>
    <w:rsid w:val="006A36BD"/>
    <w:rsid w:val="006A3A1D"/>
    <w:rsid w:val="006A4EAB"/>
    <w:rsid w:val="006A595C"/>
    <w:rsid w:val="006A63BF"/>
    <w:rsid w:val="006A711D"/>
    <w:rsid w:val="006A76AB"/>
    <w:rsid w:val="006A7B5A"/>
    <w:rsid w:val="006B0682"/>
    <w:rsid w:val="006B0A30"/>
    <w:rsid w:val="006B181D"/>
    <w:rsid w:val="006B1B01"/>
    <w:rsid w:val="006B3FAE"/>
    <w:rsid w:val="006B40F6"/>
    <w:rsid w:val="006B543B"/>
    <w:rsid w:val="006B59E0"/>
    <w:rsid w:val="006B5F70"/>
    <w:rsid w:val="006B6198"/>
    <w:rsid w:val="006B6B4B"/>
    <w:rsid w:val="006B6B9B"/>
    <w:rsid w:val="006B6CB0"/>
    <w:rsid w:val="006C0780"/>
    <w:rsid w:val="006C09BC"/>
    <w:rsid w:val="006C0BAA"/>
    <w:rsid w:val="006C0C45"/>
    <w:rsid w:val="006C132C"/>
    <w:rsid w:val="006C164B"/>
    <w:rsid w:val="006C2560"/>
    <w:rsid w:val="006C35F8"/>
    <w:rsid w:val="006C3645"/>
    <w:rsid w:val="006C43DA"/>
    <w:rsid w:val="006C5B85"/>
    <w:rsid w:val="006C7058"/>
    <w:rsid w:val="006C7675"/>
    <w:rsid w:val="006D102E"/>
    <w:rsid w:val="006D13EE"/>
    <w:rsid w:val="006D19AA"/>
    <w:rsid w:val="006D1BC7"/>
    <w:rsid w:val="006D1CCE"/>
    <w:rsid w:val="006D1E87"/>
    <w:rsid w:val="006D2371"/>
    <w:rsid w:val="006D2625"/>
    <w:rsid w:val="006D33FD"/>
    <w:rsid w:val="006D546C"/>
    <w:rsid w:val="006D6837"/>
    <w:rsid w:val="006D72C1"/>
    <w:rsid w:val="006D79D6"/>
    <w:rsid w:val="006D7FB5"/>
    <w:rsid w:val="006E081A"/>
    <w:rsid w:val="006E2180"/>
    <w:rsid w:val="006E224A"/>
    <w:rsid w:val="006E2B3C"/>
    <w:rsid w:val="006E367D"/>
    <w:rsid w:val="006E3E75"/>
    <w:rsid w:val="006E45B9"/>
    <w:rsid w:val="006E4710"/>
    <w:rsid w:val="006E4985"/>
    <w:rsid w:val="006E609B"/>
    <w:rsid w:val="006E626F"/>
    <w:rsid w:val="006E77F5"/>
    <w:rsid w:val="006F00C7"/>
    <w:rsid w:val="006F04E6"/>
    <w:rsid w:val="006F1022"/>
    <w:rsid w:val="006F1428"/>
    <w:rsid w:val="006F22B5"/>
    <w:rsid w:val="006F2489"/>
    <w:rsid w:val="006F2531"/>
    <w:rsid w:val="006F2C6E"/>
    <w:rsid w:val="006F2DA2"/>
    <w:rsid w:val="006F3CD1"/>
    <w:rsid w:val="006F4189"/>
    <w:rsid w:val="006F438C"/>
    <w:rsid w:val="006F481E"/>
    <w:rsid w:val="006F4C67"/>
    <w:rsid w:val="006F4E95"/>
    <w:rsid w:val="006F50DD"/>
    <w:rsid w:val="006F5B9B"/>
    <w:rsid w:val="006F5E73"/>
    <w:rsid w:val="006F5E98"/>
    <w:rsid w:val="006F5F39"/>
    <w:rsid w:val="006F645F"/>
    <w:rsid w:val="006F6759"/>
    <w:rsid w:val="006F68F6"/>
    <w:rsid w:val="006F7751"/>
    <w:rsid w:val="006F778F"/>
    <w:rsid w:val="006F7D8F"/>
    <w:rsid w:val="006F7EA5"/>
    <w:rsid w:val="007002E5"/>
    <w:rsid w:val="00701D7A"/>
    <w:rsid w:val="00701E82"/>
    <w:rsid w:val="00702154"/>
    <w:rsid w:val="007028F4"/>
    <w:rsid w:val="00702D90"/>
    <w:rsid w:val="007030C1"/>
    <w:rsid w:val="00703B02"/>
    <w:rsid w:val="00703C2F"/>
    <w:rsid w:val="00705002"/>
    <w:rsid w:val="007053D3"/>
    <w:rsid w:val="007057A5"/>
    <w:rsid w:val="0070772D"/>
    <w:rsid w:val="00707886"/>
    <w:rsid w:val="00707A78"/>
    <w:rsid w:val="00707C45"/>
    <w:rsid w:val="00710666"/>
    <w:rsid w:val="00711532"/>
    <w:rsid w:val="00711B51"/>
    <w:rsid w:val="007123F9"/>
    <w:rsid w:val="007142F7"/>
    <w:rsid w:val="00714DD1"/>
    <w:rsid w:val="007163E9"/>
    <w:rsid w:val="0071669A"/>
    <w:rsid w:val="007202A1"/>
    <w:rsid w:val="00720F4D"/>
    <w:rsid w:val="00721DA6"/>
    <w:rsid w:val="00721DBA"/>
    <w:rsid w:val="00722AEC"/>
    <w:rsid w:val="00722AF5"/>
    <w:rsid w:val="00723353"/>
    <w:rsid w:val="00724455"/>
    <w:rsid w:val="00725C60"/>
    <w:rsid w:val="00725D65"/>
    <w:rsid w:val="00726DCF"/>
    <w:rsid w:val="007304A6"/>
    <w:rsid w:val="007325F2"/>
    <w:rsid w:val="007327B7"/>
    <w:rsid w:val="00732AAC"/>
    <w:rsid w:val="00733E5F"/>
    <w:rsid w:val="00734C69"/>
    <w:rsid w:val="00735A55"/>
    <w:rsid w:val="00736691"/>
    <w:rsid w:val="00736C57"/>
    <w:rsid w:val="00737B63"/>
    <w:rsid w:val="00741215"/>
    <w:rsid w:val="00741DF8"/>
    <w:rsid w:val="007421D7"/>
    <w:rsid w:val="0074261E"/>
    <w:rsid w:val="00742D77"/>
    <w:rsid w:val="00742D78"/>
    <w:rsid w:val="00744E3E"/>
    <w:rsid w:val="00744ED3"/>
    <w:rsid w:val="00747C83"/>
    <w:rsid w:val="00747D9D"/>
    <w:rsid w:val="00750364"/>
    <w:rsid w:val="00751508"/>
    <w:rsid w:val="00751708"/>
    <w:rsid w:val="00752933"/>
    <w:rsid w:val="00752B88"/>
    <w:rsid w:val="00753195"/>
    <w:rsid w:val="00753289"/>
    <w:rsid w:val="007533E2"/>
    <w:rsid w:val="00754168"/>
    <w:rsid w:val="0075432D"/>
    <w:rsid w:val="0075484C"/>
    <w:rsid w:val="00754B73"/>
    <w:rsid w:val="00754DFC"/>
    <w:rsid w:val="007557EA"/>
    <w:rsid w:val="00755FA8"/>
    <w:rsid w:val="00756001"/>
    <w:rsid w:val="007574C4"/>
    <w:rsid w:val="00761C03"/>
    <w:rsid w:val="00761E42"/>
    <w:rsid w:val="007627FB"/>
    <w:rsid w:val="00762F89"/>
    <w:rsid w:val="00764015"/>
    <w:rsid w:val="0076547B"/>
    <w:rsid w:val="007660E7"/>
    <w:rsid w:val="0076629C"/>
    <w:rsid w:val="007662D0"/>
    <w:rsid w:val="00766488"/>
    <w:rsid w:val="00766863"/>
    <w:rsid w:val="00766B11"/>
    <w:rsid w:val="0076705D"/>
    <w:rsid w:val="00767C54"/>
    <w:rsid w:val="00770F5E"/>
    <w:rsid w:val="0077115E"/>
    <w:rsid w:val="00771553"/>
    <w:rsid w:val="00771EC0"/>
    <w:rsid w:val="0077294A"/>
    <w:rsid w:val="00772A60"/>
    <w:rsid w:val="00773D9F"/>
    <w:rsid w:val="0077409B"/>
    <w:rsid w:val="00774557"/>
    <w:rsid w:val="00774628"/>
    <w:rsid w:val="00774F17"/>
    <w:rsid w:val="00774F5B"/>
    <w:rsid w:val="00775295"/>
    <w:rsid w:val="007753DC"/>
    <w:rsid w:val="00775614"/>
    <w:rsid w:val="00775815"/>
    <w:rsid w:val="00775A06"/>
    <w:rsid w:val="0077726D"/>
    <w:rsid w:val="007774C7"/>
    <w:rsid w:val="007800D2"/>
    <w:rsid w:val="00780327"/>
    <w:rsid w:val="0078037D"/>
    <w:rsid w:val="007804B9"/>
    <w:rsid w:val="00781027"/>
    <w:rsid w:val="00781511"/>
    <w:rsid w:val="0078219D"/>
    <w:rsid w:val="00782B6E"/>
    <w:rsid w:val="00782EE0"/>
    <w:rsid w:val="00783187"/>
    <w:rsid w:val="00783412"/>
    <w:rsid w:val="0078342B"/>
    <w:rsid w:val="0078496B"/>
    <w:rsid w:val="00784A1F"/>
    <w:rsid w:val="00784DC7"/>
    <w:rsid w:val="0078629C"/>
    <w:rsid w:val="00786407"/>
    <w:rsid w:val="00786607"/>
    <w:rsid w:val="007873F6"/>
    <w:rsid w:val="007878F3"/>
    <w:rsid w:val="00790EDC"/>
    <w:rsid w:val="00790EF1"/>
    <w:rsid w:val="00790F3F"/>
    <w:rsid w:val="00791083"/>
    <w:rsid w:val="0079257B"/>
    <w:rsid w:val="007926F7"/>
    <w:rsid w:val="00792A6B"/>
    <w:rsid w:val="007934E3"/>
    <w:rsid w:val="007935F5"/>
    <w:rsid w:val="00793742"/>
    <w:rsid w:val="00795562"/>
    <w:rsid w:val="007955DB"/>
    <w:rsid w:val="00795CE0"/>
    <w:rsid w:val="00795E80"/>
    <w:rsid w:val="00797391"/>
    <w:rsid w:val="007973C0"/>
    <w:rsid w:val="007A10B0"/>
    <w:rsid w:val="007A1840"/>
    <w:rsid w:val="007A236E"/>
    <w:rsid w:val="007A292B"/>
    <w:rsid w:val="007A3210"/>
    <w:rsid w:val="007A412B"/>
    <w:rsid w:val="007A43AB"/>
    <w:rsid w:val="007A4A31"/>
    <w:rsid w:val="007A51B6"/>
    <w:rsid w:val="007B0318"/>
    <w:rsid w:val="007B0C06"/>
    <w:rsid w:val="007B2039"/>
    <w:rsid w:val="007B2ABE"/>
    <w:rsid w:val="007B2B39"/>
    <w:rsid w:val="007B2D93"/>
    <w:rsid w:val="007B2E21"/>
    <w:rsid w:val="007B3B0D"/>
    <w:rsid w:val="007B3D04"/>
    <w:rsid w:val="007B3E94"/>
    <w:rsid w:val="007B3F16"/>
    <w:rsid w:val="007B5A53"/>
    <w:rsid w:val="007B6ACC"/>
    <w:rsid w:val="007B6C66"/>
    <w:rsid w:val="007B76DD"/>
    <w:rsid w:val="007B7993"/>
    <w:rsid w:val="007B7C25"/>
    <w:rsid w:val="007C137D"/>
    <w:rsid w:val="007C1B60"/>
    <w:rsid w:val="007C28A9"/>
    <w:rsid w:val="007C4631"/>
    <w:rsid w:val="007C4E88"/>
    <w:rsid w:val="007C68FE"/>
    <w:rsid w:val="007C6B2B"/>
    <w:rsid w:val="007C7B1C"/>
    <w:rsid w:val="007D185F"/>
    <w:rsid w:val="007D1F89"/>
    <w:rsid w:val="007D2DFE"/>
    <w:rsid w:val="007D30A9"/>
    <w:rsid w:val="007D327F"/>
    <w:rsid w:val="007D3891"/>
    <w:rsid w:val="007D3DA0"/>
    <w:rsid w:val="007D4324"/>
    <w:rsid w:val="007D47D4"/>
    <w:rsid w:val="007D4B83"/>
    <w:rsid w:val="007D62B0"/>
    <w:rsid w:val="007D632E"/>
    <w:rsid w:val="007D6E36"/>
    <w:rsid w:val="007D71A1"/>
    <w:rsid w:val="007D7637"/>
    <w:rsid w:val="007E095A"/>
    <w:rsid w:val="007E0BFE"/>
    <w:rsid w:val="007E0F9D"/>
    <w:rsid w:val="007E1033"/>
    <w:rsid w:val="007E19F0"/>
    <w:rsid w:val="007E34F6"/>
    <w:rsid w:val="007E363F"/>
    <w:rsid w:val="007E3DEF"/>
    <w:rsid w:val="007E4AC0"/>
    <w:rsid w:val="007E53A7"/>
    <w:rsid w:val="007E5EC6"/>
    <w:rsid w:val="007E641E"/>
    <w:rsid w:val="007F0234"/>
    <w:rsid w:val="007F032A"/>
    <w:rsid w:val="007F1A1E"/>
    <w:rsid w:val="007F23E3"/>
    <w:rsid w:val="007F2CE1"/>
    <w:rsid w:val="007F2D4A"/>
    <w:rsid w:val="007F3162"/>
    <w:rsid w:val="007F3BB1"/>
    <w:rsid w:val="007F3E5B"/>
    <w:rsid w:val="007F4119"/>
    <w:rsid w:val="007F48BE"/>
    <w:rsid w:val="007F5C28"/>
    <w:rsid w:val="007F5DCB"/>
    <w:rsid w:val="007F6430"/>
    <w:rsid w:val="007F6B33"/>
    <w:rsid w:val="008004BA"/>
    <w:rsid w:val="008004F3"/>
    <w:rsid w:val="00800DE0"/>
    <w:rsid w:val="00800FC9"/>
    <w:rsid w:val="008019A5"/>
    <w:rsid w:val="00801CE5"/>
    <w:rsid w:val="008024EE"/>
    <w:rsid w:val="00802A4E"/>
    <w:rsid w:val="00802D76"/>
    <w:rsid w:val="008044BD"/>
    <w:rsid w:val="0080503D"/>
    <w:rsid w:val="00805733"/>
    <w:rsid w:val="008064D8"/>
    <w:rsid w:val="0080659D"/>
    <w:rsid w:val="0080746E"/>
    <w:rsid w:val="00807636"/>
    <w:rsid w:val="008108CA"/>
    <w:rsid w:val="00810968"/>
    <w:rsid w:val="00810AFF"/>
    <w:rsid w:val="00810BFB"/>
    <w:rsid w:val="00811467"/>
    <w:rsid w:val="008124D6"/>
    <w:rsid w:val="00812703"/>
    <w:rsid w:val="00813ABC"/>
    <w:rsid w:val="008142E5"/>
    <w:rsid w:val="008142F7"/>
    <w:rsid w:val="00814B32"/>
    <w:rsid w:val="00814D18"/>
    <w:rsid w:val="0081529B"/>
    <w:rsid w:val="00815A62"/>
    <w:rsid w:val="00815D17"/>
    <w:rsid w:val="008178A6"/>
    <w:rsid w:val="00817E27"/>
    <w:rsid w:val="00817F98"/>
    <w:rsid w:val="00820829"/>
    <w:rsid w:val="00820C04"/>
    <w:rsid w:val="008235C8"/>
    <w:rsid w:val="00823F2F"/>
    <w:rsid w:val="00824FAD"/>
    <w:rsid w:val="00825E11"/>
    <w:rsid w:val="00827254"/>
    <w:rsid w:val="0083015E"/>
    <w:rsid w:val="00830702"/>
    <w:rsid w:val="00830D5A"/>
    <w:rsid w:val="00831DAA"/>
    <w:rsid w:val="00832165"/>
    <w:rsid w:val="00832939"/>
    <w:rsid w:val="00832ED9"/>
    <w:rsid w:val="00834277"/>
    <w:rsid w:val="00834317"/>
    <w:rsid w:val="00834609"/>
    <w:rsid w:val="008353C5"/>
    <w:rsid w:val="00835A57"/>
    <w:rsid w:val="00835D2B"/>
    <w:rsid w:val="00836148"/>
    <w:rsid w:val="0083646C"/>
    <w:rsid w:val="00837B86"/>
    <w:rsid w:val="00837E63"/>
    <w:rsid w:val="008400BF"/>
    <w:rsid w:val="00840256"/>
    <w:rsid w:val="008403B1"/>
    <w:rsid w:val="00840827"/>
    <w:rsid w:val="008413CA"/>
    <w:rsid w:val="008418C7"/>
    <w:rsid w:val="008430BA"/>
    <w:rsid w:val="00844547"/>
    <w:rsid w:val="008457BA"/>
    <w:rsid w:val="008458CA"/>
    <w:rsid w:val="00845E26"/>
    <w:rsid w:val="00846888"/>
    <w:rsid w:val="00847499"/>
    <w:rsid w:val="008474B2"/>
    <w:rsid w:val="008510E6"/>
    <w:rsid w:val="00852231"/>
    <w:rsid w:val="008530F9"/>
    <w:rsid w:val="00853DAC"/>
    <w:rsid w:val="00854659"/>
    <w:rsid w:val="008546EA"/>
    <w:rsid w:val="0085489E"/>
    <w:rsid w:val="00855544"/>
    <w:rsid w:val="008559F7"/>
    <w:rsid w:val="008568E9"/>
    <w:rsid w:val="00856CBA"/>
    <w:rsid w:val="00857443"/>
    <w:rsid w:val="0085751A"/>
    <w:rsid w:val="00857667"/>
    <w:rsid w:val="00861EFD"/>
    <w:rsid w:val="0086267F"/>
    <w:rsid w:val="008630D0"/>
    <w:rsid w:val="008631B6"/>
    <w:rsid w:val="008635CA"/>
    <w:rsid w:val="008635E3"/>
    <w:rsid w:val="00863650"/>
    <w:rsid w:val="00863687"/>
    <w:rsid w:val="00864376"/>
    <w:rsid w:val="00864927"/>
    <w:rsid w:val="00866F2B"/>
    <w:rsid w:val="00872FB0"/>
    <w:rsid w:val="0087322D"/>
    <w:rsid w:val="00873480"/>
    <w:rsid w:val="00873A9B"/>
    <w:rsid w:val="00873CCA"/>
    <w:rsid w:val="0087421C"/>
    <w:rsid w:val="00874232"/>
    <w:rsid w:val="008757DE"/>
    <w:rsid w:val="0087580B"/>
    <w:rsid w:val="00875B99"/>
    <w:rsid w:val="00875E40"/>
    <w:rsid w:val="008760FA"/>
    <w:rsid w:val="00876677"/>
    <w:rsid w:val="008774B8"/>
    <w:rsid w:val="00877C3E"/>
    <w:rsid w:val="00877D55"/>
    <w:rsid w:val="0088018A"/>
    <w:rsid w:val="008804F4"/>
    <w:rsid w:val="00881697"/>
    <w:rsid w:val="00881AC1"/>
    <w:rsid w:val="00881AED"/>
    <w:rsid w:val="00882892"/>
    <w:rsid w:val="008838FA"/>
    <w:rsid w:val="00883CA5"/>
    <w:rsid w:val="008846ED"/>
    <w:rsid w:val="008847E4"/>
    <w:rsid w:val="0088488E"/>
    <w:rsid w:val="00884CAA"/>
    <w:rsid w:val="00886985"/>
    <w:rsid w:val="008869E0"/>
    <w:rsid w:val="00886B5D"/>
    <w:rsid w:val="00886D82"/>
    <w:rsid w:val="0088702C"/>
    <w:rsid w:val="008873C7"/>
    <w:rsid w:val="00887AEC"/>
    <w:rsid w:val="008907F1"/>
    <w:rsid w:val="0089096C"/>
    <w:rsid w:val="00890F6B"/>
    <w:rsid w:val="00891DEE"/>
    <w:rsid w:val="00892987"/>
    <w:rsid w:val="00892A9E"/>
    <w:rsid w:val="00893FF2"/>
    <w:rsid w:val="00894C13"/>
    <w:rsid w:val="008954D1"/>
    <w:rsid w:val="008965BE"/>
    <w:rsid w:val="0089725C"/>
    <w:rsid w:val="0089756D"/>
    <w:rsid w:val="008A0E0E"/>
    <w:rsid w:val="008A1C29"/>
    <w:rsid w:val="008A2244"/>
    <w:rsid w:val="008A243B"/>
    <w:rsid w:val="008A3046"/>
    <w:rsid w:val="008A326E"/>
    <w:rsid w:val="008A37EE"/>
    <w:rsid w:val="008A3CC1"/>
    <w:rsid w:val="008A4101"/>
    <w:rsid w:val="008A4559"/>
    <w:rsid w:val="008A50F8"/>
    <w:rsid w:val="008A518A"/>
    <w:rsid w:val="008A5676"/>
    <w:rsid w:val="008A59BF"/>
    <w:rsid w:val="008A6AA1"/>
    <w:rsid w:val="008A6B7C"/>
    <w:rsid w:val="008A788C"/>
    <w:rsid w:val="008B0947"/>
    <w:rsid w:val="008B10F3"/>
    <w:rsid w:val="008B132D"/>
    <w:rsid w:val="008B17A5"/>
    <w:rsid w:val="008B332E"/>
    <w:rsid w:val="008B33AD"/>
    <w:rsid w:val="008B342F"/>
    <w:rsid w:val="008B37F5"/>
    <w:rsid w:val="008B4518"/>
    <w:rsid w:val="008B5952"/>
    <w:rsid w:val="008B5DDB"/>
    <w:rsid w:val="008B671E"/>
    <w:rsid w:val="008B67E4"/>
    <w:rsid w:val="008B720C"/>
    <w:rsid w:val="008C1671"/>
    <w:rsid w:val="008C198D"/>
    <w:rsid w:val="008C2C22"/>
    <w:rsid w:val="008C480C"/>
    <w:rsid w:val="008C48BA"/>
    <w:rsid w:val="008C4F5D"/>
    <w:rsid w:val="008C5640"/>
    <w:rsid w:val="008C601C"/>
    <w:rsid w:val="008C65BD"/>
    <w:rsid w:val="008C7AB6"/>
    <w:rsid w:val="008C7BD5"/>
    <w:rsid w:val="008D044E"/>
    <w:rsid w:val="008D096B"/>
    <w:rsid w:val="008D09EA"/>
    <w:rsid w:val="008D1922"/>
    <w:rsid w:val="008D1ED1"/>
    <w:rsid w:val="008D2B8D"/>
    <w:rsid w:val="008D309F"/>
    <w:rsid w:val="008D50D0"/>
    <w:rsid w:val="008D5C3C"/>
    <w:rsid w:val="008D70E3"/>
    <w:rsid w:val="008D70E5"/>
    <w:rsid w:val="008E1D06"/>
    <w:rsid w:val="008E29A5"/>
    <w:rsid w:val="008E2FF7"/>
    <w:rsid w:val="008E331E"/>
    <w:rsid w:val="008E3D33"/>
    <w:rsid w:val="008E50CC"/>
    <w:rsid w:val="008E5FCE"/>
    <w:rsid w:val="008E6112"/>
    <w:rsid w:val="008E63DC"/>
    <w:rsid w:val="008E6C9E"/>
    <w:rsid w:val="008E7114"/>
    <w:rsid w:val="008F0FFF"/>
    <w:rsid w:val="008F1075"/>
    <w:rsid w:val="008F1AEB"/>
    <w:rsid w:val="008F25C8"/>
    <w:rsid w:val="008F2F40"/>
    <w:rsid w:val="008F33E9"/>
    <w:rsid w:val="008F359F"/>
    <w:rsid w:val="008F362B"/>
    <w:rsid w:val="008F37A4"/>
    <w:rsid w:val="008F3A2D"/>
    <w:rsid w:val="008F43C7"/>
    <w:rsid w:val="008F5D2E"/>
    <w:rsid w:val="008F5DE1"/>
    <w:rsid w:val="008F7257"/>
    <w:rsid w:val="008F7818"/>
    <w:rsid w:val="008F78C8"/>
    <w:rsid w:val="008F7B72"/>
    <w:rsid w:val="00900C40"/>
    <w:rsid w:val="0090106D"/>
    <w:rsid w:val="0090173E"/>
    <w:rsid w:val="009018D0"/>
    <w:rsid w:val="009022C0"/>
    <w:rsid w:val="00902968"/>
    <w:rsid w:val="00902A96"/>
    <w:rsid w:val="00902B13"/>
    <w:rsid w:val="00902D2B"/>
    <w:rsid w:val="00903F03"/>
    <w:rsid w:val="009042A1"/>
    <w:rsid w:val="00907216"/>
    <w:rsid w:val="00907C39"/>
    <w:rsid w:val="009106E9"/>
    <w:rsid w:val="00910BC7"/>
    <w:rsid w:val="00912183"/>
    <w:rsid w:val="009124C9"/>
    <w:rsid w:val="0091270C"/>
    <w:rsid w:val="00913E31"/>
    <w:rsid w:val="00914361"/>
    <w:rsid w:val="00914387"/>
    <w:rsid w:val="00914FA7"/>
    <w:rsid w:val="00914FFB"/>
    <w:rsid w:val="00915137"/>
    <w:rsid w:val="00915350"/>
    <w:rsid w:val="00915974"/>
    <w:rsid w:val="00916818"/>
    <w:rsid w:val="00917125"/>
    <w:rsid w:val="009178F2"/>
    <w:rsid w:val="009178F7"/>
    <w:rsid w:val="00917F70"/>
    <w:rsid w:val="00920711"/>
    <w:rsid w:val="00920A0E"/>
    <w:rsid w:val="0092167B"/>
    <w:rsid w:val="0092210A"/>
    <w:rsid w:val="009227B8"/>
    <w:rsid w:val="00922C50"/>
    <w:rsid w:val="0092349F"/>
    <w:rsid w:val="009239A6"/>
    <w:rsid w:val="00923CF7"/>
    <w:rsid w:val="00923E8F"/>
    <w:rsid w:val="0092470E"/>
    <w:rsid w:val="009250E7"/>
    <w:rsid w:val="00925443"/>
    <w:rsid w:val="009255B3"/>
    <w:rsid w:val="009260FC"/>
    <w:rsid w:val="009265FD"/>
    <w:rsid w:val="00926A94"/>
    <w:rsid w:val="009272D1"/>
    <w:rsid w:val="009274B6"/>
    <w:rsid w:val="00927A3E"/>
    <w:rsid w:val="00927BD3"/>
    <w:rsid w:val="00927C44"/>
    <w:rsid w:val="00927D1D"/>
    <w:rsid w:val="00931491"/>
    <w:rsid w:val="009314C9"/>
    <w:rsid w:val="00931AD9"/>
    <w:rsid w:val="009321F8"/>
    <w:rsid w:val="009323ED"/>
    <w:rsid w:val="00932AE1"/>
    <w:rsid w:val="00932DF4"/>
    <w:rsid w:val="00933F31"/>
    <w:rsid w:val="009354FB"/>
    <w:rsid w:val="00935631"/>
    <w:rsid w:val="0093579F"/>
    <w:rsid w:val="00937115"/>
    <w:rsid w:val="00937975"/>
    <w:rsid w:val="0093799F"/>
    <w:rsid w:val="00937BBF"/>
    <w:rsid w:val="0094002D"/>
    <w:rsid w:val="00940506"/>
    <w:rsid w:val="0094058D"/>
    <w:rsid w:val="009413A0"/>
    <w:rsid w:val="009429E3"/>
    <w:rsid w:val="00942A56"/>
    <w:rsid w:val="0094366D"/>
    <w:rsid w:val="009441D4"/>
    <w:rsid w:val="0094493B"/>
    <w:rsid w:val="00945594"/>
    <w:rsid w:val="009457FC"/>
    <w:rsid w:val="00946563"/>
    <w:rsid w:val="00946808"/>
    <w:rsid w:val="00947580"/>
    <w:rsid w:val="00947C09"/>
    <w:rsid w:val="00947C88"/>
    <w:rsid w:val="00947D2F"/>
    <w:rsid w:val="00950440"/>
    <w:rsid w:val="00952D00"/>
    <w:rsid w:val="00952FDD"/>
    <w:rsid w:val="009536F6"/>
    <w:rsid w:val="0095482A"/>
    <w:rsid w:val="00955261"/>
    <w:rsid w:val="00955724"/>
    <w:rsid w:val="00955FA1"/>
    <w:rsid w:val="0095604B"/>
    <w:rsid w:val="009562B4"/>
    <w:rsid w:val="00956513"/>
    <w:rsid w:val="00956A60"/>
    <w:rsid w:val="00957B6E"/>
    <w:rsid w:val="00957E50"/>
    <w:rsid w:val="0096067D"/>
    <w:rsid w:val="0096092B"/>
    <w:rsid w:val="00960C6D"/>
    <w:rsid w:val="00960F15"/>
    <w:rsid w:val="00961284"/>
    <w:rsid w:val="00961BF8"/>
    <w:rsid w:val="009636D2"/>
    <w:rsid w:val="00963B1A"/>
    <w:rsid w:val="00963C5C"/>
    <w:rsid w:val="00965146"/>
    <w:rsid w:val="0096554E"/>
    <w:rsid w:val="009655B1"/>
    <w:rsid w:val="00965AEA"/>
    <w:rsid w:val="00965B62"/>
    <w:rsid w:val="009663A3"/>
    <w:rsid w:val="009671D9"/>
    <w:rsid w:val="00967324"/>
    <w:rsid w:val="009716C0"/>
    <w:rsid w:val="009726EA"/>
    <w:rsid w:val="0097407F"/>
    <w:rsid w:val="009741D4"/>
    <w:rsid w:val="009748C5"/>
    <w:rsid w:val="00974B3E"/>
    <w:rsid w:val="00975D08"/>
    <w:rsid w:val="009762C9"/>
    <w:rsid w:val="00976647"/>
    <w:rsid w:val="00976DBB"/>
    <w:rsid w:val="00977088"/>
    <w:rsid w:val="009819D8"/>
    <w:rsid w:val="009838E2"/>
    <w:rsid w:val="00983913"/>
    <w:rsid w:val="0098397E"/>
    <w:rsid w:val="00983AEB"/>
    <w:rsid w:val="0098413A"/>
    <w:rsid w:val="009841C7"/>
    <w:rsid w:val="00984A3C"/>
    <w:rsid w:val="009852C2"/>
    <w:rsid w:val="00985946"/>
    <w:rsid w:val="0098608B"/>
    <w:rsid w:val="0098653D"/>
    <w:rsid w:val="0098670C"/>
    <w:rsid w:val="009873CE"/>
    <w:rsid w:val="0099012C"/>
    <w:rsid w:val="0099144D"/>
    <w:rsid w:val="00991893"/>
    <w:rsid w:val="00991963"/>
    <w:rsid w:val="00992B0D"/>
    <w:rsid w:val="00992BC3"/>
    <w:rsid w:val="00993118"/>
    <w:rsid w:val="00993454"/>
    <w:rsid w:val="00993EAC"/>
    <w:rsid w:val="00994885"/>
    <w:rsid w:val="00994DAC"/>
    <w:rsid w:val="009957E1"/>
    <w:rsid w:val="00995D7D"/>
    <w:rsid w:val="00996B30"/>
    <w:rsid w:val="00996D1E"/>
    <w:rsid w:val="00996D53"/>
    <w:rsid w:val="009975FA"/>
    <w:rsid w:val="009A02A1"/>
    <w:rsid w:val="009A038F"/>
    <w:rsid w:val="009A06D5"/>
    <w:rsid w:val="009A178A"/>
    <w:rsid w:val="009A1A9F"/>
    <w:rsid w:val="009A2170"/>
    <w:rsid w:val="009A2F6C"/>
    <w:rsid w:val="009A32E6"/>
    <w:rsid w:val="009A42E5"/>
    <w:rsid w:val="009A46ED"/>
    <w:rsid w:val="009A541C"/>
    <w:rsid w:val="009A653D"/>
    <w:rsid w:val="009A792D"/>
    <w:rsid w:val="009B0273"/>
    <w:rsid w:val="009B063B"/>
    <w:rsid w:val="009B06B1"/>
    <w:rsid w:val="009B0942"/>
    <w:rsid w:val="009B2724"/>
    <w:rsid w:val="009B27A5"/>
    <w:rsid w:val="009B2E4D"/>
    <w:rsid w:val="009B310A"/>
    <w:rsid w:val="009B32BD"/>
    <w:rsid w:val="009B338B"/>
    <w:rsid w:val="009B3D81"/>
    <w:rsid w:val="009B5EC5"/>
    <w:rsid w:val="009B5F5F"/>
    <w:rsid w:val="009B61E6"/>
    <w:rsid w:val="009B6A55"/>
    <w:rsid w:val="009B6DF2"/>
    <w:rsid w:val="009C074E"/>
    <w:rsid w:val="009C1D13"/>
    <w:rsid w:val="009C1DC5"/>
    <w:rsid w:val="009C2CA0"/>
    <w:rsid w:val="009C3B48"/>
    <w:rsid w:val="009C4879"/>
    <w:rsid w:val="009C5110"/>
    <w:rsid w:val="009C53A5"/>
    <w:rsid w:val="009C5E3A"/>
    <w:rsid w:val="009C5E89"/>
    <w:rsid w:val="009C6194"/>
    <w:rsid w:val="009C6254"/>
    <w:rsid w:val="009C6825"/>
    <w:rsid w:val="009C6DB6"/>
    <w:rsid w:val="009C6E71"/>
    <w:rsid w:val="009C7AC9"/>
    <w:rsid w:val="009D06B2"/>
    <w:rsid w:val="009D0AB3"/>
    <w:rsid w:val="009D0F4C"/>
    <w:rsid w:val="009D1029"/>
    <w:rsid w:val="009D15FC"/>
    <w:rsid w:val="009D2A0F"/>
    <w:rsid w:val="009D2BC4"/>
    <w:rsid w:val="009D3095"/>
    <w:rsid w:val="009D40A3"/>
    <w:rsid w:val="009D4875"/>
    <w:rsid w:val="009D4CEF"/>
    <w:rsid w:val="009D4F8F"/>
    <w:rsid w:val="009D5167"/>
    <w:rsid w:val="009D6ED4"/>
    <w:rsid w:val="009D7078"/>
    <w:rsid w:val="009D758E"/>
    <w:rsid w:val="009D78DC"/>
    <w:rsid w:val="009D7F7B"/>
    <w:rsid w:val="009E0149"/>
    <w:rsid w:val="009E0A38"/>
    <w:rsid w:val="009E0DF0"/>
    <w:rsid w:val="009E13EF"/>
    <w:rsid w:val="009E18BE"/>
    <w:rsid w:val="009E194F"/>
    <w:rsid w:val="009E2FEC"/>
    <w:rsid w:val="009E335B"/>
    <w:rsid w:val="009E34A0"/>
    <w:rsid w:val="009E4267"/>
    <w:rsid w:val="009E5CB2"/>
    <w:rsid w:val="009E5E4F"/>
    <w:rsid w:val="009E6307"/>
    <w:rsid w:val="009E6F98"/>
    <w:rsid w:val="009E70AB"/>
    <w:rsid w:val="009E77B3"/>
    <w:rsid w:val="009F07E8"/>
    <w:rsid w:val="009F1E42"/>
    <w:rsid w:val="009F2332"/>
    <w:rsid w:val="009F2FE4"/>
    <w:rsid w:val="009F34F9"/>
    <w:rsid w:val="009F41C5"/>
    <w:rsid w:val="009F498C"/>
    <w:rsid w:val="009F4F76"/>
    <w:rsid w:val="009F5298"/>
    <w:rsid w:val="009F5417"/>
    <w:rsid w:val="009F5FE8"/>
    <w:rsid w:val="009F6254"/>
    <w:rsid w:val="009F7E93"/>
    <w:rsid w:val="00A0068D"/>
    <w:rsid w:val="00A00778"/>
    <w:rsid w:val="00A00CC0"/>
    <w:rsid w:val="00A01A60"/>
    <w:rsid w:val="00A02626"/>
    <w:rsid w:val="00A028CB"/>
    <w:rsid w:val="00A0293F"/>
    <w:rsid w:val="00A02FF6"/>
    <w:rsid w:val="00A0334C"/>
    <w:rsid w:val="00A03702"/>
    <w:rsid w:val="00A0451E"/>
    <w:rsid w:val="00A04A22"/>
    <w:rsid w:val="00A0502D"/>
    <w:rsid w:val="00A06304"/>
    <w:rsid w:val="00A0717A"/>
    <w:rsid w:val="00A0746C"/>
    <w:rsid w:val="00A07481"/>
    <w:rsid w:val="00A0757C"/>
    <w:rsid w:val="00A13119"/>
    <w:rsid w:val="00A135D4"/>
    <w:rsid w:val="00A1396F"/>
    <w:rsid w:val="00A14429"/>
    <w:rsid w:val="00A14BD0"/>
    <w:rsid w:val="00A150B0"/>
    <w:rsid w:val="00A156B7"/>
    <w:rsid w:val="00A15B4D"/>
    <w:rsid w:val="00A15D8C"/>
    <w:rsid w:val="00A1728B"/>
    <w:rsid w:val="00A20FC0"/>
    <w:rsid w:val="00A21415"/>
    <w:rsid w:val="00A21C5C"/>
    <w:rsid w:val="00A23E1F"/>
    <w:rsid w:val="00A2404C"/>
    <w:rsid w:val="00A24578"/>
    <w:rsid w:val="00A2484F"/>
    <w:rsid w:val="00A25CCB"/>
    <w:rsid w:val="00A2632F"/>
    <w:rsid w:val="00A266E1"/>
    <w:rsid w:val="00A27EA9"/>
    <w:rsid w:val="00A27FC5"/>
    <w:rsid w:val="00A30E15"/>
    <w:rsid w:val="00A3110A"/>
    <w:rsid w:val="00A3144E"/>
    <w:rsid w:val="00A318D8"/>
    <w:rsid w:val="00A3272E"/>
    <w:rsid w:val="00A35431"/>
    <w:rsid w:val="00A35F3A"/>
    <w:rsid w:val="00A37DCB"/>
    <w:rsid w:val="00A410C7"/>
    <w:rsid w:val="00A4112B"/>
    <w:rsid w:val="00A416AC"/>
    <w:rsid w:val="00A43C0B"/>
    <w:rsid w:val="00A43DE3"/>
    <w:rsid w:val="00A446AE"/>
    <w:rsid w:val="00A449E3"/>
    <w:rsid w:val="00A452BA"/>
    <w:rsid w:val="00A458F0"/>
    <w:rsid w:val="00A45ADE"/>
    <w:rsid w:val="00A46276"/>
    <w:rsid w:val="00A46B6B"/>
    <w:rsid w:val="00A47A23"/>
    <w:rsid w:val="00A500C7"/>
    <w:rsid w:val="00A500D2"/>
    <w:rsid w:val="00A50B4D"/>
    <w:rsid w:val="00A51405"/>
    <w:rsid w:val="00A516A2"/>
    <w:rsid w:val="00A5279E"/>
    <w:rsid w:val="00A52E6F"/>
    <w:rsid w:val="00A54F47"/>
    <w:rsid w:val="00A5593A"/>
    <w:rsid w:val="00A559B1"/>
    <w:rsid w:val="00A56859"/>
    <w:rsid w:val="00A568B6"/>
    <w:rsid w:val="00A5696A"/>
    <w:rsid w:val="00A57BE5"/>
    <w:rsid w:val="00A57DF4"/>
    <w:rsid w:val="00A601F5"/>
    <w:rsid w:val="00A6069D"/>
    <w:rsid w:val="00A61C61"/>
    <w:rsid w:val="00A61F17"/>
    <w:rsid w:val="00A62145"/>
    <w:rsid w:val="00A62939"/>
    <w:rsid w:val="00A630FE"/>
    <w:rsid w:val="00A639D9"/>
    <w:rsid w:val="00A63A85"/>
    <w:rsid w:val="00A63E1E"/>
    <w:rsid w:val="00A65480"/>
    <w:rsid w:val="00A66B97"/>
    <w:rsid w:val="00A702B2"/>
    <w:rsid w:val="00A707A0"/>
    <w:rsid w:val="00A708E1"/>
    <w:rsid w:val="00A717A5"/>
    <w:rsid w:val="00A71BA7"/>
    <w:rsid w:val="00A720EC"/>
    <w:rsid w:val="00A72CFC"/>
    <w:rsid w:val="00A72DCC"/>
    <w:rsid w:val="00A74040"/>
    <w:rsid w:val="00A74090"/>
    <w:rsid w:val="00A74893"/>
    <w:rsid w:val="00A74D69"/>
    <w:rsid w:val="00A75E5E"/>
    <w:rsid w:val="00A75F90"/>
    <w:rsid w:val="00A760AE"/>
    <w:rsid w:val="00A76637"/>
    <w:rsid w:val="00A7706F"/>
    <w:rsid w:val="00A773C5"/>
    <w:rsid w:val="00A77BB4"/>
    <w:rsid w:val="00A77CC1"/>
    <w:rsid w:val="00A80BF5"/>
    <w:rsid w:val="00A813BC"/>
    <w:rsid w:val="00A824A2"/>
    <w:rsid w:val="00A830C8"/>
    <w:rsid w:val="00A8398A"/>
    <w:rsid w:val="00A83A24"/>
    <w:rsid w:val="00A8426D"/>
    <w:rsid w:val="00A84683"/>
    <w:rsid w:val="00A84A64"/>
    <w:rsid w:val="00A84CC1"/>
    <w:rsid w:val="00A86140"/>
    <w:rsid w:val="00A869CE"/>
    <w:rsid w:val="00A86AFF"/>
    <w:rsid w:val="00A86DE1"/>
    <w:rsid w:val="00A872A8"/>
    <w:rsid w:val="00A873EE"/>
    <w:rsid w:val="00A87E32"/>
    <w:rsid w:val="00A900C2"/>
    <w:rsid w:val="00A91742"/>
    <w:rsid w:val="00A91763"/>
    <w:rsid w:val="00A920D6"/>
    <w:rsid w:val="00A9283F"/>
    <w:rsid w:val="00A952FC"/>
    <w:rsid w:val="00A9635C"/>
    <w:rsid w:val="00A96385"/>
    <w:rsid w:val="00A979E0"/>
    <w:rsid w:val="00A97BED"/>
    <w:rsid w:val="00A97CD5"/>
    <w:rsid w:val="00AA082E"/>
    <w:rsid w:val="00AA095A"/>
    <w:rsid w:val="00AA0AD6"/>
    <w:rsid w:val="00AA0D7F"/>
    <w:rsid w:val="00AA0F70"/>
    <w:rsid w:val="00AA11DF"/>
    <w:rsid w:val="00AA3891"/>
    <w:rsid w:val="00AA389E"/>
    <w:rsid w:val="00AA53F4"/>
    <w:rsid w:val="00AA5545"/>
    <w:rsid w:val="00AA5D97"/>
    <w:rsid w:val="00AA6A33"/>
    <w:rsid w:val="00AB00EC"/>
    <w:rsid w:val="00AB0267"/>
    <w:rsid w:val="00AB05A4"/>
    <w:rsid w:val="00AB0605"/>
    <w:rsid w:val="00AB08A9"/>
    <w:rsid w:val="00AB0F73"/>
    <w:rsid w:val="00AB29A3"/>
    <w:rsid w:val="00AB2AE4"/>
    <w:rsid w:val="00AB2F69"/>
    <w:rsid w:val="00AB36F2"/>
    <w:rsid w:val="00AB3E06"/>
    <w:rsid w:val="00AB402D"/>
    <w:rsid w:val="00AB41A5"/>
    <w:rsid w:val="00AB7D89"/>
    <w:rsid w:val="00AB7FD1"/>
    <w:rsid w:val="00AC0117"/>
    <w:rsid w:val="00AC12B3"/>
    <w:rsid w:val="00AC1843"/>
    <w:rsid w:val="00AC1F16"/>
    <w:rsid w:val="00AC295A"/>
    <w:rsid w:val="00AC2A31"/>
    <w:rsid w:val="00AC3183"/>
    <w:rsid w:val="00AC3EE3"/>
    <w:rsid w:val="00AC6AC3"/>
    <w:rsid w:val="00AC7388"/>
    <w:rsid w:val="00AC754A"/>
    <w:rsid w:val="00AD02D0"/>
    <w:rsid w:val="00AD1BA9"/>
    <w:rsid w:val="00AD2616"/>
    <w:rsid w:val="00AD2BFF"/>
    <w:rsid w:val="00AD3815"/>
    <w:rsid w:val="00AD387F"/>
    <w:rsid w:val="00AD4744"/>
    <w:rsid w:val="00AD493E"/>
    <w:rsid w:val="00AD4A8B"/>
    <w:rsid w:val="00AD4B46"/>
    <w:rsid w:val="00AD4CF1"/>
    <w:rsid w:val="00AD520D"/>
    <w:rsid w:val="00AD52EE"/>
    <w:rsid w:val="00AD5A00"/>
    <w:rsid w:val="00AD5E7B"/>
    <w:rsid w:val="00AD65BD"/>
    <w:rsid w:val="00AD669C"/>
    <w:rsid w:val="00AE08C0"/>
    <w:rsid w:val="00AE0F27"/>
    <w:rsid w:val="00AE1075"/>
    <w:rsid w:val="00AE118C"/>
    <w:rsid w:val="00AE1BA7"/>
    <w:rsid w:val="00AE2FCB"/>
    <w:rsid w:val="00AE31E0"/>
    <w:rsid w:val="00AE329E"/>
    <w:rsid w:val="00AE4647"/>
    <w:rsid w:val="00AE4C5E"/>
    <w:rsid w:val="00AE51F3"/>
    <w:rsid w:val="00AE55C5"/>
    <w:rsid w:val="00AE616F"/>
    <w:rsid w:val="00AE67DD"/>
    <w:rsid w:val="00AE7875"/>
    <w:rsid w:val="00AE7980"/>
    <w:rsid w:val="00AE7BCD"/>
    <w:rsid w:val="00AF1BB3"/>
    <w:rsid w:val="00AF1D85"/>
    <w:rsid w:val="00AF20B6"/>
    <w:rsid w:val="00AF2D00"/>
    <w:rsid w:val="00AF2E05"/>
    <w:rsid w:val="00AF3407"/>
    <w:rsid w:val="00AF3FCC"/>
    <w:rsid w:val="00AF4C7A"/>
    <w:rsid w:val="00AF50A4"/>
    <w:rsid w:val="00AF5590"/>
    <w:rsid w:val="00AF6A7E"/>
    <w:rsid w:val="00AF7541"/>
    <w:rsid w:val="00AF77AA"/>
    <w:rsid w:val="00B00760"/>
    <w:rsid w:val="00B015F0"/>
    <w:rsid w:val="00B01883"/>
    <w:rsid w:val="00B01BA5"/>
    <w:rsid w:val="00B02E90"/>
    <w:rsid w:val="00B0466F"/>
    <w:rsid w:val="00B04E24"/>
    <w:rsid w:val="00B04E9E"/>
    <w:rsid w:val="00B0632B"/>
    <w:rsid w:val="00B07362"/>
    <w:rsid w:val="00B07A3D"/>
    <w:rsid w:val="00B07F3B"/>
    <w:rsid w:val="00B10521"/>
    <w:rsid w:val="00B106ED"/>
    <w:rsid w:val="00B1091D"/>
    <w:rsid w:val="00B11386"/>
    <w:rsid w:val="00B11A7F"/>
    <w:rsid w:val="00B11A9F"/>
    <w:rsid w:val="00B12848"/>
    <w:rsid w:val="00B148D9"/>
    <w:rsid w:val="00B14F83"/>
    <w:rsid w:val="00B15024"/>
    <w:rsid w:val="00B157DD"/>
    <w:rsid w:val="00B171B7"/>
    <w:rsid w:val="00B20432"/>
    <w:rsid w:val="00B206B8"/>
    <w:rsid w:val="00B20C56"/>
    <w:rsid w:val="00B21000"/>
    <w:rsid w:val="00B21CBD"/>
    <w:rsid w:val="00B231EB"/>
    <w:rsid w:val="00B23C1F"/>
    <w:rsid w:val="00B240B3"/>
    <w:rsid w:val="00B24193"/>
    <w:rsid w:val="00B24200"/>
    <w:rsid w:val="00B245C1"/>
    <w:rsid w:val="00B24AA8"/>
    <w:rsid w:val="00B24AFE"/>
    <w:rsid w:val="00B24E6C"/>
    <w:rsid w:val="00B2513F"/>
    <w:rsid w:val="00B25A73"/>
    <w:rsid w:val="00B25A7B"/>
    <w:rsid w:val="00B25C56"/>
    <w:rsid w:val="00B2680B"/>
    <w:rsid w:val="00B26832"/>
    <w:rsid w:val="00B26DCC"/>
    <w:rsid w:val="00B272BA"/>
    <w:rsid w:val="00B273CC"/>
    <w:rsid w:val="00B2756E"/>
    <w:rsid w:val="00B27A26"/>
    <w:rsid w:val="00B303FB"/>
    <w:rsid w:val="00B30C36"/>
    <w:rsid w:val="00B32C87"/>
    <w:rsid w:val="00B3310A"/>
    <w:rsid w:val="00B337AE"/>
    <w:rsid w:val="00B33A27"/>
    <w:rsid w:val="00B344E4"/>
    <w:rsid w:val="00B348C9"/>
    <w:rsid w:val="00B34C53"/>
    <w:rsid w:val="00B36497"/>
    <w:rsid w:val="00B37118"/>
    <w:rsid w:val="00B371F8"/>
    <w:rsid w:val="00B374A1"/>
    <w:rsid w:val="00B376D0"/>
    <w:rsid w:val="00B37B9E"/>
    <w:rsid w:val="00B401FF"/>
    <w:rsid w:val="00B40286"/>
    <w:rsid w:val="00B40429"/>
    <w:rsid w:val="00B413B8"/>
    <w:rsid w:val="00B41F87"/>
    <w:rsid w:val="00B4251E"/>
    <w:rsid w:val="00B42B78"/>
    <w:rsid w:val="00B4776A"/>
    <w:rsid w:val="00B478BA"/>
    <w:rsid w:val="00B47EB8"/>
    <w:rsid w:val="00B502B9"/>
    <w:rsid w:val="00B505FB"/>
    <w:rsid w:val="00B522B9"/>
    <w:rsid w:val="00B530E8"/>
    <w:rsid w:val="00B53D1A"/>
    <w:rsid w:val="00B5459D"/>
    <w:rsid w:val="00B54B05"/>
    <w:rsid w:val="00B552B4"/>
    <w:rsid w:val="00B55809"/>
    <w:rsid w:val="00B55FD6"/>
    <w:rsid w:val="00B56561"/>
    <w:rsid w:val="00B56935"/>
    <w:rsid w:val="00B5761C"/>
    <w:rsid w:val="00B60432"/>
    <w:rsid w:val="00B606C6"/>
    <w:rsid w:val="00B60A11"/>
    <w:rsid w:val="00B61951"/>
    <w:rsid w:val="00B619FF"/>
    <w:rsid w:val="00B61E54"/>
    <w:rsid w:val="00B63459"/>
    <w:rsid w:val="00B63806"/>
    <w:rsid w:val="00B65A9A"/>
    <w:rsid w:val="00B65B40"/>
    <w:rsid w:val="00B660E6"/>
    <w:rsid w:val="00B66C14"/>
    <w:rsid w:val="00B66C20"/>
    <w:rsid w:val="00B679EA"/>
    <w:rsid w:val="00B67E47"/>
    <w:rsid w:val="00B7012D"/>
    <w:rsid w:val="00B70135"/>
    <w:rsid w:val="00B70E45"/>
    <w:rsid w:val="00B70F30"/>
    <w:rsid w:val="00B7109A"/>
    <w:rsid w:val="00B71146"/>
    <w:rsid w:val="00B71D6F"/>
    <w:rsid w:val="00B71F29"/>
    <w:rsid w:val="00B72177"/>
    <w:rsid w:val="00B73DD3"/>
    <w:rsid w:val="00B75C4B"/>
    <w:rsid w:val="00B75D94"/>
    <w:rsid w:val="00B75F8C"/>
    <w:rsid w:val="00B760E8"/>
    <w:rsid w:val="00B76489"/>
    <w:rsid w:val="00B7755B"/>
    <w:rsid w:val="00B7776D"/>
    <w:rsid w:val="00B81880"/>
    <w:rsid w:val="00B81E17"/>
    <w:rsid w:val="00B83B1E"/>
    <w:rsid w:val="00B847C5"/>
    <w:rsid w:val="00B84991"/>
    <w:rsid w:val="00B84A74"/>
    <w:rsid w:val="00B854F7"/>
    <w:rsid w:val="00B85A0B"/>
    <w:rsid w:val="00B85E9A"/>
    <w:rsid w:val="00B86285"/>
    <w:rsid w:val="00B8769A"/>
    <w:rsid w:val="00B900F6"/>
    <w:rsid w:val="00B90D44"/>
    <w:rsid w:val="00B9325B"/>
    <w:rsid w:val="00B93880"/>
    <w:rsid w:val="00B93FD1"/>
    <w:rsid w:val="00B944AC"/>
    <w:rsid w:val="00B9496C"/>
    <w:rsid w:val="00B94DE8"/>
    <w:rsid w:val="00B94F1A"/>
    <w:rsid w:val="00B96D2A"/>
    <w:rsid w:val="00B97603"/>
    <w:rsid w:val="00B9777F"/>
    <w:rsid w:val="00B97BA1"/>
    <w:rsid w:val="00BA05C1"/>
    <w:rsid w:val="00BA13AF"/>
    <w:rsid w:val="00BA162A"/>
    <w:rsid w:val="00BA1725"/>
    <w:rsid w:val="00BA1B13"/>
    <w:rsid w:val="00BA21DD"/>
    <w:rsid w:val="00BA27E6"/>
    <w:rsid w:val="00BA2E71"/>
    <w:rsid w:val="00BA3165"/>
    <w:rsid w:val="00BA3876"/>
    <w:rsid w:val="00BA3B92"/>
    <w:rsid w:val="00BA5B46"/>
    <w:rsid w:val="00BA6BBB"/>
    <w:rsid w:val="00BA6BC5"/>
    <w:rsid w:val="00BA7214"/>
    <w:rsid w:val="00BA743C"/>
    <w:rsid w:val="00BA779C"/>
    <w:rsid w:val="00BA79C3"/>
    <w:rsid w:val="00BB012C"/>
    <w:rsid w:val="00BB0699"/>
    <w:rsid w:val="00BB096C"/>
    <w:rsid w:val="00BB09CB"/>
    <w:rsid w:val="00BB1072"/>
    <w:rsid w:val="00BB12B1"/>
    <w:rsid w:val="00BB133B"/>
    <w:rsid w:val="00BB216E"/>
    <w:rsid w:val="00BB24D7"/>
    <w:rsid w:val="00BB322E"/>
    <w:rsid w:val="00BB3781"/>
    <w:rsid w:val="00BB520F"/>
    <w:rsid w:val="00BB5447"/>
    <w:rsid w:val="00BB64CE"/>
    <w:rsid w:val="00BB6C8F"/>
    <w:rsid w:val="00BB77BB"/>
    <w:rsid w:val="00BC01A7"/>
    <w:rsid w:val="00BC1391"/>
    <w:rsid w:val="00BC1B43"/>
    <w:rsid w:val="00BC3AE2"/>
    <w:rsid w:val="00BC3BA1"/>
    <w:rsid w:val="00BC3EC5"/>
    <w:rsid w:val="00BC3ECB"/>
    <w:rsid w:val="00BC4365"/>
    <w:rsid w:val="00BC4751"/>
    <w:rsid w:val="00BC48B8"/>
    <w:rsid w:val="00BC5028"/>
    <w:rsid w:val="00BC53BB"/>
    <w:rsid w:val="00BC5680"/>
    <w:rsid w:val="00BC5F30"/>
    <w:rsid w:val="00BC6284"/>
    <w:rsid w:val="00BC6391"/>
    <w:rsid w:val="00BC65F3"/>
    <w:rsid w:val="00BC6C48"/>
    <w:rsid w:val="00BC789C"/>
    <w:rsid w:val="00BD0CCF"/>
    <w:rsid w:val="00BD0F3A"/>
    <w:rsid w:val="00BD14BB"/>
    <w:rsid w:val="00BD289A"/>
    <w:rsid w:val="00BD3861"/>
    <w:rsid w:val="00BD4537"/>
    <w:rsid w:val="00BD45F8"/>
    <w:rsid w:val="00BD4B51"/>
    <w:rsid w:val="00BD6043"/>
    <w:rsid w:val="00BD61A5"/>
    <w:rsid w:val="00BE05BA"/>
    <w:rsid w:val="00BE0A6B"/>
    <w:rsid w:val="00BE1385"/>
    <w:rsid w:val="00BE1785"/>
    <w:rsid w:val="00BE2312"/>
    <w:rsid w:val="00BE2496"/>
    <w:rsid w:val="00BE28C2"/>
    <w:rsid w:val="00BE2A90"/>
    <w:rsid w:val="00BE318D"/>
    <w:rsid w:val="00BE337F"/>
    <w:rsid w:val="00BE34C2"/>
    <w:rsid w:val="00BE3C4B"/>
    <w:rsid w:val="00BE3C51"/>
    <w:rsid w:val="00BE3FFF"/>
    <w:rsid w:val="00BE5689"/>
    <w:rsid w:val="00BE6608"/>
    <w:rsid w:val="00BE6881"/>
    <w:rsid w:val="00BE6954"/>
    <w:rsid w:val="00BE70A8"/>
    <w:rsid w:val="00BE70C4"/>
    <w:rsid w:val="00BE71AD"/>
    <w:rsid w:val="00BF07AC"/>
    <w:rsid w:val="00BF0D38"/>
    <w:rsid w:val="00BF131D"/>
    <w:rsid w:val="00BF1BD1"/>
    <w:rsid w:val="00BF1FCF"/>
    <w:rsid w:val="00BF2053"/>
    <w:rsid w:val="00BF297C"/>
    <w:rsid w:val="00BF42C7"/>
    <w:rsid w:val="00BF4D40"/>
    <w:rsid w:val="00BF56DE"/>
    <w:rsid w:val="00BF5DC9"/>
    <w:rsid w:val="00BF60B2"/>
    <w:rsid w:val="00C00F87"/>
    <w:rsid w:val="00C010CD"/>
    <w:rsid w:val="00C03D01"/>
    <w:rsid w:val="00C044C2"/>
    <w:rsid w:val="00C044C9"/>
    <w:rsid w:val="00C045B0"/>
    <w:rsid w:val="00C04BD2"/>
    <w:rsid w:val="00C05344"/>
    <w:rsid w:val="00C079C4"/>
    <w:rsid w:val="00C10F39"/>
    <w:rsid w:val="00C10F5B"/>
    <w:rsid w:val="00C1159C"/>
    <w:rsid w:val="00C12827"/>
    <w:rsid w:val="00C134C4"/>
    <w:rsid w:val="00C13741"/>
    <w:rsid w:val="00C14463"/>
    <w:rsid w:val="00C15AE3"/>
    <w:rsid w:val="00C1621E"/>
    <w:rsid w:val="00C163E3"/>
    <w:rsid w:val="00C16B60"/>
    <w:rsid w:val="00C16BA7"/>
    <w:rsid w:val="00C16D4F"/>
    <w:rsid w:val="00C1745F"/>
    <w:rsid w:val="00C17C54"/>
    <w:rsid w:val="00C17D3E"/>
    <w:rsid w:val="00C20D04"/>
    <w:rsid w:val="00C20FB8"/>
    <w:rsid w:val="00C2135A"/>
    <w:rsid w:val="00C22530"/>
    <w:rsid w:val="00C241B2"/>
    <w:rsid w:val="00C24560"/>
    <w:rsid w:val="00C24EBF"/>
    <w:rsid w:val="00C255C6"/>
    <w:rsid w:val="00C25992"/>
    <w:rsid w:val="00C25C19"/>
    <w:rsid w:val="00C260E0"/>
    <w:rsid w:val="00C264A9"/>
    <w:rsid w:val="00C30A53"/>
    <w:rsid w:val="00C30E25"/>
    <w:rsid w:val="00C316E2"/>
    <w:rsid w:val="00C318F0"/>
    <w:rsid w:val="00C31C41"/>
    <w:rsid w:val="00C336EA"/>
    <w:rsid w:val="00C33CE6"/>
    <w:rsid w:val="00C344D3"/>
    <w:rsid w:val="00C347A2"/>
    <w:rsid w:val="00C34CED"/>
    <w:rsid w:val="00C3506E"/>
    <w:rsid w:val="00C361C9"/>
    <w:rsid w:val="00C37B96"/>
    <w:rsid w:val="00C37F1C"/>
    <w:rsid w:val="00C40603"/>
    <w:rsid w:val="00C40FAF"/>
    <w:rsid w:val="00C4183D"/>
    <w:rsid w:val="00C41DC6"/>
    <w:rsid w:val="00C41DCD"/>
    <w:rsid w:val="00C41DDC"/>
    <w:rsid w:val="00C4220D"/>
    <w:rsid w:val="00C428A2"/>
    <w:rsid w:val="00C43648"/>
    <w:rsid w:val="00C43A3F"/>
    <w:rsid w:val="00C44B06"/>
    <w:rsid w:val="00C45CF0"/>
    <w:rsid w:val="00C45D8C"/>
    <w:rsid w:val="00C464E1"/>
    <w:rsid w:val="00C47C12"/>
    <w:rsid w:val="00C50372"/>
    <w:rsid w:val="00C50DBE"/>
    <w:rsid w:val="00C52B43"/>
    <w:rsid w:val="00C54051"/>
    <w:rsid w:val="00C540E3"/>
    <w:rsid w:val="00C54518"/>
    <w:rsid w:val="00C54901"/>
    <w:rsid w:val="00C54C37"/>
    <w:rsid w:val="00C55B51"/>
    <w:rsid w:val="00C57634"/>
    <w:rsid w:val="00C577B5"/>
    <w:rsid w:val="00C57B6C"/>
    <w:rsid w:val="00C6011B"/>
    <w:rsid w:val="00C60151"/>
    <w:rsid w:val="00C608EB"/>
    <w:rsid w:val="00C61461"/>
    <w:rsid w:val="00C621D7"/>
    <w:rsid w:val="00C6332E"/>
    <w:rsid w:val="00C63B63"/>
    <w:rsid w:val="00C64243"/>
    <w:rsid w:val="00C64586"/>
    <w:rsid w:val="00C64EC0"/>
    <w:rsid w:val="00C660F6"/>
    <w:rsid w:val="00C66166"/>
    <w:rsid w:val="00C66D0D"/>
    <w:rsid w:val="00C66DF7"/>
    <w:rsid w:val="00C67333"/>
    <w:rsid w:val="00C67AE9"/>
    <w:rsid w:val="00C70D45"/>
    <w:rsid w:val="00C71CF3"/>
    <w:rsid w:val="00C7226A"/>
    <w:rsid w:val="00C72362"/>
    <w:rsid w:val="00C729CD"/>
    <w:rsid w:val="00C72D49"/>
    <w:rsid w:val="00C730FE"/>
    <w:rsid w:val="00C732BC"/>
    <w:rsid w:val="00C74989"/>
    <w:rsid w:val="00C74AB2"/>
    <w:rsid w:val="00C74F0D"/>
    <w:rsid w:val="00C75096"/>
    <w:rsid w:val="00C7509D"/>
    <w:rsid w:val="00C75275"/>
    <w:rsid w:val="00C76626"/>
    <w:rsid w:val="00C770F0"/>
    <w:rsid w:val="00C77171"/>
    <w:rsid w:val="00C773AE"/>
    <w:rsid w:val="00C77D60"/>
    <w:rsid w:val="00C77FBD"/>
    <w:rsid w:val="00C80386"/>
    <w:rsid w:val="00C8134F"/>
    <w:rsid w:val="00C8192C"/>
    <w:rsid w:val="00C819F2"/>
    <w:rsid w:val="00C8319D"/>
    <w:rsid w:val="00C83E27"/>
    <w:rsid w:val="00C8553D"/>
    <w:rsid w:val="00C8564A"/>
    <w:rsid w:val="00C85EAC"/>
    <w:rsid w:val="00C868B2"/>
    <w:rsid w:val="00C86C82"/>
    <w:rsid w:val="00C86EAA"/>
    <w:rsid w:val="00C86EFD"/>
    <w:rsid w:val="00C874BD"/>
    <w:rsid w:val="00C87727"/>
    <w:rsid w:val="00C877AB"/>
    <w:rsid w:val="00C90E4A"/>
    <w:rsid w:val="00C91463"/>
    <w:rsid w:val="00C91653"/>
    <w:rsid w:val="00C9204E"/>
    <w:rsid w:val="00C934A3"/>
    <w:rsid w:val="00C934A6"/>
    <w:rsid w:val="00C93784"/>
    <w:rsid w:val="00C9418B"/>
    <w:rsid w:val="00C9425A"/>
    <w:rsid w:val="00C94FBC"/>
    <w:rsid w:val="00C9513A"/>
    <w:rsid w:val="00C9563B"/>
    <w:rsid w:val="00C958EC"/>
    <w:rsid w:val="00C95AC8"/>
    <w:rsid w:val="00C96768"/>
    <w:rsid w:val="00C96A6E"/>
    <w:rsid w:val="00C97CCE"/>
    <w:rsid w:val="00CA084D"/>
    <w:rsid w:val="00CA0996"/>
    <w:rsid w:val="00CA1595"/>
    <w:rsid w:val="00CA1643"/>
    <w:rsid w:val="00CA1FFF"/>
    <w:rsid w:val="00CA2299"/>
    <w:rsid w:val="00CA38D6"/>
    <w:rsid w:val="00CA39F9"/>
    <w:rsid w:val="00CA3EB7"/>
    <w:rsid w:val="00CA43BB"/>
    <w:rsid w:val="00CA5272"/>
    <w:rsid w:val="00CA5A63"/>
    <w:rsid w:val="00CA5BA2"/>
    <w:rsid w:val="00CA7023"/>
    <w:rsid w:val="00CA71ED"/>
    <w:rsid w:val="00CA7792"/>
    <w:rsid w:val="00CA7B6C"/>
    <w:rsid w:val="00CA7B9B"/>
    <w:rsid w:val="00CB0D6C"/>
    <w:rsid w:val="00CB11B9"/>
    <w:rsid w:val="00CB29A5"/>
    <w:rsid w:val="00CB2A87"/>
    <w:rsid w:val="00CB2BB7"/>
    <w:rsid w:val="00CB309B"/>
    <w:rsid w:val="00CB3333"/>
    <w:rsid w:val="00CB3338"/>
    <w:rsid w:val="00CB3B9A"/>
    <w:rsid w:val="00CB3BDA"/>
    <w:rsid w:val="00CB45B7"/>
    <w:rsid w:val="00CB677E"/>
    <w:rsid w:val="00CB6899"/>
    <w:rsid w:val="00CB69C9"/>
    <w:rsid w:val="00CB793F"/>
    <w:rsid w:val="00CB7E71"/>
    <w:rsid w:val="00CC3D54"/>
    <w:rsid w:val="00CC4073"/>
    <w:rsid w:val="00CC4877"/>
    <w:rsid w:val="00CC4CDA"/>
    <w:rsid w:val="00CC518C"/>
    <w:rsid w:val="00CC5499"/>
    <w:rsid w:val="00CC5DA9"/>
    <w:rsid w:val="00CC6843"/>
    <w:rsid w:val="00CC7066"/>
    <w:rsid w:val="00CC7366"/>
    <w:rsid w:val="00CD0053"/>
    <w:rsid w:val="00CD0381"/>
    <w:rsid w:val="00CD04CA"/>
    <w:rsid w:val="00CD1B4E"/>
    <w:rsid w:val="00CD1EB4"/>
    <w:rsid w:val="00CD1F2C"/>
    <w:rsid w:val="00CD21E5"/>
    <w:rsid w:val="00CD23E0"/>
    <w:rsid w:val="00CD298C"/>
    <w:rsid w:val="00CD40A8"/>
    <w:rsid w:val="00CD45FE"/>
    <w:rsid w:val="00CD4C72"/>
    <w:rsid w:val="00CD4D82"/>
    <w:rsid w:val="00CD4EFC"/>
    <w:rsid w:val="00CD4F40"/>
    <w:rsid w:val="00CD5A27"/>
    <w:rsid w:val="00CD71E1"/>
    <w:rsid w:val="00CD7860"/>
    <w:rsid w:val="00CD7C26"/>
    <w:rsid w:val="00CD7F8F"/>
    <w:rsid w:val="00CE0618"/>
    <w:rsid w:val="00CE0A2D"/>
    <w:rsid w:val="00CE0E28"/>
    <w:rsid w:val="00CE0E86"/>
    <w:rsid w:val="00CE1B9F"/>
    <w:rsid w:val="00CE1BAC"/>
    <w:rsid w:val="00CE24AF"/>
    <w:rsid w:val="00CE28BA"/>
    <w:rsid w:val="00CE34B5"/>
    <w:rsid w:val="00CE3630"/>
    <w:rsid w:val="00CE3825"/>
    <w:rsid w:val="00CE4471"/>
    <w:rsid w:val="00CE60E2"/>
    <w:rsid w:val="00CE6AA1"/>
    <w:rsid w:val="00CE7786"/>
    <w:rsid w:val="00CF01A4"/>
    <w:rsid w:val="00CF0B56"/>
    <w:rsid w:val="00CF16FC"/>
    <w:rsid w:val="00CF17DD"/>
    <w:rsid w:val="00CF1C6A"/>
    <w:rsid w:val="00CF1CA1"/>
    <w:rsid w:val="00CF1E1D"/>
    <w:rsid w:val="00CF2062"/>
    <w:rsid w:val="00CF2189"/>
    <w:rsid w:val="00CF26B9"/>
    <w:rsid w:val="00CF2729"/>
    <w:rsid w:val="00CF3136"/>
    <w:rsid w:val="00CF36EC"/>
    <w:rsid w:val="00CF4C43"/>
    <w:rsid w:val="00CF51F1"/>
    <w:rsid w:val="00CF59B1"/>
    <w:rsid w:val="00CF59B6"/>
    <w:rsid w:val="00CF6A04"/>
    <w:rsid w:val="00CF7360"/>
    <w:rsid w:val="00D0076D"/>
    <w:rsid w:val="00D01224"/>
    <w:rsid w:val="00D0236F"/>
    <w:rsid w:val="00D0250C"/>
    <w:rsid w:val="00D02F42"/>
    <w:rsid w:val="00D03507"/>
    <w:rsid w:val="00D037D0"/>
    <w:rsid w:val="00D03BC3"/>
    <w:rsid w:val="00D03F57"/>
    <w:rsid w:val="00D052A7"/>
    <w:rsid w:val="00D0594D"/>
    <w:rsid w:val="00D0636F"/>
    <w:rsid w:val="00D066EF"/>
    <w:rsid w:val="00D07FF0"/>
    <w:rsid w:val="00D104C9"/>
    <w:rsid w:val="00D11190"/>
    <w:rsid w:val="00D11C6E"/>
    <w:rsid w:val="00D11DB3"/>
    <w:rsid w:val="00D124D2"/>
    <w:rsid w:val="00D12920"/>
    <w:rsid w:val="00D13028"/>
    <w:rsid w:val="00D13580"/>
    <w:rsid w:val="00D13A1C"/>
    <w:rsid w:val="00D13A80"/>
    <w:rsid w:val="00D13ED7"/>
    <w:rsid w:val="00D1447B"/>
    <w:rsid w:val="00D14586"/>
    <w:rsid w:val="00D15748"/>
    <w:rsid w:val="00D15836"/>
    <w:rsid w:val="00D166BD"/>
    <w:rsid w:val="00D20CC1"/>
    <w:rsid w:val="00D21981"/>
    <w:rsid w:val="00D21FA1"/>
    <w:rsid w:val="00D221DC"/>
    <w:rsid w:val="00D22B90"/>
    <w:rsid w:val="00D2306C"/>
    <w:rsid w:val="00D23656"/>
    <w:rsid w:val="00D23B85"/>
    <w:rsid w:val="00D2413D"/>
    <w:rsid w:val="00D2449D"/>
    <w:rsid w:val="00D2596E"/>
    <w:rsid w:val="00D25C63"/>
    <w:rsid w:val="00D26396"/>
    <w:rsid w:val="00D276C7"/>
    <w:rsid w:val="00D27805"/>
    <w:rsid w:val="00D27CC3"/>
    <w:rsid w:val="00D30329"/>
    <w:rsid w:val="00D307E5"/>
    <w:rsid w:val="00D309F5"/>
    <w:rsid w:val="00D30E54"/>
    <w:rsid w:val="00D30EC8"/>
    <w:rsid w:val="00D30F95"/>
    <w:rsid w:val="00D314E1"/>
    <w:rsid w:val="00D3235B"/>
    <w:rsid w:val="00D332C0"/>
    <w:rsid w:val="00D33A34"/>
    <w:rsid w:val="00D346C7"/>
    <w:rsid w:val="00D35896"/>
    <w:rsid w:val="00D35BFD"/>
    <w:rsid w:val="00D373B7"/>
    <w:rsid w:val="00D37823"/>
    <w:rsid w:val="00D37DCF"/>
    <w:rsid w:val="00D419ED"/>
    <w:rsid w:val="00D41BCD"/>
    <w:rsid w:val="00D4200F"/>
    <w:rsid w:val="00D421DE"/>
    <w:rsid w:val="00D42C60"/>
    <w:rsid w:val="00D4384D"/>
    <w:rsid w:val="00D447A3"/>
    <w:rsid w:val="00D44B8F"/>
    <w:rsid w:val="00D450A5"/>
    <w:rsid w:val="00D4562D"/>
    <w:rsid w:val="00D506B2"/>
    <w:rsid w:val="00D51663"/>
    <w:rsid w:val="00D52556"/>
    <w:rsid w:val="00D53E0F"/>
    <w:rsid w:val="00D54665"/>
    <w:rsid w:val="00D54FA3"/>
    <w:rsid w:val="00D562EE"/>
    <w:rsid w:val="00D5630C"/>
    <w:rsid w:val="00D574B5"/>
    <w:rsid w:val="00D575C9"/>
    <w:rsid w:val="00D57E65"/>
    <w:rsid w:val="00D60C53"/>
    <w:rsid w:val="00D63D06"/>
    <w:rsid w:val="00D65122"/>
    <w:rsid w:val="00D6543F"/>
    <w:rsid w:val="00D66609"/>
    <w:rsid w:val="00D66D69"/>
    <w:rsid w:val="00D66F5C"/>
    <w:rsid w:val="00D67086"/>
    <w:rsid w:val="00D676A6"/>
    <w:rsid w:val="00D67D83"/>
    <w:rsid w:val="00D67F81"/>
    <w:rsid w:val="00D700A1"/>
    <w:rsid w:val="00D70282"/>
    <w:rsid w:val="00D70AF6"/>
    <w:rsid w:val="00D71261"/>
    <w:rsid w:val="00D7184F"/>
    <w:rsid w:val="00D72CAB"/>
    <w:rsid w:val="00D72E20"/>
    <w:rsid w:val="00D72F3F"/>
    <w:rsid w:val="00D72F59"/>
    <w:rsid w:val="00D731EE"/>
    <w:rsid w:val="00D73267"/>
    <w:rsid w:val="00D739E2"/>
    <w:rsid w:val="00D73FB4"/>
    <w:rsid w:val="00D74021"/>
    <w:rsid w:val="00D74815"/>
    <w:rsid w:val="00D75090"/>
    <w:rsid w:val="00D75154"/>
    <w:rsid w:val="00D76BB8"/>
    <w:rsid w:val="00D77895"/>
    <w:rsid w:val="00D778F6"/>
    <w:rsid w:val="00D77B78"/>
    <w:rsid w:val="00D82580"/>
    <w:rsid w:val="00D8356C"/>
    <w:rsid w:val="00D84C20"/>
    <w:rsid w:val="00D84FB7"/>
    <w:rsid w:val="00D8503C"/>
    <w:rsid w:val="00D8531A"/>
    <w:rsid w:val="00D8549E"/>
    <w:rsid w:val="00D856EC"/>
    <w:rsid w:val="00D8594A"/>
    <w:rsid w:val="00D87BCA"/>
    <w:rsid w:val="00D9059C"/>
    <w:rsid w:val="00D91A6F"/>
    <w:rsid w:val="00D91BBD"/>
    <w:rsid w:val="00D92AA8"/>
    <w:rsid w:val="00D92D45"/>
    <w:rsid w:val="00D9318D"/>
    <w:rsid w:val="00D9321F"/>
    <w:rsid w:val="00D93B78"/>
    <w:rsid w:val="00D942EA"/>
    <w:rsid w:val="00D94818"/>
    <w:rsid w:val="00D94E39"/>
    <w:rsid w:val="00D9569B"/>
    <w:rsid w:val="00D95A87"/>
    <w:rsid w:val="00D97CAA"/>
    <w:rsid w:val="00DA20A3"/>
    <w:rsid w:val="00DA2812"/>
    <w:rsid w:val="00DA41FD"/>
    <w:rsid w:val="00DA43EC"/>
    <w:rsid w:val="00DA79F9"/>
    <w:rsid w:val="00DA7E97"/>
    <w:rsid w:val="00DB04B0"/>
    <w:rsid w:val="00DB1648"/>
    <w:rsid w:val="00DB1747"/>
    <w:rsid w:val="00DB1F6B"/>
    <w:rsid w:val="00DB34F0"/>
    <w:rsid w:val="00DB3744"/>
    <w:rsid w:val="00DB3944"/>
    <w:rsid w:val="00DB3BD0"/>
    <w:rsid w:val="00DB4972"/>
    <w:rsid w:val="00DB5FB4"/>
    <w:rsid w:val="00DB61BE"/>
    <w:rsid w:val="00DB6307"/>
    <w:rsid w:val="00DB642A"/>
    <w:rsid w:val="00DB66B4"/>
    <w:rsid w:val="00DB705A"/>
    <w:rsid w:val="00DB78CA"/>
    <w:rsid w:val="00DC1B73"/>
    <w:rsid w:val="00DC25F9"/>
    <w:rsid w:val="00DC3A52"/>
    <w:rsid w:val="00DC3C66"/>
    <w:rsid w:val="00DC5292"/>
    <w:rsid w:val="00DC5E55"/>
    <w:rsid w:val="00DC6B50"/>
    <w:rsid w:val="00DD066E"/>
    <w:rsid w:val="00DD1557"/>
    <w:rsid w:val="00DD1949"/>
    <w:rsid w:val="00DD1B67"/>
    <w:rsid w:val="00DD1C2A"/>
    <w:rsid w:val="00DD2027"/>
    <w:rsid w:val="00DD2479"/>
    <w:rsid w:val="00DD2B05"/>
    <w:rsid w:val="00DD2E75"/>
    <w:rsid w:val="00DD31A6"/>
    <w:rsid w:val="00DD33CC"/>
    <w:rsid w:val="00DD366B"/>
    <w:rsid w:val="00DD480E"/>
    <w:rsid w:val="00DD758F"/>
    <w:rsid w:val="00DD75E6"/>
    <w:rsid w:val="00DD7EE2"/>
    <w:rsid w:val="00DE0951"/>
    <w:rsid w:val="00DE1430"/>
    <w:rsid w:val="00DE297F"/>
    <w:rsid w:val="00DE2F8F"/>
    <w:rsid w:val="00DE34E2"/>
    <w:rsid w:val="00DE4135"/>
    <w:rsid w:val="00DE41FE"/>
    <w:rsid w:val="00DE671B"/>
    <w:rsid w:val="00DE7C6D"/>
    <w:rsid w:val="00DF00D3"/>
    <w:rsid w:val="00DF0103"/>
    <w:rsid w:val="00DF164C"/>
    <w:rsid w:val="00DF1F95"/>
    <w:rsid w:val="00DF248F"/>
    <w:rsid w:val="00DF2C79"/>
    <w:rsid w:val="00DF3953"/>
    <w:rsid w:val="00DF3ED2"/>
    <w:rsid w:val="00DF567B"/>
    <w:rsid w:val="00DF5737"/>
    <w:rsid w:val="00DF7346"/>
    <w:rsid w:val="00DF775E"/>
    <w:rsid w:val="00E00685"/>
    <w:rsid w:val="00E0253C"/>
    <w:rsid w:val="00E035B4"/>
    <w:rsid w:val="00E0384A"/>
    <w:rsid w:val="00E03A14"/>
    <w:rsid w:val="00E03BC7"/>
    <w:rsid w:val="00E043BA"/>
    <w:rsid w:val="00E0655C"/>
    <w:rsid w:val="00E07263"/>
    <w:rsid w:val="00E074C3"/>
    <w:rsid w:val="00E0763D"/>
    <w:rsid w:val="00E0764C"/>
    <w:rsid w:val="00E10B4E"/>
    <w:rsid w:val="00E123BE"/>
    <w:rsid w:val="00E12B00"/>
    <w:rsid w:val="00E12F88"/>
    <w:rsid w:val="00E12F92"/>
    <w:rsid w:val="00E149B7"/>
    <w:rsid w:val="00E14A0A"/>
    <w:rsid w:val="00E15510"/>
    <w:rsid w:val="00E15C71"/>
    <w:rsid w:val="00E15DA0"/>
    <w:rsid w:val="00E17426"/>
    <w:rsid w:val="00E17584"/>
    <w:rsid w:val="00E1793E"/>
    <w:rsid w:val="00E20558"/>
    <w:rsid w:val="00E2094E"/>
    <w:rsid w:val="00E20C75"/>
    <w:rsid w:val="00E212CD"/>
    <w:rsid w:val="00E21FB9"/>
    <w:rsid w:val="00E22649"/>
    <w:rsid w:val="00E227C8"/>
    <w:rsid w:val="00E22833"/>
    <w:rsid w:val="00E23017"/>
    <w:rsid w:val="00E23C4A"/>
    <w:rsid w:val="00E23F8F"/>
    <w:rsid w:val="00E252C9"/>
    <w:rsid w:val="00E25F49"/>
    <w:rsid w:val="00E260F9"/>
    <w:rsid w:val="00E27A46"/>
    <w:rsid w:val="00E27BE9"/>
    <w:rsid w:val="00E30A07"/>
    <w:rsid w:val="00E3161B"/>
    <w:rsid w:val="00E31C11"/>
    <w:rsid w:val="00E31CAB"/>
    <w:rsid w:val="00E3239B"/>
    <w:rsid w:val="00E33108"/>
    <w:rsid w:val="00E33EAC"/>
    <w:rsid w:val="00E3448A"/>
    <w:rsid w:val="00E36F6D"/>
    <w:rsid w:val="00E3751C"/>
    <w:rsid w:val="00E376B8"/>
    <w:rsid w:val="00E37A1B"/>
    <w:rsid w:val="00E4042D"/>
    <w:rsid w:val="00E4059F"/>
    <w:rsid w:val="00E409DC"/>
    <w:rsid w:val="00E40F61"/>
    <w:rsid w:val="00E4189A"/>
    <w:rsid w:val="00E41FBA"/>
    <w:rsid w:val="00E421B7"/>
    <w:rsid w:val="00E425C9"/>
    <w:rsid w:val="00E42D4B"/>
    <w:rsid w:val="00E435B8"/>
    <w:rsid w:val="00E446BA"/>
    <w:rsid w:val="00E447D0"/>
    <w:rsid w:val="00E44DE5"/>
    <w:rsid w:val="00E45200"/>
    <w:rsid w:val="00E4653C"/>
    <w:rsid w:val="00E46943"/>
    <w:rsid w:val="00E50C28"/>
    <w:rsid w:val="00E52098"/>
    <w:rsid w:val="00E52507"/>
    <w:rsid w:val="00E52AC3"/>
    <w:rsid w:val="00E5318E"/>
    <w:rsid w:val="00E539B8"/>
    <w:rsid w:val="00E53BC6"/>
    <w:rsid w:val="00E53BEF"/>
    <w:rsid w:val="00E54191"/>
    <w:rsid w:val="00E55D37"/>
    <w:rsid w:val="00E55DDE"/>
    <w:rsid w:val="00E55DFA"/>
    <w:rsid w:val="00E562C7"/>
    <w:rsid w:val="00E56787"/>
    <w:rsid w:val="00E567BF"/>
    <w:rsid w:val="00E56B07"/>
    <w:rsid w:val="00E60810"/>
    <w:rsid w:val="00E609F3"/>
    <w:rsid w:val="00E60B13"/>
    <w:rsid w:val="00E61336"/>
    <w:rsid w:val="00E62277"/>
    <w:rsid w:val="00E63A40"/>
    <w:rsid w:val="00E64FC7"/>
    <w:rsid w:val="00E659EF"/>
    <w:rsid w:val="00E65FCA"/>
    <w:rsid w:val="00E6642A"/>
    <w:rsid w:val="00E66964"/>
    <w:rsid w:val="00E66FCB"/>
    <w:rsid w:val="00E670F8"/>
    <w:rsid w:val="00E67945"/>
    <w:rsid w:val="00E67A5B"/>
    <w:rsid w:val="00E67FDE"/>
    <w:rsid w:val="00E71AA2"/>
    <w:rsid w:val="00E71B3A"/>
    <w:rsid w:val="00E72242"/>
    <w:rsid w:val="00E722D7"/>
    <w:rsid w:val="00E72507"/>
    <w:rsid w:val="00E7268E"/>
    <w:rsid w:val="00E72A8E"/>
    <w:rsid w:val="00E73211"/>
    <w:rsid w:val="00E736CE"/>
    <w:rsid w:val="00E73F67"/>
    <w:rsid w:val="00E740FE"/>
    <w:rsid w:val="00E75137"/>
    <w:rsid w:val="00E75DCA"/>
    <w:rsid w:val="00E77D66"/>
    <w:rsid w:val="00E80B26"/>
    <w:rsid w:val="00E81257"/>
    <w:rsid w:val="00E819DD"/>
    <w:rsid w:val="00E83561"/>
    <w:rsid w:val="00E835B3"/>
    <w:rsid w:val="00E84DAC"/>
    <w:rsid w:val="00E85943"/>
    <w:rsid w:val="00E86432"/>
    <w:rsid w:val="00E86F44"/>
    <w:rsid w:val="00E879DB"/>
    <w:rsid w:val="00E91F7E"/>
    <w:rsid w:val="00E93F9C"/>
    <w:rsid w:val="00E95CA2"/>
    <w:rsid w:val="00E9619E"/>
    <w:rsid w:val="00E966F6"/>
    <w:rsid w:val="00E96AA0"/>
    <w:rsid w:val="00E96CD5"/>
    <w:rsid w:val="00E96E3A"/>
    <w:rsid w:val="00E971AC"/>
    <w:rsid w:val="00E97AAA"/>
    <w:rsid w:val="00E97D18"/>
    <w:rsid w:val="00EA1F6E"/>
    <w:rsid w:val="00EA297F"/>
    <w:rsid w:val="00EA34B6"/>
    <w:rsid w:val="00EA39E7"/>
    <w:rsid w:val="00EA420D"/>
    <w:rsid w:val="00EA512F"/>
    <w:rsid w:val="00EA53A5"/>
    <w:rsid w:val="00EA54D1"/>
    <w:rsid w:val="00EA552F"/>
    <w:rsid w:val="00EA58C5"/>
    <w:rsid w:val="00EA5A88"/>
    <w:rsid w:val="00EA5CBD"/>
    <w:rsid w:val="00EA6F3B"/>
    <w:rsid w:val="00EA757F"/>
    <w:rsid w:val="00EA7D57"/>
    <w:rsid w:val="00EB070E"/>
    <w:rsid w:val="00EB147F"/>
    <w:rsid w:val="00EB16FA"/>
    <w:rsid w:val="00EB2081"/>
    <w:rsid w:val="00EB2560"/>
    <w:rsid w:val="00EB3355"/>
    <w:rsid w:val="00EB4CEE"/>
    <w:rsid w:val="00EB4E3E"/>
    <w:rsid w:val="00EB5D69"/>
    <w:rsid w:val="00EB777E"/>
    <w:rsid w:val="00EB7D25"/>
    <w:rsid w:val="00EC0302"/>
    <w:rsid w:val="00EC0B08"/>
    <w:rsid w:val="00EC0DD7"/>
    <w:rsid w:val="00EC1775"/>
    <w:rsid w:val="00EC2075"/>
    <w:rsid w:val="00EC2D0A"/>
    <w:rsid w:val="00EC34CD"/>
    <w:rsid w:val="00EC37D4"/>
    <w:rsid w:val="00EC3A03"/>
    <w:rsid w:val="00EC3C5E"/>
    <w:rsid w:val="00EC3D6A"/>
    <w:rsid w:val="00EC46E6"/>
    <w:rsid w:val="00EC4767"/>
    <w:rsid w:val="00EC4886"/>
    <w:rsid w:val="00EC5AEF"/>
    <w:rsid w:val="00EC6F4D"/>
    <w:rsid w:val="00EC7493"/>
    <w:rsid w:val="00ED1205"/>
    <w:rsid w:val="00ED1A76"/>
    <w:rsid w:val="00ED2332"/>
    <w:rsid w:val="00ED3E52"/>
    <w:rsid w:val="00ED4D39"/>
    <w:rsid w:val="00ED4D55"/>
    <w:rsid w:val="00ED544B"/>
    <w:rsid w:val="00ED5847"/>
    <w:rsid w:val="00ED5BD6"/>
    <w:rsid w:val="00ED6610"/>
    <w:rsid w:val="00ED6E83"/>
    <w:rsid w:val="00ED7522"/>
    <w:rsid w:val="00EE17E7"/>
    <w:rsid w:val="00EE1BD7"/>
    <w:rsid w:val="00EE1DC6"/>
    <w:rsid w:val="00EE232A"/>
    <w:rsid w:val="00EE4594"/>
    <w:rsid w:val="00EE4BCF"/>
    <w:rsid w:val="00EE5098"/>
    <w:rsid w:val="00EE51DE"/>
    <w:rsid w:val="00EE5310"/>
    <w:rsid w:val="00EE53D9"/>
    <w:rsid w:val="00EE5403"/>
    <w:rsid w:val="00EE5FBC"/>
    <w:rsid w:val="00EE652E"/>
    <w:rsid w:val="00EE6AE4"/>
    <w:rsid w:val="00EE6C18"/>
    <w:rsid w:val="00EE6D76"/>
    <w:rsid w:val="00EE70F0"/>
    <w:rsid w:val="00EE7295"/>
    <w:rsid w:val="00EE773C"/>
    <w:rsid w:val="00EF0317"/>
    <w:rsid w:val="00EF0788"/>
    <w:rsid w:val="00EF0846"/>
    <w:rsid w:val="00EF1D92"/>
    <w:rsid w:val="00EF2036"/>
    <w:rsid w:val="00EF2E63"/>
    <w:rsid w:val="00EF3248"/>
    <w:rsid w:val="00EF3389"/>
    <w:rsid w:val="00EF39C5"/>
    <w:rsid w:val="00EF4DE1"/>
    <w:rsid w:val="00EF4F0A"/>
    <w:rsid w:val="00EF4FBC"/>
    <w:rsid w:val="00EF5798"/>
    <w:rsid w:val="00EF57F6"/>
    <w:rsid w:val="00EF69DB"/>
    <w:rsid w:val="00EF6D15"/>
    <w:rsid w:val="00EF779C"/>
    <w:rsid w:val="00EF7B0D"/>
    <w:rsid w:val="00F00500"/>
    <w:rsid w:val="00F007D2"/>
    <w:rsid w:val="00F00990"/>
    <w:rsid w:val="00F03024"/>
    <w:rsid w:val="00F042B3"/>
    <w:rsid w:val="00F04522"/>
    <w:rsid w:val="00F04ACB"/>
    <w:rsid w:val="00F05246"/>
    <w:rsid w:val="00F0526C"/>
    <w:rsid w:val="00F05562"/>
    <w:rsid w:val="00F05AAB"/>
    <w:rsid w:val="00F05FB9"/>
    <w:rsid w:val="00F0624C"/>
    <w:rsid w:val="00F063BC"/>
    <w:rsid w:val="00F0680B"/>
    <w:rsid w:val="00F074E4"/>
    <w:rsid w:val="00F07764"/>
    <w:rsid w:val="00F1159B"/>
    <w:rsid w:val="00F11B4C"/>
    <w:rsid w:val="00F132CA"/>
    <w:rsid w:val="00F138E4"/>
    <w:rsid w:val="00F13A62"/>
    <w:rsid w:val="00F14FA0"/>
    <w:rsid w:val="00F15CB7"/>
    <w:rsid w:val="00F16156"/>
    <w:rsid w:val="00F165AB"/>
    <w:rsid w:val="00F172E2"/>
    <w:rsid w:val="00F17460"/>
    <w:rsid w:val="00F20052"/>
    <w:rsid w:val="00F20529"/>
    <w:rsid w:val="00F2058A"/>
    <w:rsid w:val="00F20A81"/>
    <w:rsid w:val="00F20EE5"/>
    <w:rsid w:val="00F20F51"/>
    <w:rsid w:val="00F2141F"/>
    <w:rsid w:val="00F21FC7"/>
    <w:rsid w:val="00F22FCB"/>
    <w:rsid w:val="00F2339A"/>
    <w:rsid w:val="00F2405F"/>
    <w:rsid w:val="00F2465F"/>
    <w:rsid w:val="00F24A09"/>
    <w:rsid w:val="00F2508D"/>
    <w:rsid w:val="00F25FFB"/>
    <w:rsid w:val="00F26728"/>
    <w:rsid w:val="00F26752"/>
    <w:rsid w:val="00F26B74"/>
    <w:rsid w:val="00F27C00"/>
    <w:rsid w:val="00F303C1"/>
    <w:rsid w:val="00F3056D"/>
    <w:rsid w:val="00F30DAB"/>
    <w:rsid w:val="00F3176F"/>
    <w:rsid w:val="00F31DEA"/>
    <w:rsid w:val="00F321B6"/>
    <w:rsid w:val="00F32D86"/>
    <w:rsid w:val="00F33451"/>
    <w:rsid w:val="00F33939"/>
    <w:rsid w:val="00F3425A"/>
    <w:rsid w:val="00F34D51"/>
    <w:rsid w:val="00F3509D"/>
    <w:rsid w:val="00F355A1"/>
    <w:rsid w:val="00F3603C"/>
    <w:rsid w:val="00F36B09"/>
    <w:rsid w:val="00F377C1"/>
    <w:rsid w:val="00F37818"/>
    <w:rsid w:val="00F37D5C"/>
    <w:rsid w:val="00F37EC7"/>
    <w:rsid w:val="00F40164"/>
    <w:rsid w:val="00F41966"/>
    <w:rsid w:val="00F419C0"/>
    <w:rsid w:val="00F420BC"/>
    <w:rsid w:val="00F42200"/>
    <w:rsid w:val="00F424C2"/>
    <w:rsid w:val="00F425B4"/>
    <w:rsid w:val="00F42F0A"/>
    <w:rsid w:val="00F4404D"/>
    <w:rsid w:val="00F44DC6"/>
    <w:rsid w:val="00F44DCE"/>
    <w:rsid w:val="00F44F75"/>
    <w:rsid w:val="00F45384"/>
    <w:rsid w:val="00F457ED"/>
    <w:rsid w:val="00F4656C"/>
    <w:rsid w:val="00F47CD8"/>
    <w:rsid w:val="00F47DED"/>
    <w:rsid w:val="00F502B7"/>
    <w:rsid w:val="00F5057D"/>
    <w:rsid w:val="00F506C2"/>
    <w:rsid w:val="00F50EB2"/>
    <w:rsid w:val="00F51A46"/>
    <w:rsid w:val="00F5233D"/>
    <w:rsid w:val="00F527F6"/>
    <w:rsid w:val="00F537DC"/>
    <w:rsid w:val="00F53A21"/>
    <w:rsid w:val="00F5582D"/>
    <w:rsid w:val="00F5594F"/>
    <w:rsid w:val="00F56187"/>
    <w:rsid w:val="00F56553"/>
    <w:rsid w:val="00F56BA6"/>
    <w:rsid w:val="00F56ECA"/>
    <w:rsid w:val="00F57E26"/>
    <w:rsid w:val="00F6000C"/>
    <w:rsid w:val="00F602DE"/>
    <w:rsid w:val="00F602E2"/>
    <w:rsid w:val="00F61129"/>
    <w:rsid w:val="00F612DE"/>
    <w:rsid w:val="00F61497"/>
    <w:rsid w:val="00F62B6C"/>
    <w:rsid w:val="00F6312D"/>
    <w:rsid w:val="00F64585"/>
    <w:rsid w:val="00F64AE2"/>
    <w:rsid w:val="00F64DF5"/>
    <w:rsid w:val="00F64F04"/>
    <w:rsid w:val="00F65F48"/>
    <w:rsid w:val="00F662F9"/>
    <w:rsid w:val="00F66F3A"/>
    <w:rsid w:val="00F67B16"/>
    <w:rsid w:val="00F70964"/>
    <w:rsid w:val="00F70E26"/>
    <w:rsid w:val="00F72086"/>
    <w:rsid w:val="00F72322"/>
    <w:rsid w:val="00F7295A"/>
    <w:rsid w:val="00F72FBE"/>
    <w:rsid w:val="00F735D8"/>
    <w:rsid w:val="00F7376C"/>
    <w:rsid w:val="00F73817"/>
    <w:rsid w:val="00F73A14"/>
    <w:rsid w:val="00F73AB2"/>
    <w:rsid w:val="00F73C68"/>
    <w:rsid w:val="00F73F1A"/>
    <w:rsid w:val="00F74272"/>
    <w:rsid w:val="00F748B1"/>
    <w:rsid w:val="00F750FA"/>
    <w:rsid w:val="00F75CBD"/>
    <w:rsid w:val="00F75EC3"/>
    <w:rsid w:val="00F7603F"/>
    <w:rsid w:val="00F771DC"/>
    <w:rsid w:val="00F80A19"/>
    <w:rsid w:val="00F814A0"/>
    <w:rsid w:val="00F8179B"/>
    <w:rsid w:val="00F818D2"/>
    <w:rsid w:val="00F82439"/>
    <w:rsid w:val="00F82BF7"/>
    <w:rsid w:val="00F83ACD"/>
    <w:rsid w:val="00F83B48"/>
    <w:rsid w:val="00F849B3"/>
    <w:rsid w:val="00F8568E"/>
    <w:rsid w:val="00F8696B"/>
    <w:rsid w:val="00F8702A"/>
    <w:rsid w:val="00F87159"/>
    <w:rsid w:val="00F902CF"/>
    <w:rsid w:val="00F9034C"/>
    <w:rsid w:val="00F90525"/>
    <w:rsid w:val="00F907CC"/>
    <w:rsid w:val="00F90CB6"/>
    <w:rsid w:val="00F91947"/>
    <w:rsid w:val="00F91F32"/>
    <w:rsid w:val="00F92526"/>
    <w:rsid w:val="00F925A0"/>
    <w:rsid w:val="00F925BE"/>
    <w:rsid w:val="00F93147"/>
    <w:rsid w:val="00F93D17"/>
    <w:rsid w:val="00F94E21"/>
    <w:rsid w:val="00F96611"/>
    <w:rsid w:val="00F96751"/>
    <w:rsid w:val="00F96970"/>
    <w:rsid w:val="00FA0354"/>
    <w:rsid w:val="00FA0B7C"/>
    <w:rsid w:val="00FA1BF7"/>
    <w:rsid w:val="00FA2209"/>
    <w:rsid w:val="00FA2C0F"/>
    <w:rsid w:val="00FA4F5B"/>
    <w:rsid w:val="00FA55C7"/>
    <w:rsid w:val="00FA59D8"/>
    <w:rsid w:val="00FA6C28"/>
    <w:rsid w:val="00FA6FE9"/>
    <w:rsid w:val="00FB0693"/>
    <w:rsid w:val="00FB11C8"/>
    <w:rsid w:val="00FB12B9"/>
    <w:rsid w:val="00FB1535"/>
    <w:rsid w:val="00FB1699"/>
    <w:rsid w:val="00FB3000"/>
    <w:rsid w:val="00FB409F"/>
    <w:rsid w:val="00FB4550"/>
    <w:rsid w:val="00FB48B9"/>
    <w:rsid w:val="00FB4B90"/>
    <w:rsid w:val="00FB4DEE"/>
    <w:rsid w:val="00FB559C"/>
    <w:rsid w:val="00FB571C"/>
    <w:rsid w:val="00FB5BE9"/>
    <w:rsid w:val="00FB682C"/>
    <w:rsid w:val="00FB6C9E"/>
    <w:rsid w:val="00FB74E4"/>
    <w:rsid w:val="00FB7B4C"/>
    <w:rsid w:val="00FC03BE"/>
    <w:rsid w:val="00FC1474"/>
    <w:rsid w:val="00FC1913"/>
    <w:rsid w:val="00FC1C5E"/>
    <w:rsid w:val="00FC245F"/>
    <w:rsid w:val="00FC255C"/>
    <w:rsid w:val="00FC27A9"/>
    <w:rsid w:val="00FC3517"/>
    <w:rsid w:val="00FC3AF7"/>
    <w:rsid w:val="00FC41DB"/>
    <w:rsid w:val="00FC4615"/>
    <w:rsid w:val="00FC5071"/>
    <w:rsid w:val="00FC69E9"/>
    <w:rsid w:val="00FC6F85"/>
    <w:rsid w:val="00FC79B1"/>
    <w:rsid w:val="00FD042A"/>
    <w:rsid w:val="00FD050B"/>
    <w:rsid w:val="00FD09B6"/>
    <w:rsid w:val="00FD20F0"/>
    <w:rsid w:val="00FD250A"/>
    <w:rsid w:val="00FD3B31"/>
    <w:rsid w:val="00FD404F"/>
    <w:rsid w:val="00FD46D1"/>
    <w:rsid w:val="00FD53A4"/>
    <w:rsid w:val="00FD68F9"/>
    <w:rsid w:val="00FD6E01"/>
    <w:rsid w:val="00FD7BAA"/>
    <w:rsid w:val="00FE0DCB"/>
    <w:rsid w:val="00FE11D9"/>
    <w:rsid w:val="00FE1730"/>
    <w:rsid w:val="00FE2205"/>
    <w:rsid w:val="00FE30C9"/>
    <w:rsid w:val="00FE30E0"/>
    <w:rsid w:val="00FE4B47"/>
    <w:rsid w:val="00FE4C1F"/>
    <w:rsid w:val="00FE4E92"/>
    <w:rsid w:val="00FE538D"/>
    <w:rsid w:val="00FE546A"/>
    <w:rsid w:val="00FE5C4C"/>
    <w:rsid w:val="00FE6E4D"/>
    <w:rsid w:val="00FE6FEB"/>
    <w:rsid w:val="00FE711B"/>
    <w:rsid w:val="00FE7779"/>
    <w:rsid w:val="00FE7D27"/>
    <w:rsid w:val="00FE7DA1"/>
    <w:rsid w:val="00FF04C5"/>
    <w:rsid w:val="00FF064F"/>
    <w:rsid w:val="00FF0A57"/>
    <w:rsid w:val="00FF0D13"/>
    <w:rsid w:val="00FF1858"/>
    <w:rsid w:val="00FF27C1"/>
    <w:rsid w:val="00FF28F6"/>
    <w:rsid w:val="00FF3469"/>
    <w:rsid w:val="00FF46D5"/>
    <w:rsid w:val="00FF4CD0"/>
    <w:rsid w:val="00FF4F47"/>
    <w:rsid w:val="00FF5193"/>
    <w:rsid w:val="00FF52F5"/>
    <w:rsid w:val="00FF5BF7"/>
    <w:rsid w:val="00FF6DE7"/>
    <w:rsid w:val="00FF70A9"/>
    <w:rsid w:val="00FF7183"/>
    <w:rsid w:val="00FF7EE4"/>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D3D3B0"/>
  <w15:docId w15:val="{CE23AC06-A33E-8C42-86EB-536ED3C24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inion Pro" w:eastAsia="楷體-繁" w:hAnsi="Minion Pro" w:cs="Times New Roman"/>
        <w:sz w:val="24"/>
        <w:szCs w:val="24"/>
        <w:lang w:val="en-US" w:eastAsia="zh-TW"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8873C7"/>
    <w:pPr>
      <w:tabs>
        <w:tab w:val="left" w:pos="900"/>
        <w:tab w:val="left" w:pos="1080"/>
        <w:tab w:val="left" w:pos="1440"/>
      </w:tabs>
      <w:ind w:firstLine="567"/>
      <w:jc w:val="both"/>
    </w:pPr>
    <w:rPr>
      <w:rFonts w:ascii="Times New Roman" w:hAnsi="Times New Roman"/>
    </w:rPr>
  </w:style>
  <w:style w:type="paragraph" w:styleId="1">
    <w:name w:val="heading 1"/>
    <w:basedOn w:val="a2"/>
    <w:next w:val="a2"/>
    <w:uiPriority w:val="9"/>
    <w:qFormat/>
    <w:pPr>
      <w:keepNext/>
      <w:numPr>
        <w:numId w:val="1"/>
      </w:numPr>
      <w:tabs>
        <w:tab w:val="clear" w:pos="900"/>
      </w:tabs>
      <w:spacing w:before="280" w:after="120" w:line="280" w:lineRule="exact"/>
      <w:outlineLvl w:val="0"/>
    </w:pPr>
    <w:rPr>
      <w:b/>
      <w:kern w:val="2"/>
      <w:sz w:val="28"/>
    </w:rPr>
  </w:style>
  <w:style w:type="paragraph" w:styleId="2">
    <w:name w:val="heading 2"/>
    <w:basedOn w:val="1"/>
    <w:next w:val="a2"/>
    <w:uiPriority w:val="9"/>
    <w:unhideWhenUsed/>
    <w:qFormat/>
    <w:pPr>
      <w:numPr>
        <w:ilvl w:val="1"/>
      </w:numPr>
      <w:outlineLvl w:val="1"/>
    </w:pPr>
    <w:rPr>
      <w:sz w:val="24"/>
      <w:lang w:eastAsia="de-DE"/>
    </w:rPr>
  </w:style>
  <w:style w:type="paragraph" w:styleId="30">
    <w:name w:val="heading 3"/>
    <w:basedOn w:val="2"/>
    <w:next w:val="a2"/>
    <w:uiPriority w:val="9"/>
    <w:unhideWhenUsed/>
    <w:qFormat/>
    <w:pPr>
      <w:keepNext w:val="0"/>
      <w:widowControl w:val="0"/>
      <w:numPr>
        <w:ilvl w:val="2"/>
      </w:numPr>
      <w:tabs>
        <w:tab w:val="clear" w:pos="1080"/>
        <w:tab w:val="clear" w:pos="1440"/>
      </w:tabs>
      <w:outlineLvl w:val="2"/>
    </w:pPr>
    <w:rPr>
      <w:b w:val="0"/>
    </w:rPr>
  </w:style>
  <w:style w:type="paragraph" w:styleId="4">
    <w:name w:val="heading 4"/>
    <w:basedOn w:val="30"/>
    <w:next w:val="a2"/>
    <w:uiPriority w:val="9"/>
    <w:semiHidden/>
    <w:unhideWhenUsed/>
    <w:qFormat/>
    <w:pPr>
      <w:numPr>
        <w:ilvl w:val="3"/>
      </w:numPr>
      <w:spacing w:after="60"/>
      <w:ind w:left="1134" w:hanging="567"/>
      <w:outlineLvl w:val="3"/>
    </w:pPr>
    <w:rPr>
      <w:bCs/>
      <w:szCs w:val="28"/>
    </w:rPr>
  </w:style>
  <w:style w:type="paragraph" w:styleId="5">
    <w:name w:val="heading 5"/>
    <w:basedOn w:val="a2"/>
    <w:next w:val="a2"/>
    <w:uiPriority w:val="9"/>
    <w:semiHidden/>
    <w:unhideWhenUsed/>
    <w:qFormat/>
    <w:pPr>
      <w:numPr>
        <w:ilvl w:val="4"/>
        <w:numId w:val="1"/>
      </w:numPr>
      <w:spacing w:before="240" w:after="60"/>
      <w:outlineLvl w:val="4"/>
    </w:pPr>
    <w:rPr>
      <w:b/>
      <w:bCs/>
      <w:i/>
      <w:iCs/>
      <w:sz w:val="26"/>
      <w:szCs w:val="26"/>
    </w:rPr>
  </w:style>
  <w:style w:type="paragraph" w:styleId="6">
    <w:name w:val="heading 6"/>
    <w:basedOn w:val="a2"/>
    <w:next w:val="a2"/>
    <w:uiPriority w:val="9"/>
    <w:semiHidden/>
    <w:unhideWhenUsed/>
    <w:qFormat/>
    <w:pPr>
      <w:numPr>
        <w:ilvl w:val="5"/>
        <w:numId w:val="1"/>
      </w:numPr>
      <w:spacing w:before="240" w:after="60"/>
      <w:outlineLvl w:val="5"/>
    </w:pPr>
    <w:rPr>
      <w:b/>
      <w:bCs/>
      <w:szCs w:val="22"/>
    </w:rPr>
  </w:style>
  <w:style w:type="paragraph" w:styleId="7">
    <w:name w:val="heading 7"/>
    <w:basedOn w:val="a2"/>
    <w:next w:val="a2"/>
    <w:qFormat/>
    <w:pPr>
      <w:numPr>
        <w:ilvl w:val="6"/>
        <w:numId w:val="1"/>
      </w:numPr>
      <w:spacing w:before="240" w:after="60"/>
      <w:outlineLvl w:val="6"/>
    </w:pPr>
  </w:style>
  <w:style w:type="paragraph" w:styleId="8">
    <w:name w:val="heading 8"/>
    <w:basedOn w:val="a2"/>
    <w:next w:val="a2"/>
    <w:qFormat/>
    <w:pPr>
      <w:numPr>
        <w:ilvl w:val="7"/>
        <w:numId w:val="1"/>
      </w:numPr>
      <w:spacing w:before="240" w:after="60"/>
      <w:outlineLvl w:val="7"/>
    </w:pPr>
    <w:rPr>
      <w:i/>
      <w:iCs/>
    </w:rPr>
  </w:style>
  <w:style w:type="paragraph" w:styleId="9">
    <w:name w:val="heading 9"/>
    <w:basedOn w:val="a2"/>
    <w:next w:val="a2"/>
    <w:qFormat/>
    <w:pPr>
      <w:numPr>
        <w:ilvl w:val="8"/>
        <w:numId w:val="1"/>
      </w:numPr>
      <w:spacing w:before="240" w:after="60"/>
      <w:outlineLvl w:val="8"/>
    </w:pPr>
    <w:rPr>
      <w:rFonts w:ascii="Arial" w:hAnsi="Arial" w:cs="Arial"/>
      <w:szCs w:val="22"/>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a6">
    <w:name w:val="範例 字元"/>
    <w:qFormat/>
    <w:rPr>
      <w:rFonts w:ascii="Times New Roman" w:eastAsia="Times New Roman" w:hAnsi="Times New Roman"/>
      <w:bCs/>
      <w:lang w:eastAsia="de-DE"/>
    </w:rPr>
  </w:style>
  <w:style w:type="character" w:styleId="a7">
    <w:name w:val="line number"/>
    <w:basedOn w:val="a3"/>
    <w:qFormat/>
  </w:style>
  <w:style w:type="character" w:styleId="a8">
    <w:name w:val="page number"/>
    <w:basedOn w:val="a3"/>
    <w:qFormat/>
    <w:rPr>
      <w:rFonts w:ascii="Times New Roman" w:hAnsi="Times New Roman"/>
      <w:sz w:val="24"/>
    </w:rPr>
  </w:style>
  <w:style w:type="character" w:customStyle="1" w:styleId="a9">
    <w:name w:val="參考文獻 字元"/>
    <w:basedOn w:val="a3"/>
    <w:link w:val="aa"/>
    <w:qFormat/>
    <w:rsid w:val="006D1CCE"/>
    <w:rPr>
      <w:rFonts w:ascii="Times New Roman" w:hAnsi="Times New Roman"/>
      <w:color w:val="000000" w:themeColor="text1"/>
      <w:lang w:val="pt-BR"/>
    </w:rPr>
  </w:style>
  <w:style w:type="character" w:customStyle="1" w:styleId="Gloss">
    <w:name w:val="Gloss 字元"/>
    <w:basedOn w:val="a3"/>
    <w:link w:val="Gloss0"/>
    <w:qFormat/>
    <w:rPr>
      <w:rFonts w:ascii="Times New Roman" w:eastAsia="Times New Roman" w:hAnsi="Times New Roman"/>
      <w:bCs/>
      <w:lang w:val="pt-BR"/>
    </w:rPr>
  </w:style>
  <w:style w:type="character" w:customStyle="1" w:styleId="ab">
    <w:name w:val="純文字 字元"/>
    <w:basedOn w:val="a3"/>
    <w:link w:val="ac"/>
    <w:qFormat/>
    <w:rPr>
      <w:rFonts w:ascii="Courier New" w:hAnsi="Courier New" w:cs="Courier New"/>
    </w:rPr>
  </w:style>
  <w:style w:type="character" w:customStyle="1" w:styleId="ad">
    <w:name w:val="註腳文字 字元"/>
    <w:aliases w:val="Footnote 字元"/>
    <w:basedOn w:val="a3"/>
    <w:link w:val="ae"/>
    <w:qFormat/>
    <w:rsid w:val="00ED5847"/>
    <w:rPr>
      <w:rFonts w:ascii="Times New Roman" w:eastAsia="Kaiti TC" w:hAnsi="Times New Roman"/>
      <w:sz w:val="20"/>
    </w:rPr>
  </w:style>
  <w:style w:type="character" w:customStyle="1" w:styleId="af">
    <w:name w:val="頁尾 字元"/>
    <w:basedOn w:val="a3"/>
    <w:link w:val="af0"/>
    <w:qFormat/>
    <w:rPr>
      <w:rFonts w:ascii="Times New Roman" w:eastAsia="Times New Roman" w:hAnsi="Times New Roman"/>
      <w:sz w:val="20"/>
      <w:szCs w:val="20"/>
    </w:rPr>
  </w:style>
  <w:style w:type="character" w:customStyle="1" w:styleId="af1">
    <w:name w:val="頁首 字元"/>
    <w:basedOn w:val="a3"/>
    <w:link w:val="af2"/>
    <w:qFormat/>
    <w:rPr>
      <w:rFonts w:ascii="Times New Roman" w:eastAsia="Times New Roman" w:hAnsi="Times New Roman"/>
      <w:sz w:val="20"/>
      <w:szCs w:val="20"/>
    </w:rPr>
  </w:style>
  <w:style w:type="character" w:customStyle="1" w:styleId="af3">
    <w:name w:val="網際網路連結"/>
    <w:basedOn w:val="a3"/>
    <w:uiPriority w:val="99"/>
    <w:unhideWhenUsed/>
    <w:rsid w:val="00D70F59"/>
    <w:rPr>
      <w:color w:val="0563C1" w:themeColor="hyperlink"/>
      <w:u w:val="single"/>
    </w:rPr>
  </w:style>
  <w:style w:type="character" w:customStyle="1" w:styleId="af4">
    <w:name w:val="強調"/>
    <w:basedOn w:val="a3"/>
    <w:uiPriority w:val="20"/>
    <w:qFormat/>
    <w:rsid w:val="004D6782"/>
    <w:rPr>
      <w:i/>
      <w:iCs/>
    </w:rPr>
  </w:style>
  <w:style w:type="character" w:customStyle="1" w:styleId="FootnoteCharacters">
    <w:name w:val="Footnote Characters"/>
    <w:basedOn w:val="a3"/>
    <w:uiPriority w:val="99"/>
    <w:semiHidden/>
    <w:unhideWhenUsed/>
    <w:qFormat/>
    <w:rsid w:val="000E421D"/>
    <w:rPr>
      <w:vertAlign w:val="superscript"/>
    </w:rPr>
  </w:style>
  <w:style w:type="character" w:customStyle="1" w:styleId="FootnoteAnchor">
    <w:name w:val="Footnote Anchor"/>
    <w:qFormat/>
    <w:rPr>
      <w:vertAlign w:val="superscript"/>
    </w:rPr>
  </w:style>
  <w:style w:type="character" w:customStyle="1" w:styleId="Example0">
    <w:name w:val="Example 字元"/>
    <w:link w:val="a"/>
    <w:qFormat/>
    <w:rPr>
      <w:rFonts w:ascii="Times New Roman" w:eastAsia="Times New Roman" w:hAnsi="Times New Roman"/>
      <w:bCs/>
      <w:lang w:eastAsia="de-DE"/>
    </w:rPr>
  </w:style>
  <w:style w:type="character" w:styleId="af5">
    <w:name w:val="annotation reference"/>
    <w:basedOn w:val="a3"/>
    <w:qFormat/>
    <w:rPr>
      <w:sz w:val="18"/>
      <w:szCs w:val="18"/>
    </w:rPr>
  </w:style>
  <w:style w:type="character" w:customStyle="1" w:styleId="af6">
    <w:name w:val="註解文字 字元"/>
    <w:basedOn w:val="a3"/>
    <w:link w:val="af7"/>
    <w:qFormat/>
    <w:rPr>
      <w:rFonts w:ascii="Times New Roman" w:hAnsi="Times New Roman"/>
    </w:rPr>
  </w:style>
  <w:style w:type="character" w:customStyle="1" w:styleId="af8">
    <w:name w:val="註解主旨 字元"/>
    <w:basedOn w:val="af6"/>
    <w:link w:val="af9"/>
    <w:qFormat/>
    <w:rPr>
      <w:rFonts w:ascii="Times New Roman" w:hAnsi="Times New Roman"/>
      <w:b/>
      <w:bCs/>
    </w:rPr>
  </w:style>
  <w:style w:type="character" w:customStyle="1" w:styleId="LineNumbering">
    <w:name w:val="Line Numbering"/>
    <w:qFormat/>
  </w:style>
  <w:style w:type="character" w:customStyle="1" w:styleId="EndnoteAnchor">
    <w:name w:val="Endnote Anchor"/>
    <w:rPr>
      <w:vertAlign w:val="superscript"/>
    </w:rPr>
  </w:style>
  <w:style w:type="character" w:customStyle="1" w:styleId="EndnoteCharacters">
    <w:name w:val="Endnote Characters"/>
  </w:style>
  <w:style w:type="character" w:customStyle="1" w:styleId="afa">
    <w:name w:val="行編號"/>
    <w:qFormat/>
  </w:style>
  <w:style w:type="character" w:customStyle="1" w:styleId="afb">
    <w:name w:val="註腳字元"/>
    <w:qFormat/>
  </w:style>
  <w:style w:type="character" w:customStyle="1" w:styleId="afc">
    <w:name w:val="註腳錨定"/>
    <w:qFormat/>
    <w:rPr>
      <w:vertAlign w:val="superscript"/>
    </w:rPr>
  </w:style>
  <w:style w:type="character" w:customStyle="1" w:styleId="afd">
    <w:name w:val="特別強調"/>
    <w:qFormat/>
    <w:rPr>
      <w:b/>
      <w:bCs/>
    </w:rPr>
  </w:style>
  <w:style w:type="character" w:customStyle="1" w:styleId="afe">
    <w:name w:val="尾註錨定"/>
    <w:qFormat/>
    <w:rPr>
      <w:vertAlign w:val="superscript"/>
    </w:rPr>
  </w:style>
  <w:style w:type="character" w:customStyle="1" w:styleId="aff">
    <w:name w:val="尾註字元"/>
    <w:qFormat/>
  </w:style>
  <w:style w:type="character" w:customStyle="1" w:styleId="HTML">
    <w:name w:val="HTML 預設格式 字元"/>
    <w:basedOn w:val="a3"/>
    <w:link w:val="HTML0"/>
    <w:uiPriority w:val="99"/>
    <w:semiHidden/>
    <w:qFormat/>
    <w:rsid w:val="001060D3"/>
    <w:rPr>
      <w:rFonts w:ascii="細明體" w:eastAsia="細明體" w:hAnsi="細明體" w:cs="細明體"/>
    </w:rPr>
  </w:style>
  <w:style w:type="character" w:styleId="aff0">
    <w:name w:val="Unresolved Mention"/>
    <w:basedOn w:val="a3"/>
    <w:uiPriority w:val="99"/>
    <w:semiHidden/>
    <w:unhideWhenUsed/>
    <w:qFormat/>
    <w:rsid w:val="001532A1"/>
    <w:rPr>
      <w:color w:val="605E5C"/>
      <w:shd w:val="clear" w:color="auto" w:fill="E1DFDD"/>
    </w:rPr>
  </w:style>
  <w:style w:type="character" w:customStyle="1" w:styleId="aff1">
    <w:name w:val="訪問過的網際網路連結"/>
    <w:basedOn w:val="a3"/>
    <w:uiPriority w:val="99"/>
    <w:semiHidden/>
    <w:unhideWhenUsed/>
    <w:qFormat/>
    <w:rsid w:val="0065287C"/>
    <w:rPr>
      <w:color w:val="954F72" w:themeColor="followedHyperlink"/>
      <w:u w:val="single"/>
    </w:rPr>
  </w:style>
  <w:style w:type="character" w:customStyle="1" w:styleId="aff2">
    <w:name w:val="索引連結"/>
    <w:qFormat/>
  </w:style>
  <w:style w:type="paragraph" w:styleId="aff3">
    <w:name w:val="Title"/>
    <w:basedOn w:val="a2"/>
    <w:next w:val="aff4"/>
    <w:uiPriority w:val="10"/>
    <w:qFormat/>
    <w:pPr>
      <w:spacing w:before="240" w:after="240"/>
      <w:ind w:firstLine="0"/>
      <w:jc w:val="center"/>
      <w:outlineLvl w:val="0"/>
    </w:pPr>
    <w:rPr>
      <w:b/>
      <w:kern w:val="2"/>
      <w:sz w:val="36"/>
    </w:rPr>
  </w:style>
  <w:style w:type="paragraph" w:styleId="aff4">
    <w:name w:val="Body Text"/>
    <w:basedOn w:val="a2"/>
    <w:pPr>
      <w:spacing w:after="140" w:line="276" w:lineRule="auto"/>
    </w:pPr>
  </w:style>
  <w:style w:type="paragraph" w:styleId="aff5">
    <w:name w:val="List"/>
    <w:basedOn w:val="a2"/>
    <w:pPr>
      <w:ind w:left="360" w:hanging="360"/>
    </w:pPr>
  </w:style>
  <w:style w:type="paragraph" w:styleId="aff6">
    <w:name w:val="caption"/>
    <w:basedOn w:val="a2"/>
    <w:qFormat/>
    <w:pPr>
      <w:suppressLineNumbers/>
      <w:spacing w:before="120" w:after="120"/>
    </w:pPr>
    <w:rPr>
      <w:rFonts w:ascii="Calibri" w:eastAsia="新細明體" w:hAnsi="Calibri" w:cs="Arial Unicode MS"/>
      <w:i/>
      <w:iCs/>
    </w:rPr>
  </w:style>
  <w:style w:type="paragraph" w:customStyle="1" w:styleId="aff7">
    <w:name w:val="索引"/>
    <w:basedOn w:val="a2"/>
    <w:qFormat/>
    <w:pPr>
      <w:suppressLineNumbers/>
    </w:pPr>
    <w:rPr>
      <w:rFonts w:ascii="Calibri" w:eastAsia="新細明體" w:hAnsi="Calibri" w:cs="Arial Unicode MS"/>
    </w:rPr>
  </w:style>
  <w:style w:type="paragraph" w:customStyle="1" w:styleId="10">
    <w:name w:val="標題1"/>
    <w:basedOn w:val="a2"/>
    <w:next w:val="aff4"/>
    <w:qFormat/>
    <w:pPr>
      <w:keepNext/>
      <w:spacing w:before="240" w:after="120"/>
    </w:pPr>
    <w:rPr>
      <w:rFonts w:ascii="Liberation Sans" w:eastAsia="Noto Sans CJK TC Regular" w:hAnsi="Liberation Sans" w:cs="Arial Unicode MS"/>
      <w:sz w:val="28"/>
      <w:szCs w:val="28"/>
    </w:rPr>
  </w:style>
  <w:style w:type="paragraph" w:styleId="ac">
    <w:name w:val="Plain Text"/>
    <w:basedOn w:val="a2"/>
    <w:link w:val="ab"/>
    <w:qFormat/>
    <w:rPr>
      <w:rFonts w:ascii="Courier New" w:hAnsi="Courier New" w:cs="Courier New"/>
      <w:sz w:val="20"/>
    </w:rPr>
  </w:style>
  <w:style w:type="paragraph" w:customStyle="1" w:styleId="a">
    <w:name w:val="範例"/>
    <w:basedOn w:val="a2"/>
    <w:next w:val="a2"/>
    <w:link w:val="Example0"/>
    <w:autoRedefine/>
    <w:qFormat/>
    <w:pPr>
      <w:numPr>
        <w:numId w:val="7"/>
      </w:numPr>
      <w:tabs>
        <w:tab w:val="clear" w:pos="900"/>
        <w:tab w:val="clear" w:pos="1080"/>
        <w:tab w:val="clear" w:pos="1440"/>
        <w:tab w:val="left" w:pos="720"/>
        <w:tab w:val="left" w:pos="851"/>
      </w:tabs>
    </w:pPr>
    <w:rPr>
      <w:bCs/>
      <w:lang w:eastAsia="de-DE"/>
    </w:rPr>
  </w:style>
  <w:style w:type="paragraph" w:customStyle="1" w:styleId="Example">
    <w:name w:val="Example"/>
    <w:basedOn w:val="a2"/>
    <w:next w:val="a2"/>
    <w:qFormat/>
    <w:rsid w:val="002B65B7"/>
    <w:pPr>
      <w:numPr>
        <w:numId w:val="14"/>
      </w:numPr>
      <w:tabs>
        <w:tab w:val="clear" w:pos="900"/>
        <w:tab w:val="clear" w:pos="1080"/>
        <w:tab w:val="clear" w:pos="1440"/>
        <w:tab w:val="left" w:pos="567"/>
      </w:tabs>
    </w:pPr>
    <w:rPr>
      <w:bCs/>
      <w:lang w:eastAsia="de-DE"/>
    </w:rPr>
  </w:style>
  <w:style w:type="paragraph" w:styleId="aff8">
    <w:name w:val="Date"/>
    <w:basedOn w:val="a2"/>
    <w:next w:val="a2"/>
    <w:qFormat/>
  </w:style>
  <w:style w:type="paragraph" w:customStyle="1" w:styleId="Gloss0">
    <w:name w:val="Gloss"/>
    <w:basedOn w:val="a2"/>
    <w:link w:val="Gloss"/>
    <w:qFormat/>
    <w:pPr>
      <w:keepNext/>
      <w:tabs>
        <w:tab w:val="clear" w:pos="900"/>
        <w:tab w:val="clear" w:pos="1080"/>
        <w:tab w:val="left" w:pos="720"/>
      </w:tabs>
    </w:pPr>
    <w:rPr>
      <w:bCs/>
      <w:lang w:val="pt-BR"/>
    </w:rPr>
  </w:style>
  <w:style w:type="paragraph" w:styleId="3">
    <w:name w:val="List Bullet 3"/>
    <w:basedOn w:val="a2"/>
    <w:qFormat/>
    <w:pPr>
      <w:numPr>
        <w:numId w:val="4"/>
      </w:numPr>
    </w:pPr>
  </w:style>
  <w:style w:type="paragraph" w:styleId="40">
    <w:name w:val="List Bullet 4"/>
    <w:basedOn w:val="a2"/>
    <w:qFormat/>
    <w:pPr>
      <w:ind w:left="1080" w:hanging="360"/>
    </w:pPr>
  </w:style>
  <w:style w:type="paragraph" w:styleId="a1">
    <w:name w:val="List Bullet"/>
    <w:basedOn w:val="a2"/>
    <w:qFormat/>
    <w:pPr>
      <w:numPr>
        <w:numId w:val="2"/>
      </w:numPr>
    </w:pPr>
  </w:style>
  <w:style w:type="paragraph" w:styleId="20">
    <w:name w:val="List Bullet 2"/>
    <w:basedOn w:val="a2"/>
    <w:qFormat/>
    <w:pPr>
      <w:numPr>
        <w:numId w:val="3"/>
      </w:numPr>
    </w:pPr>
  </w:style>
  <w:style w:type="paragraph" w:styleId="a0">
    <w:name w:val="List Number"/>
    <w:basedOn w:val="a2"/>
    <w:qFormat/>
    <w:pPr>
      <w:numPr>
        <w:numId w:val="5"/>
      </w:numPr>
    </w:pPr>
  </w:style>
  <w:style w:type="paragraph" w:styleId="21">
    <w:name w:val="List Number 2"/>
    <w:basedOn w:val="a2"/>
    <w:qFormat/>
    <w:pPr>
      <w:ind w:firstLine="0"/>
    </w:pPr>
  </w:style>
  <w:style w:type="paragraph" w:styleId="31">
    <w:name w:val="List Number 3"/>
    <w:basedOn w:val="a2"/>
    <w:qFormat/>
    <w:pPr>
      <w:numPr>
        <w:numId w:val="6"/>
      </w:numPr>
    </w:pPr>
  </w:style>
  <w:style w:type="paragraph" w:styleId="Web">
    <w:name w:val="Normal (Web)"/>
    <w:basedOn w:val="a2"/>
    <w:uiPriority w:val="99"/>
    <w:qFormat/>
  </w:style>
  <w:style w:type="paragraph" w:styleId="aff9">
    <w:name w:val="Normal Indent"/>
    <w:basedOn w:val="a2"/>
    <w:qFormat/>
    <w:pPr>
      <w:ind w:left="720"/>
    </w:pPr>
  </w:style>
  <w:style w:type="paragraph" w:customStyle="1" w:styleId="Quote1">
    <w:name w:val="Quote1"/>
    <w:basedOn w:val="a2"/>
    <w:autoRedefine/>
    <w:qFormat/>
    <w:pPr>
      <w:spacing w:line="240" w:lineRule="exact"/>
      <w:ind w:left="720" w:right="720" w:firstLine="0"/>
    </w:pPr>
    <w:rPr>
      <w:bCs/>
      <w:sz w:val="20"/>
      <w:szCs w:val="18"/>
    </w:rPr>
  </w:style>
  <w:style w:type="paragraph" w:customStyle="1" w:styleId="aa">
    <w:name w:val="參考文獻"/>
    <w:basedOn w:val="a2"/>
    <w:link w:val="a9"/>
    <w:autoRedefine/>
    <w:qFormat/>
    <w:rsid w:val="006D1CCE"/>
    <w:pPr>
      <w:ind w:left="567" w:hanging="567"/>
    </w:pPr>
    <w:rPr>
      <w:color w:val="000000" w:themeColor="text1"/>
      <w:lang w:val="pt-BR"/>
    </w:rPr>
  </w:style>
  <w:style w:type="paragraph" w:styleId="affa">
    <w:name w:val="Signature"/>
    <w:basedOn w:val="a2"/>
    <w:pPr>
      <w:ind w:left="4320"/>
    </w:pPr>
  </w:style>
  <w:style w:type="paragraph" w:styleId="affb">
    <w:name w:val="Subtitle"/>
    <w:basedOn w:val="a2"/>
    <w:uiPriority w:val="11"/>
    <w:qFormat/>
    <w:pPr>
      <w:spacing w:after="60"/>
      <w:jc w:val="center"/>
      <w:outlineLvl w:val="1"/>
    </w:pPr>
    <w:rPr>
      <w:rFonts w:eastAsia="Minion Pro" w:cs="Arial"/>
    </w:rPr>
  </w:style>
  <w:style w:type="paragraph" w:styleId="11">
    <w:name w:val="toc 1"/>
    <w:basedOn w:val="a2"/>
    <w:next w:val="a2"/>
    <w:autoRedefine/>
    <w:uiPriority w:val="39"/>
    <w:rsid w:val="007D4B83"/>
    <w:pPr>
      <w:tabs>
        <w:tab w:val="clear" w:pos="900"/>
        <w:tab w:val="clear" w:pos="1080"/>
        <w:tab w:val="clear" w:pos="1440"/>
        <w:tab w:val="left" w:pos="567"/>
        <w:tab w:val="left" w:pos="960"/>
        <w:tab w:val="right" w:leader="dot" w:pos="9962"/>
      </w:tabs>
      <w:spacing w:before="120" w:after="120"/>
      <w:ind w:firstLine="0"/>
      <w:jc w:val="left"/>
    </w:pPr>
    <w:rPr>
      <w:rFonts w:cs="Calibri (本文)"/>
      <w:b/>
      <w:bCs/>
      <w:caps/>
      <w:sz w:val="20"/>
      <w:szCs w:val="20"/>
    </w:rPr>
  </w:style>
  <w:style w:type="paragraph" w:styleId="22">
    <w:name w:val="toc 2"/>
    <w:basedOn w:val="a2"/>
    <w:next w:val="a2"/>
    <w:autoRedefine/>
    <w:uiPriority w:val="39"/>
    <w:rsid w:val="004942C7"/>
    <w:pPr>
      <w:tabs>
        <w:tab w:val="clear" w:pos="900"/>
        <w:tab w:val="clear" w:pos="1080"/>
        <w:tab w:val="left" w:pos="567"/>
        <w:tab w:val="left" w:pos="1134"/>
        <w:tab w:val="right" w:leader="dot" w:pos="9962"/>
      </w:tabs>
      <w:jc w:val="left"/>
    </w:pPr>
    <w:rPr>
      <w:rFonts w:cs="Calibri (本文)"/>
      <w:smallCaps/>
      <w:sz w:val="20"/>
      <w:szCs w:val="20"/>
    </w:rPr>
  </w:style>
  <w:style w:type="paragraph" w:styleId="32">
    <w:name w:val="toc 3"/>
    <w:basedOn w:val="a2"/>
    <w:next w:val="a2"/>
    <w:autoRedefine/>
    <w:uiPriority w:val="39"/>
    <w:rsid w:val="003E7131"/>
    <w:pPr>
      <w:tabs>
        <w:tab w:val="clear" w:pos="900"/>
        <w:tab w:val="clear" w:pos="1080"/>
        <w:tab w:val="clear" w:pos="1440"/>
        <w:tab w:val="left" w:pos="1701"/>
        <w:tab w:val="left" w:pos="1920"/>
        <w:tab w:val="right" w:leader="dot" w:pos="9962"/>
      </w:tabs>
      <w:ind w:firstLine="1134"/>
      <w:jc w:val="left"/>
    </w:pPr>
    <w:rPr>
      <w:rFonts w:asciiTheme="minorHAnsi" w:eastAsia="Times New Roman" w:hAnsiTheme="minorHAnsi" w:cstheme="minorHAnsi"/>
      <w:iCs/>
      <w:sz w:val="20"/>
      <w:szCs w:val="20"/>
    </w:rPr>
  </w:style>
  <w:style w:type="paragraph" w:styleId="41">
    <w:name w:val="toc 4"/>
    <w:basedOn w:val="a2"/>
    <w:next w:val="a2"/>
    <w:autoRedefine/>
    <w:pPr>
      <w:tabs>
        <w:tab w:val="clear" w:pos="900"/>
        <w:tab w:val="clear" w:pos="1080"/>
        <w:tab w:val="clear" w:pos="1440"/>
      </w:tabs>
      <w:ind w:left="720"/>
      <w:jc w:val="left"/>
    </w:pPr>
    <w:rPr>
      <w:rFonts w:asciiTheme="minorHAnsi" w:hAnsiTheme="minorHAnsi" w:cstheme="minorHAnsi"/>
      <w:sz w:val="18"/>
      <w:szCs w:val="18"/>
    </w:rPr>
  </w:style>
  <w:style w:type="paragraph" w:styleId="50">
    <w:name w:val="toc 5"/>
    <w:basedOn w:val="a2"/>
    <w:next w:val="a2"/>
    <w:autoRedefine/>
    <w:pPr>
      <w:tabs>
        <w:tab w:val="clear" w:pos="900"/>
        <w:tab w:val="clear" w:pos="1080"/>
        <w:tab w:val="clear" w:pos="1440"/>
      </w:tabs>
      <w:ind w:left="960"/>
      <w:jc w:val="left"/>
    </w:pPr>
    <w:rPr>
      <w:rFonts w:asciiTheme="minorHAnsi" w:hAnsiTheme="minorHAnsi" w:cstheme="minorHAnsi"/>
      <w:sz w:val="18"/>
      <w:szCs w:val="18"/>
    </w:rPr>
  </w:style>
  <w:style w:type="paragraph" w:styleId="60">
    <w:name w:val="toc 6"/>
    <w:basedOn w:val="a2"/>
    <w:next w:val="a2"/>
    <w:autoRedefine/>
    <w:pPr>
      <w:tabs>
        <w:tab w:val="clear" w:pos="900"/>
        <w:tab w:val="clear" w:pos="1080"/>
        <w:tab w:val="clear" w:pos="1440"/>
      </w:tabs>
      <w:ind w:left="1200"/>
      <w:jc w:val="left"/>
    </w:pPr>
    <w:rPr>
      <w:rFonts w:asciiTheme="minorHAnsi" w:hAnsiTheme="minorHAnsi" w:cstheme="minorHAnsi"/>
      <w:sz w:val="18"/>
      <w:szCs w:val="18"/>
    </w:rPr>
  </w:style>
  <w:style w:type="paragraph" w:styleId="70">
    <w:name w:val="toc 7"/>
    <w:basedOn w:val="a2"/>
    <w:next w:val="a2"/>
    <w:autoRedefine/>
    <w:pPr>
      <w:tabs>
        <w:tab w:val="clear" w:pos="900"/>
        <w:tab w:val="clear" w:pos="1080"/>
        <w:tab w:val="clear" w:pos="1440"/>
      </w:tabs>
      <w:ind w:left="1440"/>
      <w:jc w:val="left"/>
    </w:pPr>
    <w:rPr>
      <w:rFonts w:asciiTheme="minorHAnsi" w:hAnsiTheme="minorHAnsi" w:cstheme="minorHAnsi"/>
      <w:sz w:val="18"/>
      <w:szCs w:val="18"/>
    </w:rPr>
  </w:style>
  <w:style w:type="paragraph" w:styleId="80">
    <w:name w:val="toc 8"/>
    <w:basedOn w:val="a2"/>
    <w:next w:val="a2"/>
    <w:autoRedefine/>
    <w:pPr>
      <w:tabs>
        <w:tab w:val="clear" w:pos="900"/>
        <w:tab w:val="clear" w:pos="1080"/>
        <w:tab w:val="clear" w:pos="1440"/>
      </w:tabs>
      <w:ind w:left="1680"/>
      <w:jc w:val="left"/>
    </w:pPr>
    <w:rPr>
      <w:rFonts w:asciiTheme="minorHAnsi" w:hAnsiTheme="minorHAnsi" w:cstheme="minorHAnsi"/>
      <w:sz w:val="18"/>
      <w:szCs w:val="18"/>
    </w:rPr>
  </w:style>
  <w:style w:type="paragraph" w:styleId="90">
    <w:name w:val="toc 9"/>
    <w:basedOn w:val="a2"/>
    <w:next w:val="a2"/>
    <w:autoRedefine/>
    <w:pPr>
      <w:tabs>
        <w:tab w:val="clear" w:pos="900"/>
        <w:tab w:val="clear" w:pos="1080"/>
        <w:tab w:val="clear" w:pos="1440"/>
      </w:tabs>
      <w:ind w:left="1920"/>
      <w:jc w:val="left"/>
    </w:pPr>
    <w:rPr>
      <w:rFonts w:asciiTheme="minorHAnsi" w:hAnsiTheme="minorHAnsi" w:cstheme="minorHAnsi"/>
      <w:sz w:val="18"/>
      <w:szCs w:val="18"/>
    </w:rPr>
  </w:style>
  <w:style w:type="paragraph" w:styleId="affc">
    <w:name w:val="macro"/>
    <w:qFormat/>
    <w:pPr>
      <w:tabs>
        <w:tab w:val="left" w:pos="480"/>
        <w:tab w:val="left" w:pos="960"/>
        <w:tab w:val="left" w:pos="1440"/>
        <w:tab w:val="left" w:pos="1920"/>
        <w:tab w:val="left" w:pos="2400"/>
        <w:tab w:val="left" w:pos="2880"/>
        <w:tab w:val="left" w:pos="3360"/>
        <w:tab w:val="left" w:pos="3840"/>
        <w:tab w:val="left" w:pos="4320"/>
      </w:tabs>
      <w:ind w:firstLine="720"/>
      <w:jc w:val="both"/>
    </w:pPr>
    <w:rPr>
      <w:rFonts w:ascii="Courier New" w:eastAsia="BiauKai" w:hAnsi="Courier New" w:cs="Courier New"/>
      <w:lang w:eastAsia="en-US"/>
    </w:rPr>
  </w:style>
  <w:style w:type="paragraph" w:styleId="affd">
    <w:name w:val="toa heading"/>
    <w:basedOn w:val="a2"/>
    <w:next w:val="a2"/>
    <w:qFormat/>
    <w:pPr>
      <w:spacing w:before="120"/>
    </w:pPr>
    <w:rPr>
      <w:rFonts w:ascii="Arial" w:hAnsi="Arial" w:cs="Arial"/>
      <w:b/>
      <w:bCs/>
    </w:rPr>
  </w:style>
  <w:style w:type="paragraph" w:customStyle="1" w:styleId="WPNormal">
    <w:name w:val="WP_Normal"/>
    <w:basedOn w:val="a2"/>
    <w:qFormat/>
    <w:pPr>
      <w:widowControl w:val="0"/>
      <w:tabs>
        <w:tab w:val="clear" w:pos="900"/>
      </w:tabs>
      <w:ind w:firstLine="0"/>
    </w:pPr>
    <w:rPr>
      <w:rFonts w:ascii="Monaco" w:hAnsi="Monaco"/>
      <w:sz w:val="20"/>
    </w:rPr>
  </w:style>
  <w:style w:type="paragraph" w:customStyle="1" w:styleId="textbox">
    <w:name w:val="text box"/>
    <w:basedOn w:val="a2"/>
    <w:next w:val="a2"/>
    <w:qFormat/>
    <w:pPr>
      <w:jc w:val="center"/>
    </w:pPr>
  </w:style>
  <w:style w:type="paragraph" w:styleId="ae">
    <w:name w:val="footnote text"/>
    <w:aliases w:val="Footnote"/>
    <w:basedOn w:val="a2"/>
    <w:link w:val="ad"/>
    <w:unhideWhenUsed/>
    <w:qFormat/>
    <w:rsid w:val="00ED5847"/>
    <w:pPr>
      <w:suppressAutoHyphens w:val="0"/>
      <w:ind w:firstLine="0"/>
    </w:pPr>
    <w:rPr>
      <w:rFonts w:eastAsia="Kaiti TC"/>
      <w:sz w:val="20"/>
    </w:rPr>
  </w:style>
  <w:style w:type="paragraph" w:customStyle="1" w:styleId="Glosscontinued">
    <w:name w:val="Gloss_continued"/>
    <w:qFormat/>
    <w:rsid w:val="00352DEC"/>
    <w:pPr>
      <w:ind w:firstLine="851"/>
    </w:pPr>
    <w:rPr>
      <w:rFonts w:ascii="楷體-繁" w:hAnsi="楷體-繁"/>
      <w:bCs/>
      <w:lang w:val="pt-BR"/>
    </w:rPr>
  </w:style>
  <w:style w:type="paragraph" w:customStyle="1" w:styleId="affe">
    <w:name w:val="頁首與頁尾"/>
    <w:basedOn w:val="a2"/>
    <w:qFormat/>
  </w:style>
  <w:style w:type="paragraph" w:styleId="af0">
    <w:name w:val="footer"/>
    <w:basedOn w:val="a2"/>
    <w:link w:val="af"/>
    <w:pPr>
      <w:tabs>
        <w:tab w:val="clear" w:pos="900"/>
        <w:tab w:val="clear" w:pos="1080"/>
        <w:tab w:val="clear" w:pos="1440"/>
        <w:tab w:val="center" w:pos="4153"/>
        <w:tab w:val="right" w:pos="8306"/>
      </w:tabs>
      <w:snapToGrid w:val="0"/>
    </w:pPr>
    <w:rPr>
      <w:sz w:val="20"/>
      <w:szCs w:val="20"/>
    </w:rPr>
  </w:style>
  <w:style w:type="paragraph" w:styleId="af2">
    <w:name w:val="header"/>
    <w:basedOn w:val="a2"/>
    <w:link w:val="af1"/>
    <w:pPr>
      <w:tabs>
        <w:tab w:val="clear" w:pos="900"/>
        <w:tab w:val="clear" w:pos="1080"/>
        <w:tab w:val="clear" w:pos="1440"/>
        <w:tab w:val="center" w:pos="4153"/>
        <w:tab w:val="right" w:pos="8306"/>
      </w:tabs>
      <w:snapToGrid w:val="0"/>
    </w:pPr>
    <w:rPr>
      <w:sz w:val="20"/>
      <w:szCs w:val="20"/>
    </w:rPr>
  </w:style>
  <w:style w:type="paragraph" w:customStyle="1" w:styleId="Examplea">
    <w:name w:val="Example_a"/>
    <w:next w:val="Glosscontinued"/>
    <w:qFormat/>
    <w:rsid w:val="003D5298"/>
    <w:pPr>
      <w:numPr>
        <w:ilvl w:val="1"/>
        <w:numId w:val="14"/>
      </w:numPr>
    </w:pPr>
    <w:rPr>
      <w:rFonts w:ascii="Times New Roman" w:hAnsi="Times New Roman"/>
      <w:lang w:eastAsia="de-DE"/>
    </w:rPr>
  </w:style>
  <w:style w:type="paragraph" w:customStyle="1" w:styleId="-1">
    <w:name w:val="標題-1"/>
    <w:basedOn w:val="-3"/>
    <w:next w:val="-3"/>
    <w:autoRedefine/>
    <w:qFormat/>
    <w:rsid w:val="00D77F08"/>
    <w:pPr>
      <w:numPr>
        <w:numId w:val="12"/>
      </w:numPr>
    </w:pPr>
    <w:rPr>
      <w:b/>
      <w:bCs w:val="0"/>
      <w:shd w:val="clear" w:color="auto" w:fill="D8D8D8"/>
    </w:rPr>
  </w:style>
  <w:style w:type="paragraph" w:customStyle="1" w:styleId="Exampleb">
    <w:name w:val="Example_b"/>
    <w:next w:val="Glosscontinued"/>
    <w:autoRedefine/>
    <w:qFormat/>
    <w:rsid w:val="00937D33"/>
    <w:pPr>
      <w:numPr>
        <w:ilvl w:val="1"/>
        <w:numId w:val="8"/>
      </w:numPr>
      <w:spacing w:line="360" w:lineRule="auto"/>
    </w:pPr>
    <w:rPr>
      <w:rFonts w:ascii="Times New Roman" w:eastAsia="BiauKai" w:hAnsi="Times New Roman"/>
      <w:lang w:eastAsia="de-DE"/>
    </w:rPr>
  </w:style>
  <w:style w:type="paragraph" w:customStyle="1" w:styleId="Footnoteexample">
    <w:name w:val="Footnote example"/>
    <w:basedOn w:val="ae"/>
    <w:qFormat/>
    <w:pPr>
      <w:numPr>
        <w:numId w:val="9"/>
      </w:numPr>
    </w:pPr>
    <w:rPr>
      <w:szCs w:val="20"/>
    </w:rPr>
  </w:style>
  <w:style w:type="paragraph" w:customStyle="1" w:styleId="-3">
    <w:name w:val="標題-3"/>
    <w:basedOn w:val="a2"/>
    <w:autoRedefine/>
    <w:qFormat/>
    <w:rsid w:val="00C93EEF"/>
    <w:pPr>
      <w:numPr>
        <w:numId w:val="10"/>
      </w:numPr>
      <w:tabs>
        <w:tab w:val="clear" w:pos="900"/>
        <w:tab w:val="clear" w:pos="1080"/>
        <w:tab w:val="clear" w:pos="1440"/>
      </w:tabs>
    </w:pPr>
    <w:rPr>
      <w:bCs/>
      <w:color w:val="000000"/>
    </w:rPr>
  </w:style>
  <w:style w:type="paragraph" w:styleId="afff">
    <w:name w:val="List Paragraph"/>
    <w:basedOn w:val="a2"/>
    <w:qFormat/>
    <w:pPr>
      <w:ind w:left="480"/>
    </w:pPr>
  </w:style>
  <w:style w:type="paragraph" w:customStyle="1" w:styleId="-4">
    <w:name w:val="標題-4"/>
    <w:basedOn w:val="-3"/>
    <w:autoRedefine/>
    <w:qFormat/>
    <w:rsid w:val="00632AAF"/>
    <w:pPr>
      <w:numPr>
        <w:numId w:val="11"/>
      </w:numPr>
    </w:pPr>
    <w:rPr>
      <w:rFonts w:eastAsia="BiauKai"/>
    </w:rPr>
  </w:style>
  <w:style w:type="paragraph" w:customStyle="1" w:styleId="-2">
    <w:name w:val="標題-2"/>
    <w:basedOn w:val="a2"/>
    <w:qFormat/>
    <w:pPr>
      <w:numPr>
        <w:numId w:val="13"/>
      </w:numPr>
      <w:tabs>
        <w:tab w:val="clear" w:pos="900"/>
        <w:tab w:val="clear" w:pos="1080"/>
        <w:tab w:val="clear" w:pos="1440"/>
        <w:tab w:val="left" w:pos="567"/>
      </w:tabs>
    </w:pPr>
    <w:rPr>
      <w:b/>
      <w:color w:val="000000"/>
    </w:rPr>
  </w:style>
  <w:style w:type="paragraph" w:customStyle="1" w:styleId="Footnotegloss">
    <w:name w:val="Footnote gloss"/>
    <w:basedOn w:val="ae"/>
    <w:qFormat/>
    <w:pPr>
      <w:ind w:firstLine="567"/>
    </w:pPr>
  </w:style>
  <w:style w:type="paragraph" w:styleId="af7">
    <w:name w:val="annotation text"/>
    <w:basedOn w:val="a2"/>
    <w:link w:val="af6"/>
    <w:qFormat/>
    <w:pPr>
      <w:jc w:val="left"/>
    </w:pPr>
  </w:style>
  <w:style w:type="paragraph" w:styleId="af9">
    <w:name w:val="annotation subject"/>
    <w:basedOn w:val="af7"/>
    <w:next w:val="af7"/>
    <w:link w:val="af8"/>
    <w:qFormat/>
    <w:rPr>
      <w:b/>
      <w:bCs/>
    </w:rPr>
  </w:style>
  <w:style w:type="paragraph" w:styleId="afff0">
    <w:name w:val="Revision"/>
    <w:uiPriority w:val="99"/>
    <w:semiHidden/>
    <w:qFormat/>
    <w:rsid w:val="00443459"/>
    <w:pPr>
      <w:suppressAutoHyphens w:val="0"/>
    </w:pPr>
    <w:rPr>
      <w:rFonts w:ascii="Times New Roman" w:hAnsi="Times New Roman"/>
    </w:rPr>
  </w:style>
  <w:style w:type="paragraph" w:styleId="HTML0">
    <w:name w:val="HTML Preformatted"/>
    <w:basedOn w:val="a2"/>
    <w:link w:val="HTML"/>
    <w:uiPriority w:val="99"/>
    <w:semiHidden/>
    <w:unhideWhenUsed/>
    <w:qFormat/>
    <w:rsid w:val="001060D3"/>
    <w:pPr>
      <w:tabs>
        <w:tab w:val="clear" w:pos="900"/>
        <w:tab w:val="clear" w:pos="1080"/>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firstLine="0"/>
      <w:jc w:val="left"/>
    </w:pPr>
    <w:rPr>
      <w:rFonts w:ascii="細明體" w:eastAsia="細明體" w:hAnsi="細明體" w:cs="細明體"/>
    </w:rPr>
  </w:style>
  <w:style w:type="table" w:styleId="afff1">
    <w:name w:val="Table Grid"/>
    <w:basedOn w:val="a4"/>
    <w:uiPriority w:val="39"/>
    <w:rsid w:val="001B2F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2">
    <w:name w:val="Hyperlink"/>
    <w:basedOn w:val="a3"/>
    <w:uiPriority w:val="99"/>
    <w:unhideWhenUsed/>
    <w:rsid w:val="006A0B40"/>
    <w:rPr>
      <w:color w:val="0563C1" w:themeColor="hyperlink"/>
      <w:u w:val="single"/>
    </w:rPr>
  </w:style>
  <w:style w:type="character" w:styleId="afff3">
    <w:name w:val="footnote reference"/>
    <w:basedOn w:val="a3"/>
    <w:uiPriority w:val="99"/>
    <w:semiHidden/>
    <w:unhideWhenUsed/>
    <w:rsid w:val="00872FB0"/>
    <w:rPr>
      <w:vertAlign w:val="superscript"/>
    </w:rPr>
  </w:style>
  <w:style w:type="character" w:styleId="afff4">
    <w:name w:val="FollowedHyperlink"/>
    <w:basedOn w:val="a3"/>
    <w:uiPriority w:val="99"/>
    <w:semiHidden/>
    <w:unhideWhenUsed/>
    <w:rsid w:val="00A06304"/>
    <w:rPr>
      <w:color w:val="954F72" w:themeColor="followedHyperlink"/>
      <w:u w:val="single"/>
    </w:rPr>
  </w:style>
  <w:style w:type="character" w:styleId="afff5">
    <w:name w:val="Strong"/>
    <w:basedOn w:val="a3"/>
    <w:uiPriority w:val="22"/>
    <w:qFormat/>
    <w:rsid w:val="00E4189A"/>
    <w:rPr>
      <w:b/>
      <w:bCs/>
    </w:rPr>
  </w:style>
  <w:style w:type="paragraph" w:styleId="afff6">
    <w:name w:val="Quote"/>
    <w:basedOn w:val="a2"/>
    <w:link w:val="afff7"/>
    <w:qFormat/>
    <w:rsid w:val="00A30E15"/>
    <w:pPr>
      <w:tabs>
        <w:tab w:val="clear" w:pos="900"/>
        <w:tab w:val="clear" w:pos="1080"/>
        <w:tab w:val="clear" w:pos="1440"/>
      </w:tabs>
      <w:spacing w:after="283"/>
      <w:ind w:left="567" w:right="567" w:firstLine="0"/>
      <w:jc w:val="left"/>
    </w:pPr>
    <w:rPr>
      <w:rFonts w:cs="Arial Unicode MS"/>
      <w:kern w:val="2"/>
      <w:lang w:bidi="hi-IN"/>
    </w:rPr>
  </w:style>
  <w:style w:type="character" w:customStyle="1" w:styleId="afff7">
    <w:name w:val="引文 字元"/>
    <w:basedOn w:val="a3"/>
    <w:link w:val="afff6"/>
    <w:rsid w:val="00A30E15"/>
    <w:rPr>
      <w:rFonts w:ascii="Times New Roman" w:hAnsi="Times New Roman" w:cs="Arial Unicode MS"/>
      <w:kern w:val="2"/>
      <w:lang w:bidi="hi-IN"/>
    </w:rPr>
  </w:style>
  <w:style w:type="character" w:customStyle="1" w:styleId="afff8">
    <w:name w:val="源碼"/>
    <w:qFormat/>
    <w:rsid w:val="0047512D"/>
    <w:rPr>
      <w:rFonts w:ascii="Liberation Mono" w:eastAsia="細明體" w:hAnsi="Liberation Mono" w:cs="Liberation Mono"/>
    </w:rPr>
  </w:style>
  <w:style w:type="character" w:customStyle="1" w:styleId="contributors">
    <w:name w:val="contributors"/>
    <w:basedOn w:val="a3"/>
    <w:rsid w:val="008F7257"/>
  </w:style>
  <w:style w:type="character" w:customStyle="1" w:styleId="maintitle">
    <w:name w:val="maintitle"/>
    <w:basedOn w:val="a3"/>
    <w:rsid w:val="008F7257"/>
  </w:style>
  <w:style w:type="character" w:customStyle="1" w:styleId="editors">
    <w:name w:val="editors"/>
    <w:basedOn w:val="a3"/>
    <w:rsid w:val="008F7257"/>
  </w:style>
  <w:style w:type="character" w:styleId="afff9">
    <w:name w:val="Emphasis"/>
    <w:basedOn w:val="a3"/>
    <w:uiPriority w:val="20"/>
    <w:qFormat/>
    <w:rsid w:val="008F725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301210">
      <w:bodyDiv w:val="1"/>
      <w:marLeft w:val="0"/>
      <w:marRight w:val="0"/>
      <w:marTop w:val="0"/>
      <w:marBottom w:val="0"/>
      <w:divBdr>
        <w:top w:val="none" w:sz="0" w:space="0" w:color="auto"/>
        <w:left w:val="none" w:sz="0" w:space="0" w:color="auto"/>
        <w:bottom w:val="none" w:sz="0" w:space="0" w:color="auto"/>
        <w:right w:val="none" w:sz="0" w:space="0" w:color="auto"/>
      </w:divBdr>
      <w:divsChild>
        <w:div w:id="565066502">
          <w:marLeft w:val="0"/>
          <w:marRight w:val="0"/>
          <w:marTop w:val="0"/>
          <w:marBottom w:val="0"/>
          <w:divBdr>
            <w:top w:val="none" w:sz="0" w:space="0" w:color="auto"/>
            <w:left w:val="none" w:sz="0" w:space="0" w:color="auto"/>
            <w:bottom w:val="none" w:sz="0" w:space="0" w:color="auto"/>
            <w:right w:val="none" w:sz="0" w:space="0" w:color="auto"/>
          </w:divBdr>
        </w:div>
        <w:div w:id="2050371761">
          <w:marLeft w:val="0"/>
          <w:marRight w:val="0"/>
          <w:marTop w:val="0"/>
          <w:marBottom w:val="0"/>
          <w:divBdr>
            <w:top w:val="none" w:sz="0" w:space="0" w:color="auto"/>
            <w:left w:val="none" w:sz="0" w:space="0" w:color="auto"/>
            <w:bottom w:val="none" w:sz="0" w:space="0" w:color="auto"/>
            <w:right w:val="none" w:sz="0" w:space="0" w:color="auto"/>
          </w:divBdr>
        </w:div>
        <w:div w:id="428964386">
          <w:marLeft w:val="0"/>
          <w:marRight w:val="0"/>
          <w:marTop w:val="0"/>
          <w:marBottom w:val="0"/>
          <w:divBdr>
            <w:top w:val="none" w:sz="0" w:space="0" w:color="auto"/>
            <w:left w:val="none" w:sz="0" w:space="0" w:color="auto"/>
            <w:bottom w:val="none" w:sz="0" w:space="0" w:color="auto"/>
            <w:right w:val="none" w:sz="0" w:space="0" w:color="auto"/>
          </w:divBdr>
        </w:div>
        <w:div w:id="188182783">
          <w:marLeft w:val="0"/>
          <w:marRight w:val="0"/>
          <w:marTop w:val="0"/>
          <w:marBottom w:val="0"/>
          <w:divBdr>
            <w:top w:val="none" w:sz="0" w:space="0" w:color="auto"/>
            <w:left w:val="none" w:sz="0" w:space="0" w:color="auto"/>
            <w:bottom w:val="none" w:sz="0" w:space="0" w:color="auto"/>
            <w:right w:val="none" w:sz="0" w:space="0" w:color="auto"/>
          </w:divBdr>
        </w:div>
        <w:div w:id="1931092">
          <w:marLeft w:val="0"/>
          <w:marRight w:val="0"/>
          <w:marTop w:val="0"/>
          <w:marBottom w:val="0"/>
          <w:divBdr>
            <w:top w:val="none" w:sz="0" w:space="0" w:color="auto"/>
            <w:left w:val="none" w:sz="0" w:space="0" w:color="auto"/>
            <w:bottom w:val="none" w:sz="0" w:space="0" w:color="auto"/>
            <w:right w:val="none" w:sz="0" w:space="0" w:color="auto"/>
          </w:divBdr>
        </w:div>
        <w:div w:id="250314252">
          <w:marLeft w:val="0"/>
          <w:marRight w:val="0"/>
          <w:marTop w:val="0"/>
          <w:marBottom w:val="0"/>
          <w:divBdr>
            <w:top w:val="none" w:sz="0" w:space="0" w:color="auto"/>
            <w:left w:val="none" w:sz="0" w:space="0" w:color="auto"/>
            <w:bottom w:val="none" w:sz="0" w:space="0" w:color="auto"/>
            <w:right w:val="none" w:sz="0" w:space="0" w:color="auto"/>
          </w:divBdr>
        </w:div>
        <w:div w:id="1352797064">
          <w:marLeft w:val="0"/>
          <w:marRight w:val="0"/>
          <w:marTop w:val="0"/>
          <w:marBottom w:val="0"/>
          <w:divBdr>
            <w:top w:val="none" w:sz="0" w:space="0" w:color="auto"/>
            <w:left w:val="none" w:sz="0" w:space="0" w:color="auto"/>
            <w:bottom w:val="none" w:sz="0" w:space="0" w:color="auto"/>
            <w:right w:val="none" w:sz="0" w:space="0" w:color="auto"/>
          </w:divBdr>
        </w:div>
        <w:div w:id="1771973922">
          <w:marLeft w:val="0"/>
          <w:marRight w:val="0"/>
          <w:marTop w:val="0"/>
          <w:marBottom w:val="0"/>
          <w:divBdr>
            <w:top w:val="none" w:sz="0" w:space="0" w:color="auto"/>
            <w:left w:val="none" w:sz="0" w:space="0" w:color="auto"/>
            <w:bottom w:val="none" w:sz="0" w:space="0" w:color="auto"/>
            <w:right w:val="none" w:sz="0" w:space="0" w:color="auto"/>
          </w:divBdr>
        </w:div>
        <w:div w:id="2029410006">
          <w:marLeft w:val="0"/>
          <w:marRight w:val="0"/>
          <w:marTop w:val="0"/>
          <w:marBottom w:val="0"/>
          <w:divBdr>
            <w:top w:val="none" w:sz="0" w:space="0" w:color="auto"/>
            <w:left w:val="none" w:sz="0" w:space="0" w:color="auto"/>
            <w:bottom w:val="none" w:sz="0" w:space="0" w:color="auto"/>
            <w:right w:val="none" w:sz="0" w:space="0" w:color="auto"/>
          </w:divBdr>
        </w:div>
      </w:divsChild>
    </w:div>
    <w:div w:id="455567659">
      <w:bodyDiv w:val="1"/>
      <w:marLeft w:val="0"/>
      <w:marRight w:val="0"/>
      <w:marTop w:val="0"/>
      <w:marBottom w:val="0"/>
      <w:divBdr>
        <w:top w:val="none" w:sz="0" w:space="0" w:color="auto"/>
        <w:left w:val="none" w:sz="0" w:space="0" w:color="auto"/>
        <w:bottom w:val="none" w:sz="0" w:space="0" w:color="auto"/>
        <w:right w:val="none" w:sz="0" w:space="0" w:color="auto"/>
      </w:divBdr>
      <w:divsChild>
        <w:div w:id="1317955038">
          <w:marLeft w:val="0"/>
          <w:marRight w:val="0"/>
          <w:marTop w:val="0"/>
          <w:marBottom w:val="0"/>
          <w:divBdr>
            <w:top w:val="none" w:sz="0" w:space="0" w:color="auto"/>
            <w:left w:val="none" w:sz="0" w:space="0" w:color="auto"/>
            <w:bottom w:val="none" w:sz="0" w:space="0" w:color="auto"/>
            <w:right w:val="none" w:sz="0" w:space="0" w:color="auto"/>
          </w:divBdr>
          <w:divsChild>
            <w:div w:id="1052770673">
              <w:marLeft w:val="0"/>
              <w:marRight w:val="0"/>
              <w:marTop w:val="0"/>
              <w:marBottom w:val="0"/>
              <w:divBdr>
                <w:top w:val="none" w:sz="0" w:space="0" w:color="auto"/>
                <w:left w:val="none" w:sz="0" w:space="0" w:color="auto"/>
                <w:bottom w:val="none" w:sz="0" w:space="0" w:color="auto"/>
                <w:right w:val="none" w:sz="0" w:space="0" w:color="auto"/>
              </w:divBdr>
              <w:divsChild>
                <w:div w:id="16116199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409306275">
          <w:marLeft w:val="0"/>
          <w:marRight w:val="0"/>
          <w:marTop w:val="0"/>
          <w:marBottom w:val="0"/>
          <w:divBdr>
            <w:top w:val="none" w:sz="0" w:space="0" w:color="auto"/>
            <w:left w:val="none" w:sz="0" w:space="0" w:color="auto"/>
            <w:bottom w:val="none" w:sz="0" w:space="0" w:color="auto"/>
            <w:right w:val="none" w:sz="0" w:space="0" w:color="auto"/>
          </w:divBdr>
          <w:divsChild>
            <w:div w:id="1419793873">
              <w:marLeft w:val="0"/>
              <w:marRight w:val="0"/>
              <w:marTop w:val="0"/>
              <w:marBottom w:val="0"/>
              <w:divBdr>
                <w:top w:val="none" w:sz="0" w:space="0" w:color="auto"/>
                <w:left w:val="none" w:sz="0" w:space="0" w:color="auto"/>
                <w:bottom w:val="none" w:sz="0" w:space="0" w:color="auto"/>
                <w:right w:val="none" w:sz="0" w:space="0" w:color="auto"/>
              </w:divBdr>
              <w:divsChild>
                <w:div w:id="34933584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333145140">
          <w:marLeft w:val="0"/>
          <w:marRight w:val="0"/>
          <w:marTop w:val="0"/>
          <w:marBottom w:val="0"/>
          <w:divBdr>
            <w:top w:val="none" w:sz="0" w:space="0" w:color="auto"/>
            <w:left w:val="none" w:sz="0" w:space="0" w:color="auto"/>
            <w:bottom w:val="none" w:sz="0" w:space="0" w:color="auto"/>
            <w:right w:val="none" w:sz="0" w:space="0" w:color="auto"/>
          </w:divBdr>
          <w:divsChild>
            <w:div w:id="149904102">
              <w:marLeft w:val="0"/>
              <w:marRight w:val="0"/>
              <w:marTop w:val="0"/>
              <w:marBottom w:val="0"/>
              <w:divBdr>
                <w:top w:val="none" w:sz="0" w:space="0" w:color="auto"/>
                <w:left w:val="none" w:sz="0" w:space="0" w:color="auto"/>
                <w:bottom w:val="none" w:sz="0" w:space="0" w:color="auto"/>
                <w:right w:val="none" w:sz="0" w:space="0" w:color="auto"/>
              </w:divBdr>
              <w:divsChild>
                <w:div w:id="149278915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552732">
      <w:bodyDiv w:val="1"/>
      <w:marLeft w:val="0"/>
      <w:marRight w:val="0"/>
      <w:marTop w:val="0"/>
      <w:marBottom w:val="0"/>
      <w:divBdr>
        <w:top w:val="none" w:sz="0" w:space="0" w:color="auto"/>
        <w:left w:val="none" w:sz="0" w:space="0" w:color="auto"/>
        <w:bottom w:val="none" w:sz="0" w:space="0" w:color="auto"/>
        <w:right w:val="none" w:sz="0" w:space="0" w:color="auto"/>
      </w:divBdr>
      <w:divsChild>
        <w:div w:id="1039167681">
          <w:marLeft w:val="0"/>
          <w:marRight w:val="0"/>
          <w:marTop w:val="0"/>
          <w:marBottom w:val="0"/>
          <w:divBdr>
            <w:top w:val="none" w:sz="0" w:space="0" w:color="auto"/>
            <w:left w:val="none" w:sz="0" w:space="0" w:color="auto"/>
            <w:bottom w:val="none" w:sz="0" w:space="0" w:color="auto"/>
            <w:right w:val="none" w:sz="0" w:space="0" w:color="auto"/>
          </w:divBdr>
        </w:div>
        <w:div w:id="1336300731">
          <w:marLeft w:val="0"/>
          <w:marRight w:val="0"/>
          <w:marTop w:val="0"/>
          <w:marBottom w:val="0"/>
          <w:divBdr>
            <w:top w:val="none" w:sz="0" w:space="0" w:color="auto"/>
            <w:left w:val="none" w:sz="0" w:space="0" w:color="auto"/>
            <w:bottom w:val="none" w:sz="0" w:space="0" w:color="auto"/>
            <w:right w:val="none" w:sz="0" w:space="0" w:color="auto"/>
          </w:divBdr>
        </w:div>
      </w:divsChild>
    </w:div>
    <w:div w:id="1243829884">
      <w:bodyDiv w:val="1"/>
      <w:marLeft w:val="0"/>
      <w:marRight w:val="0"/>
      <w:marTop w:val="0"/>
      <w:marBottom w:val="0"/>
      <w:divBdr>
        <w:top w:val="none" w:sz="0" w:space="0" w:color="auto"/>
        <w:left w:val="none" w:sz="0" w:space="0" w:color="auto"/>
        <w:bottom w:val="none" w:sz="0" w:space="0" w:color="auto"/>
        <w:right w:val="none" w:sz="0" w:space="0" w:color="auto"/>
      </w:divBdr>
    </w:div>
    <w:div w:id="1534609379">
      <w:bodyDiv w:val="1"/>
      <w:marLeft w:val="0"/>
      <w:marRight w:val="0"/>
      <w:marTop w:val="0"/>
      <w:marBottom w:val="0"/>
      <w:divBdr>
        <w:top w:val="none" w:sz="0" w:space="0" w:color="auto"/>
        <w:left w:val="none" w:sz="0" w:space="0" w:color="auto"/>
        <w:bottom w:val="none" w:sz="0" w:space="0" w:color="auto"/>
        <w:right w:val="none" w:sz="0" w:space="0" w:color="auto"/>
      </w:divBdr>
      <w:divsChild>
        <w:div w:id="704793227">
          <w:marLeft w:val="0"/>
          <w:marRight w:val="0"/>
          <w:marTop w:val="0"/>
          <w:marBottom w:val="0"/>
          <w:divBdr>
            <w:top w:val="none" w:sz="0" w:space="0" w:color="auto"/>
            <w:left w:val="none" w:sz="0" w:space="0" w:color="auto"/>
            <w:bottom w:val="none" w:sz="0" w:space="0" w:color="auto"/>
            <w:right w:val="none" w:sz="0" w:space="0" w:color="auto"/>
          </w:divBdr>
          <w:divsChild>
            <w:div w:id="80301866">
              <w:marLeft w:val="0"/>
              <w:marRight w:val="0"/>
              <w:marTop w:val="0"/>
              <w:marBottom w:val="0"/>
              <w:divBdr>
                <w:top w:val="none" w:sz="0" w:space="0" w:color="auto"/>
                <w:left w:val="none" w:sz="0" w:space="0" w:color="auto"/>
                <w:bottom w:val="none" w:sz="0" w:space="0" w:color="auto"/>
                <w:right w:val="none" w:sz="0" w:space="0" w:color="auto"/>
              </w:divBdr>
              <w:divsChild>
                <w:div w:id="1845629580">
                  <w:marLeft w:val="0"/>
                  <w:marRight w:val="0"/>
                  <w:marTop w:val="0"/>
                  <w:marBottom w:val="0"/>
                  <w:divBdr>
                    <w:top w:val="none" w:sz="0" w:space="0" w:color="auto"/>
                    <w:left w:val="none" w:sz="0" w:space="0" w:color="auto"/>
                    <w:bottom w:val="none" w:sz="0" w:space="0" w:color="auto"/>
                    <w:right w:val="none" w:sz="0" w:space="0" w:color="auto"/>
                  </w:divBdr>
                  <w:divsChild>
                    <w:div w:id="111275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8890191">
      <w:bodyDiv w:val="1"/>
      <w:marLeft w:val="0"/>
      <w:marRight w:val="0"/>
      <w:marTop w:val="0"/>
      <w:marBottom w:val="0"/>
      <w:divBdr>
        <w:top w:val="none" w:sz="0" w:space="0" w:color="auto"/>
        <w:left w:val="none" w:sz="0" w:space="0" w:color="auto"/>
        <w:bottom w:val="none" w:sz="0" w:space="0" w:color="auto"/>
        <w:right w:val="none" w:sz="0" w:space="0" w:color="auto"/>
      </w:divBdr>
      <w:divsChild>
        <w:div w:id="1071466267">
          <w:marLeft w:val="0"/>
          <w:marRight w:val="0"/>
          <w:marTop w:val="0"/>
          <w:marBottom w:val="0"/>
          <w:divBdr>
            <w:top w:val="none" w:sz="0" w:space="0" w:color="auto"/>
            <w:left w:val="none" w:sz="0" w:space="0" w:color="auto"/>
            <w:bottom w:val="none" w:sz="0" w:space="0" w:color="auto"/>
            <w:right w:val="none" w:sz="0" w:space="0" w:color="auto"/>
          </w:divBdr>
        </w:div>
      </w:divsChild>
    </w:div>
    <w:div w:id="1708947657">
      <w:bodyDiv w:val="1"/>
      <w:marLeft w:val="0"/>
      <w:marRight w:val="0"/>
      <w:marTop w:val="0"/>
      <w:marBottom w:val="0"/>
      <w:divBdr>
        <w:top w:val="none" w:sz="0" w:space="0" w:color="auto"/>
        <w:left w:val="none" w:sz="0" w:space="0" w:color="auto"/>
        <w:bottom w:val="none" w:sz="0" w:space="0" w:color="auto"/>
        <w:right w:val="none" w:sz="0" w:space="0" w:color="auto"/>
      </w:divBdr>
      <w:divsChild>
        <w:div w:id="1165825866">
          <w:marLeft w:val="0"/>
          <w:marRight w:val="0"/>
          <w:marTop w:val="0"/>
          <w:marBottom w:val="0"/>
          <w:divBdr>
            <w:top w:val="none" w:sz="0" w:space="0" w:color="auto"/>
            <w:left w:val="none" w:sz="0" w:space="0" w:color="auto"/>
            <w:bottom w:val="none" w:sz="0" w:space="0" w:color="auto"/>
            <w:right w:val="none" w:sz="0" w:space="0" w:color="auto"/>
          </w:divBdr>
        </w:div>
        <w:div w:id="2076513434">
          <w:marLeft w:val="0"/>
          <w:marRight w:val="0"/>
          <w:marTop w:val="0"/>
          <w:marBottom w:val="0"/>
          <w:divBdr>
            <w:top w:val="none" w:sz="0" w:space="0" w:color="auto"/>
            <w:left w:val="none" w:sz="0" w:space="0" w:color="auto"/>
            <w:bottom w:val="none" w:sz="0" w:space="0" w:color="auto"/>
            <w:right w:val="none" w:sz="0" w:space="0" w:color="auto"/>
          </w:divBdr>
        </w:div>
      </w:divsChild>
    </w:div>
    <w:div w:id="1764254563">
      <w:bodyDiv w:val="1"/>
      <w:marLeft w:val="0"/>
      <w:marRight w:val="0"/>
      <w:marTop w:val="0"/>
      <w:marBottom w:val="0"/>
      <w:divBdr>
        <w:top w:val="none" w:sz="0" w:space="0" w:color="auto"/>
        <w:left w:val="none" w:sz="0" w:space="0" w:color="auto"/>
        <w:bottom w:val="none" w:sz="0" w:space="0" w:color="auto"/>
        <w:right w:val="none" w:sz="0" w:space="0" w:color="auto"/>
      </w:divBdr>
      <w:divsChild>
        <w:div w:id="1100486991">
          <w:marLeft w:val="0"/>
          <w:marRight w:val="0"/>
          <w:marTop w:val="0"/>
          <w:marBottom w:val="0"/>
          <w:divBdr>
            <w:top w:val="none" w:sz="0" w:space="0" w:color="auto"/>
            <w:left w:val="none" w:sz="0" w:space="0" w:color="auto"/>
            <w:bottom w:val="none" w:sz="0" w:space="0" w:color="auto"/>
            <w:right w:val="none" w:sz="0" w:space="0" w:color="auto"/>
          </w:divBdr>
          <w:divsChild>
            <w:div w:id="386539968">
              <w:marLeft w:val="0"/>
              <w:marRight w:val="0"/>
              <w:marTop w:val="0"/>
              <w:marBottom w:val="0"/>
              <w:divBdr>
                <w:top w:val="none" w:sz="0" w:space="0" w:color="auto"/>
                <w:left w:val="none" w:sz="0" w:space="0" w:color="auto"/>
                <w:bottom w:val="none" w:sz="0" w:space="0" w:color="auto"/>
                <w:right w:val="none" w:sz="0" w:space="0" w:color="auto"/>
              </w:divBdr>
              <w:divsChild>
                <w:div w:id="187135385">
                  <w:marLeft w:val="0"/>
                  <w:marRight w:val="0"/>
                  <w:marTop w:val="0"/>
                  <w:marBottom w:val="0"/>
                  <w:divBdr>
                    <w:top w:val="none" w:sz="0" w:space="0" w:color="auto"/>
                    <w:left w:val="none" w:sz="0" w:space="0" w:color="auto"/>
                    <w:bottom w:val="none" w:sz="0" w:space="0" w:color="auto"/>
                    <w:right w:val="none" w:sz="0" w:space="0" w:color="auto"/>
                  </w:divBdr>
                  <w:divsChild>
                    <w:div w:id="213228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4224021">
      <w:bodyDiv w:val="1"/>
      <w:marLeft w:val="0"/>
      <w:marRight w:val="0"/>
      <w:marTop w:val="0"/>
      <w:marBottom w:val="0"/>
      <w:divBdr>
        <w:top w:val="none" w:sz="0" w:space="0" w:color="auto"/>
        <w:left w:val="none" w:sz="0" w:space="0" w:color="auto"/>
        <w:bottom w:val="none" w:sz="0" w:space="0" w:color="auto"/>
        <w:right w:val="none" w:sz="0" w:space="0" w:color="auto"/>
      </w:divBdr>
    </w:div>
    <w:div w:id="1950694317">
      <w:bodyDiv w:val="1"/>
      <w:marLeft w:val="0"/>
      <w:marRight w:val="0"/>
      <w:marTop w:val="0"/>
      <w:marBottom w:val="0"/>
      <w:divBdr>
        <w:top w:val="none" w:sz="0" w:space="0" w:color="auto"/>
        <w:left w:val="none" w:sz="0" w:space="0" w:color="auto"/>
        <w:bottom w:val="none" w:sz="0" w:space="0" w:color="auto"/>
        <w:right w:val="none" w:sz="0" w:space="0" w:color="auto"/>
      </w:divBdr>
      <w:divsChild>
        <w:div w:id="1582830079">
          <w:marLeft w:val="0"/>
          <w:marRight w:val="0"/>
          <w:marTop w:val="0"/>
          <w:marBottom w:val="0"/>
          <w:divBdr>
            <w:top w:val="none" w:sz="0" w:space="0" w:color="auto"/>
            <w:left w:val="none" w:sz="0" w:space="0" w:color="auto"/>
            <w:bottom w:val="none" w:sz="0" w:space="0" w:color="auto"/>
            <w:right w:val="none" w:sz="0" w:space="0" w:color="auto"/>
          </w:divBdr>
          <w:divsChild>
            <w:div w:id="1132135483">
              <w:marLeft w:val="0"/>
              <w:marRight w:val="0"/>
              <w:marTop w:val="0"/>
              <w:marBottom w:val="0"/>
              <w:divBdr>
                <w:top w:val="none" w:sz="0" w:space="0" w:color="auto"/>
                <w:left w:val="none" w:sz="0" w:space="0" w:color="auto"/>
                <w:bottom w:val="none" w:sz="0" w:space="0" w:color="auto"/>
                <w:right w:val="none" w:sz="0" w:space="0" w:color="auto"/>
              </w:divBdr>
              <w:divsChild>
                <w:div w:id="106642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asbc.iis.sinica.edu.tw/" TargetMode="External"/><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4.png"/><Relationship Id="rId63" Type="http://schemas.openxmlformats.org/officeDocument/2006/relationships/hyperlink" Target="https://papers.nips.cc/paper/7181-attention-is-all-you-need"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4.png"/><Relationship Id="rId11" Type="http://schemas.openxmlformats.org/officeDocument/2006/relationships/hyperlink" Target="http://technology.chtsai.org/mmseg/"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microsoft.com/office/2016/09/relationships/commentsIds" Target="commentsIds.xml"/><Relationship Id="rId45" Type="http://schemas.openxmlformats.org/officeDocument/2006/relationships/image" Target="media/image25.png"/><Relationship Id="rId53" Type="http://schemas.openxmlformats.org/officeDocument/2006/relationships/image" Target="media/image32.png"/><Relationship Id="rId58" Type="http://schemas.openxmlformats.org/officeDocument/2006/relationships/hyperlink" Target="https://arxiv.org/pdf/1811.00720.pdf"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medium.com/%E8%81%B7%E4%BA%BA%E7%B0%A1%E5%A0%B1%E8%88%87%E5%95%86%E6%A5%AD%E6%80%9D%E7%B6%AD/%E6%88%91%E8%AE%80-%E4%BA%BA%E5%B7%A5%E6%99%BA%E6%85%A7%E5%9C%A8%E5%8F%B0%E7%81%A3-%E6%90%9E%E6%87%82%E7%9A%84%E5%9B%9B%E4%BB%B6%E4%BA%8B-%E7%B6%93%E7%90%86%E4%BA%BA%E5%AD%B8%E7%BF%92%E4%BA%BA%E5%B7%A5%E6%99%BA%E6%85%A7%E7%9A%84%E7%AC%AC%E4%B8%80%E6%9C%AC%E6%9B%B8-f69eb8b81358" TargetMode="External"/><Relationship Id="rId19" Type="http://schemas.openxmlformats.org/officeDocument/2006/relationships/image" Target="media/image4.png"/><Relationship Id="rId14" Type="http://schemas.openxmlformats.org/officeDocument/2006/relationships/hyperlink" Target="https://openai.com/blog/chatgpt"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yperlink" Target="https://tbrain.trendmicro.com.tw/Competitions/Details/11" TargetMode="External"/><Relationship Id="rId64" Type="http://schemas.openxmlformats.org/officeDocument/2006/relationships/hyperlink" Target="https://api.droidtown.co/" TargetMode="External"/><Relationship Id="rId8" Type="http://schemas.openxmlformats.org/officeDocument/2006/relationships/footer" Target="footer1.xml"/><Relationship Id="rId51" Type="http://schemas.openxmlformats.org/officeDocument/2006/relationships/hyperlink" Target="https://sandiway.arizona.edu/ling581-22/lecture18.pdf" TargetMode="External"/><Relationship Id="rId3" Type="http://schemas.openxmlformats.org/officeDocument/2006/relationships/styles" Target="styles.xml"/><Relationship Id="rId12" Type="http://schemas.openxmlformats.org/officeDocument/2006/relationships/hyperlink" Target="https://github.com/fxsjy/jieba"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comments" Target="comments.xml"/><Relationship Id="rId46" Type="http://schemas.openxmlformats.org/officeDocument/2006/relationships/image" Target="media/image26.png"/><Relationship Id="rId59" Type="http://schemas.openxmlformats.org/officeDocument/2006/relationships/image" Target="media/image35.png"/><Relationship Id="rId67" Type="http://schemas.microsoft.com/office/2011/relationships/people" Target="people.xml"/><Relationship Id="rId20" Type="http://schemas.openxmlformats.org/officeDocument/2006/relationships/image" Target="media/image5.png"/><Relationship Id="rId41" Type="http://schemas.microsoft.com/office/2018/08/relationships/commentsExtensible" Target="commentsExtensible.xml"/><Relationship Id="rId54" Type="http://schemas.openxmlformats.org/officeDocument/2006/relationships/image" Target="media/image33.png"/><Relationship Id="rId62" Type="http://schemas.openxmlformats.org/officeDocument/2006/relationships/hyperlink" Target="https://www.technologyreview.com/2022/06/24/1054817/yann-lecun-bold-new-vision-future-ai-deep-learning-met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pi.droidtown.co/"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29.png"/><Relationship Id="rId57" Type="http://schemas.openxmlformats.org/officeDocument/2006/relationships/hyperlink" Target="https://aclanthology.org/2020.rocling-1.21.pdf" TargetMode="External"/><Relationship Id="rId10" Type="http://schemas.openxmlformats.org/officeDocument/2006/relationships/footer" Target="footer3.xml"/><Relationship Id="rId31" Type="http://schemas.openxmlformats.org/officeDocument/2006/relationships/image" Target="media/image16.png"/><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image" Target="media/image36.png"/><Relationship Id="rId65"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yperlink" Target="https://ckip.iis.sinica.edu.tw/service/corenlp/" TargetMode="External"/><Relationship Id="rId18" Type="http://schemas.openxmlformats.org/officeDocument/2006/relationships/image" Target="media/image3.png"/><Relationship Id="rId39" Type="http://schemas.microsoft.com/office/2011/relationships/commentsExtended" Target="commentsExtended.xml"/></Relationships>
</file>

<file path=word/_rels/footnotes.xml.rels><?xml version="1.0" encoding="UTF-8" standalone="yes"?>
<Relationships xmlns="http://schemas.openxmlformats.org/package/2006/relationships"><Relationship Id="rId3" Type="http://schemas.openxmlformats.org/officeDocument/2006/relationships/hyperlink" Target="https://api.droidtown.co/document/" TargetMode="External"/><Relationship Id="rId2" Type="http://schemas.openxmlformats.org/officeDocument/2006/relationships/hyperlink" Target="https://www.ethnologue.com/enterprise-faq/how-many-languages-world-are-unwritten-0" TargetMode="External"/><Relationship Id="rId1" Type="http://schemas.openxmlformats.org/officeDocument/2006/relationships/hyperlink" Target="https://ckip.iis.sinica.edu.tw/CKIP/tr/9804_2013.pdf" TargetMode="External"/><Relationship Id="rId4" Type="http://schemas.openxmlformats.org/officeDocument/2006/relationships/hyperlink" Target="https://read01.com/AJGzNQN.html"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細明體"/>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新細明體"/>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52F84B-2B63-8346-BE9F-6A02A17FD6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47</Pages>
  <Words>7938</Words>
  <Characters>45247</Characters>
  <Application>Microsoft Office Word</Application>
  <DocSecurity>0</DocSecurity>
  <Lines>377</Lines>
  <Paragraphs>106</Paragraphs>
  <ScaleCrop>false</ScaleCrop>
  <Company>The University of Michigan</Company>
  <LinksUpToDate>false</LinksUpToDate>
  <CharactersWithSpaces>53079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File with example style formatted in a way to avoid crossference problem</dc:title>
  <dc:subject/>
  <dc:creator>Tim Chou</dc:creator>
  <dc:description/>
  <cp:lastModifiedBy>Tim Chou</cp:lastModifiedBy>
  <cp:revision>73</cp:revision>
  <cp:lastPrinted>2023-12-15T09:29:00Z</cp:lastPrinted>
  <dcterms:created xsi:type="dcterms:W3CDTF">2023-12-19T11:31:00Z</dcterms:created>
  <dcterms:modified xsi:type="dcterms:W3CDTF">2023-12-20T11:39:00Z</dcterms:modified>
  <dc:language>zh-TW</dc:language>
</cp:coreProperties>
</file>